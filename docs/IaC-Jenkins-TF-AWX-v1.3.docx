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474ABF" w14:textId="77777777" w:rsidR="00752830" w:rsidRDefault="00752830" w:rsidP="005C483F">
      <w:pPr>
        <w:pStyle w:val="Title"/>
        <w:jc w:val="center"/>
        <w:rPr>
          <w:rStyle w:val="BookTitle"/>
        </w:rPr>
      </w:pPr>
    </w:p>
    <w:p w14:paraId="220B54EF" w14:textId="77777777" w:rsidR="00752830" w:rsidRDefault="00752830" w:rsidP="005C483F">
      <w:pPr>
        <w:pStyle w:val="Title"/>
        <w:jc w:val="center"/>
        <w:rPr>
          <w:rStyle w:val="BookTitle"/>
        </w:rPr>
      </w:pPr>
    </w:p>
    <w:p w14:paraId="27C61C9B" w14:textId="77777777" w:rsidR="00752830" w:rsidRDefault="00752830" w:rsidP="005C483F">
      <w:pPr>
        <w:pStyle w:val="Title"/>
        <w:jc w:val="center"/>
        <w:rPr>
          <w:rStyle w:val="BookTitle"/>
        </w:rPr>
      </w:pPr>
    </w:p>
    <w:p w14:paraId="76444098" w14:textId="77777777" w:rsidR="00752830" w:rsidRDefault="00752830" w:rsidP="005C483F">
      <w:pPr>
        <w:pStyle w:val="Title"/>
        <w:jc w:val="center"/>
        <w:rPr>
          <w:rStyle w:val="BookTitle"/>
        </w:rPr>
      </w:pPr>
    </w:p>
    <w:p w14:paraId="336F02B4" w14:textId="77777777" w:rsidR="00752830" w:rsidRDefault="00752830" w:rsidP="005C483F">
      <w:pPr>
        <w:pStyle w:val="Title"/>
        <w:jc w:val="center"/>
        <w:rPr>
          <w:rStyle w:val="BookTitle"/>
        </w:rPr>
      </w:pPr>
    </w:p>
    <w:p w14:paraId="44C7740E" w14:textId="77777777" w:rsidR="00527C5C" w:rsidRPr="00A43551" w:rsidRDefault="00407E7E" w:rsidP="005C483F">
      <w:pPr>
        <w:pStyle w:val="Title"/>
        <w:jc w:val="center"/>
        <w:rPr>
          <w:rStyle w:val="BookTitle"/>
          <w:i w:val="0"/>
          <w:iCs w:val="0"/>
          <w:sz w:val="48"/>
          <w:szCs w:val="48"/>
        </w:rPr>
      </w:pPr>
      <w:proofErr w:type="spellStart"/>
      <w:r w:rsidRPr="00A43551">
        <w:rPr>
          <w:rStyle w:val="BookTitle"/>
          <w:i w:val="0"/>
          <w:iCs w:val="0"/>
          <w:sz w:val="48"/>
          <w:szCs w:val="48"/>
        </w:rPr>
        <w:t>IaC</w:t>
      </w:r>
      <w:proofErr w:type="spellEnd"/>
      <w:r w:rsidRPr="00A43551">
        <w:rPr>
          <w:rStyle w:val="BookTitle"/>
          <w:i w:val="0"/>
          <w:iCs w:val="0"/>
          <w:sz w:val="48"/>
          <w:szCs w:val="48"/>
        </w:rPr>
        <w:t xml:space="preserve"> – </w:t>
      </w:r>
      <w:r w:rsidR="00E14ED4" w:rsidRPr="00A43551">
        <w:rPr>
          <w:rStyle w:val="BookTitle"/>
          <w:i w:val="0"/>
          <w:iCs w:val="0"/>
          <w:sz w:val="48"/>
          <w:szCs w:val="48"/>
        </w:rPr>
        <w:t>P</w:t>
      </w:r>
      <w:r w:rsidRPr="00A43551">
        <w:rPr>
          <w:rStyle w:val="BookTitle"/>
          <w:i w:val="0"/>
          <w:iCs w:val="0"/>
          <w:sz w:val="48"/>
          <w:szCs w:val="48"/>
        </w:rPr>
        <w:t>ipeline</w:t>
      </w:r>
      <w:r w:rsidR="00E14ED4" w:rsidRPr="00A43551">
        <w:rPr>
          <w:rStyle w:val="BookTitle"/>
          <w:i w:val="0"/>
          <w:iCs w:val="0"/>
          <w:sz w:val="48"/>
          <w:szCs w:val="48"/>
        </w:rPr>
        <w:t>s</w:t>
      </w:r>
      <w:r w:rsidRPr="00A43551">
        <w:rPr>
          <w:rStyle w:val="BookTitle"/>
          <w:i w:val="0"/>
          <w:iCs w:val="0"/>
          <w:sz w:val="48"/>
          <w:szCs w:val="48"/>
        </w:rPr>
        <w:t xml:space="preserve"> to provision </w:t>
      </w:r>
      <w:r w:rsidR="00E14ED4" w:rsidRPr="00A43551">
        <w:rPr>
          <w:rStyle w:val="BookTitle"/>
          <w:i w:val="0"/>
          <w:iCs w:val="0"/>
          <w:sz w:val="48"/>
          <w:szCs w:val="48"/>
        </w:rPr>
        <w:t xml:space="preserve">OpenIDL node </w:t>
      </w:r>
      <w:r w:rsidRPr="00A43551">
        <w:rPr>
          <w:rStyle w:val="BookTitle"/>
          <w:i w:val="0"/>
          <w:iCs w:val="0"/>
          <w:sz w:val="48"/>
          <w:szCs w:val="48"/>
        </w:rPr>
        <w:t xml:space="preserve">using </w:t>
      </w:r>
      <w:r w:rsidR="00E14ED4" w:rsidRPr="00A43551">
        <w:rPr>
          <w:rStyle w:val="BookTitle"/>
          <w:i w:val="0"/>
          <w:iCs w:val="0"/>
          <w:sz w:val="48"/>
          <w:szCs w:val="48"/>
        </w:rPr>
        <w:t>Jenkins, AWX and Terraform Cloud/Enterprise</w:t>
      </w:r>
    </w:p>
    <w:p w14:paraId="32BC0D8F" w14:textId="77777777" w:rsidR="00407E7E" w:rsidRDefault="00407E7E" w:rsidP="00407E7E">
      <w:pPr>
        <w:jc w:val="center"/>
        <w:rPr>
          <w:b/>
          <w:bCs/>
          <w:sz w:val="24"/>
          <w:szCs w:val="24"/>
        </w:rPr>
      </w:pPr>
    </w:p>
    <w:p w14:paraId="736103EF" w14:textId="77777777" w:rsidR="005C483F" w:rsidRDefault="005C483F" w:rsidP="00407E7E">
      <w:pPr>
        <w:jc w:val="center"/>
        <w:rPr>
          <w:b/>
          <w:bCs/>
          <w:sz w:val="24"/>
          <w:szCs w:val="24"/>
        </w:rPr>
      </w:pPr>
    </w:p>
    <w:p w14:paraId="6BE0D19F" w14:textId="77777777" w:rsidR="00752830" w:rsidRDefault="00752830" w:rsidP="00752830">
      <w:pPr>
        <w:ind w:left="5760"/>
        <w:jc w:val="both"/>
        <w:rPr>
          <w:b/>
          <w:bCs/>
          <w:sz w:val="24"/>
          <w:szCs w:val="24"/>
        </w:rPr>
      </w:pPr>
    </w:p>
    <w:p w14:paraId="2AD6ACE3" w14:textId="77777777" w:rsidR="00752830" w:rsidRDefault="00752830" w:rsidP="00752830">
      <w:pPr>
        <w:ind w:left="5760"/>
        <w:jc w:val="both"/>
        <w:rPr>
          <w:b/>
          <w:bCs/>
          <w:sz w:val="24"/>
          <w:szCs w:val="24"/>
        </w:rPr>
      </w:pPr>
    </w:p>
    <w:p w14:paraId="08B33824" w14:textId="77777777" w:rsidR="00752830" w:rsidRDefault="00752830" w:rsidP="00752830">
      <w:pPr>
        <w:ind w:left="5760"/>
        <w:jc w:val="both"/>
        <w:rPr>
          <w:b/>
          <w:bCs/>
          <w:sz w:val="24"/>
          <w:szCs w:val="24"/>
        </w:rPr>
      </w:pPr>
    </w:p>
    <w:p w14:paraId="5E7D6EFB" w14:textId="77777777" w:rsidR="00752830" w:rsidRDefault="00752830" w:rsidP="00752830">
      <w:pPr>
        <w:ind w:left="5760"/>
        <w:jc w:val="both"/>
        <w:rPr>
          <w:b/>
          <w:bCs/>
          <w:sz w:val="24"/>
          <w:szCs w:val="24"/>
        </w:rPr>
      </w:pPr>
    </w:p>
    <w:p w14:paraId="0D176BFA" w14:textId="77777777" w:rsidR="005C483F" w:rsidRPr="00752830" w:rsidRDefault="005C483F" w:rsidP="00E6639D">
      <w:pPr>
        <w:spacing w:line="240" w:lineRule="auto"/>
        <w:ind w:left="5760"/>
        <w:jc w:val="both"/>
        <w:rPr>
          <w:sz w:val="24"/>
          <w:szCs w:val="24"/>
        </w:rPr>
      </w:pPr>
      <w:r w:rsidRPr="001952C9">
        <w:rPr>
          <w:b/>
          <w:bCs/>
          <w:sz w:val="24"/>
          <w:szCs w:val="24"/>
        </w:rPr>
        <w:t>Author</w:t>
      </w:r>
      <w:r w:rsidRPr="00752830">
        <w:rPr>
          <w:sz w:val="24"/>
          <w:szCs w:val="24"/>
        </w:rPr>
        <w:t>: Rajesh Sanjeevi</w:t>
      </w:r>
    </w:p>
    <w:p w14:paraId="569612A9" w14:textId="77777777" w:rsidR="005C483F" w:rsidRPr="00752830" w:rsidRDefault="00752830" w:rsidP="00E6639D">
      <w:pPr>
        <w:spacing w:line="240" w:lineRule="auto"/>
        <w:ind w:left="5760"/>
        <w:jc w:val="both"/>
        <w:rPr>
          <w:sz w:val="24"/>
          <w:szCs w:val="24"/>
        </w:rPr>
      </w:pPr>
      <w:r w:rsidRPr="001952C9">
        <w:rPr>
          <w:b/>
          <w:bCs/>
          <w:sz w:val="24"/>
          <w:szCs w:val="24"/>
        </w:rPr>
        <w:t>Kind</w:t>
      </w:r>
      <w:r w:rsidRPr="00752830">
        <w:rPr>
          <w:sz w:val="24"/>
          <w:szCs w:val="24"/>
        </w:rPr>
        <w:t>: Draft</w:t>
      </w:r>
    </w:p>
    <w:p w14:paraId="5656CA1D" w14:textId="77777777" w:rsidR="00752830" w:rsidRPr="00752830" w:rsidRDefault="00752830" w:rsidP="00E6639D">
      <w:pPr>
        <w:spacing w:line="240" w:lineRule="auto"/>
        <w:ind w:left="5760"/>
        <w:jc w:val="both"/>
        <w:rPr>
          <w:sz w:val="24"/>
          <w:szCs w:val="24"/>
        </w:rPr>
      </w:pPr>
      <w:r w:rsidRPr="001952C9">
        <w:rPr>
          <w:b/>
          <w:bCs/>
          <w:sz w:val="24"/>
          <w:szCs w:val="24"/>
        </w:rPr>
        <w:t>Version</w:t>
      </w:r>
      <w:r w:rsidRPr="00752830">
        <w:rPr>
          <w:sz w:val="24"/>
          <w:szCs w:val="24"/>
        </w:rPr>
        <w:t>: 1.</w:t>
      </w:r>
      <w:r w:rsidR="00E14ED4">
        <w:rPr>
          <w:sz w:val="24"/>
          <w:szCs w:val="24"/>
        </w:rPr>
        <w:t>2</w:t>
      </w:r>
    </w:p>
    <w:p w14:paraId="5A94A9E1" w14:textId="77777777" w:rsidR="001E5FB3" w:rsidRPr="006F1FCD" w:rsidRDefault="005C483F">
      <w:pPr>
        <w:rPr>
          <w:rFonts w:ascii="Calibri Light" w:eastAsia="Times New Roman" w:hAnsi="Calibri Light"/>
          <w:color w:val="2F5496"/>
          <w:sz w:val="32"/>
          <w:szCs w:val="32"/>
        </w:rPr>
      </w:pPr>
      <w:r>
        <w:br w:type="page"/>
      </w:r>
    </w:p>
    <w:p w14:paraId="1445F36F" w14:textId="77777777" w:rsidR="001E5FB3" w:rsidRPr="001E5FB3" w:rsidRDefault="001E5FB3">
      <w:pPr>
        <w:pStyle w:val="TOCHeading"/>
        <w:rPr>
          <w:b/>
          <w:bCs/>
        </w:rPr>
      </w:pPr>
      <w:r w:rsidRPr="001E5FB3">
        <w:rPr>
          <w:b/>
          <w:bCs/>
        </w:rPr>
        <w:lastRenderedPageBreak/>
        <w:t>Contents</w:t>
      </w:r>
    </w:p>
    <w:p w14:paraId="5A98A2DE" w14:textId="77777777" w:rsidR="00A07B6B" w:rsidRPr="00CE63D6" w:rsidRDefault="001E5FB3">
      <w:pPr>
        <w:pStyle w:val="TOC1"/>
        <w:tabs>
          <w:tab w:val="left" w:pos="440"/>
          <w:tab w:val="right" w:leader="dot" w:pos="9350"/>
        </w:tabs>
        <w:rPr>
          <w:rFonts w:eastAsia="Times New Roman"/>
          <w:noProof/>
        </w:rPr>
      </w:pPr>
      <w:r>
        <w:fldChar w:fldCharType="begin"/>
      </w:r>
      <w:r>
        <w:instrText xml:space="preserve"> TOC \o "1-3" \h \z \u </w:instrText>
      </w:r>
      <w:r>
        <w:fldChar w:fldCharType="separate"/>
      </w:r>
      <w:hyperlink w:anchor="_Toc93340611" w:history="1">
        <w:r w:rsidR="00A07B6B" w:rsidRPr="00FD7E48">
          <w:rPr>
            <w:rStyle w:val="Hyperlink"/>
            <w:noProof/>
          </w:rPr>
          <w:t>1.</w:t>
        </w:r>
        <w:r w:rsidR="00A07B6B" w:rsidRPr="00CE63D6">
          <w:rPr>
            <w:rFonts w:eastAsia="Times New Roman"/>
            <w:noProof/>
          </w:rPr>
          <w:tab/>
        </w:r>
        <w:r w:rsidR="00A07B6B" w:rsidRPr="00FD7E48">
          <w:rPr>
            <w:rStyle w:val="Hyperlink"/>
            <w:noProof/>
          </w:rPr>
          <w:t>Environment Required</w:t>
        </w:r>
        <w:r w:rsidR="00A07B6B">
          <w:rPr>
            <w:noProof/>
            <w:webHidden/>
          </w:rPr>
          <w:tab/>
        </w:r>
        <w:r w:rsidR="00A07B6B">
          <w:rPr>
            <w:noProof/>
            <w:webHidden/>
          </w:rPr>
          <w:fldChar w:fldCharType="begin"/>
        </w:r>
        <w:r w:rsidR="00A07B6B">
          <w:rPr>
            <w:noProof/>
            <w:webHidden/>
          </w:rPr>
          <w:instrText xml:space="preserve"> PAGEREF _Toc93340611 \h </w:instrText>
        </w:r>
        <w:r w:rsidR="00A07B6B">
          <w:rPr>
            <w:noProof/>
            <w:webHidden/>
          </w:rPr>
        </w:r>
        <w:r w:rsidR="00A07B6B">
          <w:rPr>
            <w:noProof/>
            <w:webHidden/>
          </w:rPr>
          <w:fldChar w:fldCharType="separate"/>
        </w:r>
        <w:r w:rsidR="00A07B6B">
          <w:rPr>
            <w:noProof/>
            <w:webHidden/>
          </w:rPr>
          <w:t>4</w:t>
        </w:r>
        <w:r w:rsidR="00A07B6B">
          <w:rPr>
            <w:noProof/>
            <w:webHidden/>
          </w:rPr>
          <w:fldChar w:fldCharType="end"/>
        </w:r>
      </w:hyperlink>
    </w:p>
    <w:p w14:paraId="2CAD0BAC" w14:textId="77777777" w:rsidR="00A07B6B" w:rsidRPr="00CE63D6" w:rsidRDefault="00973C59">
      <w:pPr>
        <w:pStyle w:val="TOC1"/>
        <w:tabs>
          <w:tab w:val="left" w:pos="440"/>
          <w:tab w:val="right" w:leader="dot" w:pos="9350"/>
        </w:tabs>
        <w:rPr>
          <w:rFonts w:eastAsia="Times New Roman"/>
          <w:noProof/>
        </w:rPr>
      </w:pPr>
      <w:hyperlink w:anchor="_Toc93340612" w:history="1">
        <w:r w:rsidR="00A07B6B" w:rsidRPr="00FD7E48">
          <w:rPr>
            <w:rStyle w:val="Hyperlink"/>
            <w:noProof/>
          </w:rPr>
          <w:t>2.</w:t>
        </w:r>
        <w:r w:rsidR="00A07B6B" w:rsidRPr="00CE63D6">
          <w:rPr>
            <w:rFonts w:eastAsia="Times New Roman"/>
            <w:noProof/>
          </w:rPr>
          <w:tab/>
        </w:r>
        <w:r w:rsidR="00A07B6B" w:rsidRPr="00FD7E48">
          <w:rPr>
            <w:rStyle w:val="Hyperlink"/>
            <w:noProof/>
          </w:rPr>
          <w:t>Source code repository (GitHub)</w:t>
        </w:r>
        <w:r w:rsidR="00A07B6B">
          <w:rPr>
            <w:noProof/>
            <w:webHidden/>
          </w:rPr>
          <w:tab/>
        </w:r>
        <w:r w:rsidR="00A07B6B">
          <w:rPr>
            <w:noProof/>
            <w:webHidden/>
          </w:rPr>
          <w:fldChar w:fldCharType="begin"/>
        </w:r>
        <w:r w:rsidR="00A07B6B">
          <w:rPr>
            <w:noProof/>
            <w:webHidden/>
          </w:rPr>
          <w:instrText xml:space="preserve"> PAGEREF _Toc93340612 \h </w:instrText>
        </w:r>
        <w:r w:rsidR="00A07B6B">
          <w:rPr>
            <w:noProof/>
            <w:webHidden/>
          </w:rPr>
        </w:r>
        <w:r w:rsidR="00A07B6B">
          <w:rPr>
            <w:noProof/>
            <w:webHidden/>
          </w:rPr>
          <w:fldChar w:fldCharType="separate"/>
        </w:r>
        <w:r w:rsidR="00A07B6B">
          <w:rPr>
            <w:noProof/>
            <w:webHidden/>
          </w:rPr>
          <w:t>4</w:t>
        </w:r>
        <w:r w:rsidR="00A07B6B">
          <w:rPr>
            <w:noProof/>
            <w:webHidden/>
          </w:rPr>
          <w:fldChar w:fldCharType="end"/>
        </w:r>
      </w:hyperlink>
    </w:p>
    <w:p w14:paraId="05A583FA" w14:textId="77777777" w:rsidR="00A07B6B" w:rsidRPr="00CE63D6" w:rsidRDefault="00973C59">
      <w:pPr>
        <w:pStyle w:val="TOC1"/>
        <w:tabs>
          <w:tab w:val="left" w:pos="440"/>
          <w:tab w:val="right" w:leader="dot" w:pos="9350"/>
        </w:tabs>
        <w:rPr>
          <w:rFonts w:eastAsia="Times New Roman"/>
          <w:noProof/>
        </w:rPr>
      </w:pPr>
      <w:hyperlink w:anchor="_Toc93340613" w:history="1">
        <w:r w:rsidR="00A07B6B" w:rsidRPr="00FD7E48">
          <w:rPr>
            <w:rStyle w:val="Hyperlink"/>
            <w:noProof/>
          </w:rPr>
          <w:t>3.</w:t>
        </w:r>
        <w:r w:rsidR="00A07B6B" w:rsidRPr="00CE63D6">
          <w:rPr>
            <w:rFonts w:eastAsia="Times New Roman"/>
            <w:noProof/>
          </w:rPr>
          <w:tab/>
        </w:r>
        <w:r w:rsidR="00A07B6B" w:rsidRPr="00FD7E48">
          <w:rPr>
            <w:rStyle w:val="Hyperlink"/>
            <w:noProof/>
          </w:rPr>
          <w:t>Terraform Cloud/Enterprise</w:t>
        </w:r>
        <w:r w:rsidR="00A07B6B">
          <w:rPr>
            <w:noProof/>
            <w:webHidden/>
          </w:rPr>
          <w:tab/>
        </w:r>
        <w:r w:rsidR="00A07B6B">
          <w:rPr>
            <w:noProof/>
            <w:webHidden/>
          </w:rPr>
          <w:fldChar w:fldCharType="begin"/>
        </w:r>
        <w:r w:rsidR="00A07B6B">
          <w:rPr>
            <w:noProof/>
            <w:webHidden/>
          </w:rPr>
          <w:instrText xml:space="preserve"> PAGEREF _Toc93340613 \h </w:instrText>
        </w:r>
        <w:r w:rsidR="00A07B6B">
          <w:rPr>
            <w:noProof/>
            <w:webHidden/>
          </w:rPr>
        </w:r>
        <w:r w:rsidR="00A07B6B">
          <w:rPr>
            <w:noProof/>
            <w:webHidden/>
          </w:rPr>
          <w:fldChar w:fldCharType="separate"/>
        </w:r>
        <w:r w:rsidR="00A07B6B">
          <w:rPr>
            <w:noProof/>
            <w:webHidden/>
          </w:rPr>
          <w:t>6</w:t>
        </w:r>
        <w:r w:rsidR="00A07B6B">
          <w:rPr>
            <w:noProof/>
            <w:webHidden/>
          </w:rPr>
          <w:fldChar w:fldCharType="end"/>
        </w:r>
      </w:hyperlink>
    </w:p>
    <w:p w14:paraId="39C4D407" w14:textId="77777777" w:rsidR="00A07B6B" w:rsidRPr="00CE63D6" w:rsidRDefault="00973C59">
      <w:pPr>
        <w:pStyle w:val="TOC2"/>
        <w:tabs>
          <w:tab w:val="left" w:pos="880"/>
          <w:tab w:val="right" w:leader="dot" w:pos="9350"/>
        </w:tabs>
        <w:rPr>
          <w:rFonts w:eastAsia="Times New Roman"/>
          <w:noProof/>
        </w:rPr>
      </w:pPr>
      <w:hyperlink w:anchor="_Toc93340614" w:history="1">
        <w:r w:rsidR="00A07B6B" w:rsidRPr="00FD7E48">
          <w:rPr>
            <w:rStyle w:val="Hyperlink"/>
            <w:noProof/>
          </w:rPr>
          <w:t>3.1</w:t>
        </w:r>
        <w:r w:rsidR="00A07B6B" w:rsidRPr="00CE63D6">
          <w:rPr>
            <w:rFonts w:eastAsia="Times New Roman"/>
            <w:noProof/>
          </w:rPr>
          <w:tab/>
        </w:r>
        <w:r w:rsidR="00A07B6B" w:rsidRPr="00FD7E48">
          <w:rPr>
            <w:rStyle w:val="Hyperlink"/>
            <w:noProof/>
          </w:rPr>
          <w:t>Terraform User/Team Token</w:t>
        </w:r>
        <w:r w:rsidR="00A07B6B">
          <w:rPr>
            <w:noProof/>
            <w:webHidden/>
          </w:rPr>
          <w:tab/>
        </w:r>
        <w:r w:rsidR="00A07B6B">
          <w:rPr>
            <w:noProof/>
            <w:webHidden/>
          </w:rPr>
          <w:fldChar w:fldCharType="begin"/>
        </w:r>
        <w:r w:rsidR="00A07B6B">
          <w:rPr>
            <w:noProof/>
            <w:webHidden/>
          </w:rPr>
          <w:instrText xml:space="preserve"> PAGEREF _Toc93340614 \h </w:instrText>
        </w:r>
        <w:r w:rsidR="00A07B6B">
          <w:rPr>
            <w:noProof/>
            <w:webHidden/>
          </w:rPr>
        </w:r>
        <w:r w:rsidR="00A07B6B">
          <w:rPr>
            <w:noProof/>
            <w:webHidden/>
          </w:rPr>
          <w:fldChar w:fldCharType="separate"/>
        </w:r>
        <w:r w:rsidR="00A07B6B">
          <w:rPr>
            <w:noProof/>
            <w:webHidden/>
          </w:rPr>
          <w:t>6</w:t>
        </w:r>
        <w:r w:rsidR="00A07B6B">
          <w:rPr>
            <w:noProof/>
            <w:webHidden/>
          </w:rPr>
          <w:fldChar w:fldCharType="end"/>
        </w:r>
      </w:hyperlink>
    </w:p>
    <w:p w14:paraId="4F06F1F3" w14:textId="77777777" w:rsidR="00A07B6B" w:rsidRPr="00CE63D6" w:rsidRDefault="00973C59">
      <w:pPr>
        <w:pStyle w:val="TOC3"/>
        <w:tabs>
          <w:tab w:val="right" w:leader="dot" w:pos="9350"/>
        </w:tabs>
        <w:rPr>
          <w:rFonts w:eastAsia="Times New Roman"/>
          <w:noProof/>
        </w:rPr>
      </w:pPr>
      <w:hyperlink w:anchor="_Toc93340615" w:history="1">
        <w:r w:rsidR="00A07B6B" w:rsidRPr="00FD7E48">
          <w:rPr>
            <w:rStyle w:val="Hyperlink"/>
            <w:noProof/>
          </w:rPr>
          <w:t>3.1.1 TFC/TFE User Token</w:t>
        </w:r>
        <w:r w:rsidR="00A07B6B">
          <w:rPr>
            <w:noProof/>
            <w:webHidden/>
          </w:rPr>
          <w:tab/>
        </w:r>
        <w:r w:rsidR="00A07B6B">
          <w:rPr>
            <w:noProof/>
            <w:webHidden/>
          </w:rPr>
          <w:fldChar w:fldCharType="begin"/>
        </w:r>
        <w:r w:rsidR="00A07B6B">
          <w:rPr>
            <w:noProof/>
            <w:webHidden/>
          </w:rPr>
          <w:instrText xml:space="preserve"> PAGEREF _Toc93340615 \h </w:instrText>
        </w:r>
        <w:r w:rsidR="00A07B6B">
          <w:rPr>
            <w:noProof/>
            <w:webHidden/>
          </w:rPr>
        </w:r>
        <w:r w:rsidR="00A07B6B">
          <w:rPr>
            <w:noProof/>
            <w:webHidden/>
          </w:rPr>
          <w:fldChar w:fldCharType="separate"/>
        </w:r>
        <w:r w:rsidR="00A07B6B">
          <w:rPr>
            <w:noProof/>
            <w:webHidden/>
          </w:rPr>
          <w:t>6</w:t>
        </w:r>
        <w:r w:rsidR="00A07B6B">
          <w:rPr>
            <w:noProof/>
            <w:webHidden/>
          </w:rPr>
          <w:fldChar w:fldCharType="end"/>
        </w:r>
      </w:hyperlink>
    </w:p>
    <w:p w14:paraId="587CD636" w14:textId="77777777" w:rsidR="00A07B6B" w:rsidRPr="00CE63D6" w:rsidRDefault="00973C59">
      <w:pPr>
        <w:pStyle w:val="TOC3"/>
        <w:tabs>
          <w:tab w:val="right" w:leader="dot" w:pos="9350"/>
        </w:tabs>
        <w:rPr>
          <w:rFonts w:eastAsia="Times New Roman"/>
          <w:noProof/>
        </w:rPr>
      </w:pPr>
      <w:hyperlink w:anchor="_Toc93340616" w:history="1">
        <w:r w:rsidR="00A07B6B" w:rsidRPr="00FD7E48">
          <w:rPr>
            <w:rStyle w:val="Hyperlink"/>
            <w:noProof/>
          </w:rPr>
          <w:t>3.1.2 TFC/TFE Team Token</w:t>
        </w:r>
        <w:r w:rsidR="00A07B6B">
          <w:rPr>
            <w:noProof/>
            <w:webHidden/>
          </w:rPr>
          <w:tab/>
        </w:r>
        <w:r w:rsidR="00A07B6B">
          <w:rPr>
            <w:noProof/>
            <w:webHidden/>
          </w:rPr>
          <w:fldChar w:fldCharType="begin"/>
        </w:r>
        <w:r w:rsidR="00A07B6B">
          <w:rPr>
            <w:noProof/>
            <w:webHidden/>
          </w:rPr>
          <w:instrText xml:space="preserve"> PAGEREF _Toc93340616 \h </w:instrText>
        </w:r>
        <w:r w:rsidR="00A07B6B">
          <w:rPr>
            <w:noProof/>
            <w:webHidden/>
          </w:rPr>
        </w:r>
        <w:r w:rsidR="00A07B6B">
          <w:rPr>
            <w:noProof/>
            <w:webHidden/>
          </w:rPr>
          <w:fldChar w:fldCharType="separate"/>
        </w:r>
        <w:r w:rsidR="00A07B6B">
          <w:rPr>
            <w:noProof/>
            <w:webHidden/>
          </w:rPr>
          <w:t>6</w:t>
        </w:r>
        <w:r w:rsidR="00A07B6B">
          <w:rPr>
            <w:noProof/>
            <w:webHidden/>
          </w:rPr>
          <w:fldChar w:fldCharType="end"/>
        </w:r>
      </w:hyperlink>
    </w:p>
    <w:p w14:paraId="4832B4C7" w14:textId="77777777" w:rsidR="00A07B6B" w:rsidRPr="00CE63D6" w:rsidRDefault="00973C59">
      <w:pPr>
        <w:pStyle w:val="TOC2"/>
        <w:tabs>
          <w:tab w:val="left" w:pos="880"/>
          <w:tab w:val="right" w:leader="dot" w:pos="9350"/>
        </w:tabs>
        <w:rPr>
          <w:rFonts w:eastAsia="Times New Roman"/>
          <w:noProof/>
        </w:rPr>
      </w:pPr>
      <w:hyperlink w:anchor="_Toc93340617" w:history="1">
        <w:r w:rsidR="00A07B6B" w:rsidRPr="00FD7E48">
          <w:rPr>
            <w:rStyle w:val="Hyperlink"/>
            <w:noProof/>
          </w:rPr>
          <w:t>3.2</w:t>
        </w:r>
        <w:r w:rsidR="00A07B6B" w:rsidRPr="00CE63D6">
          <w:rPr>
            <w:rFonts w:eastAsia="Times New Roman"/>
            <w:noProof/>
          </w:rPr>
          <w:tab/>
        </w:r>
        <w:r w:rsidR="00A07B6B" w:rsidRPr="00FD7E48">
          <w:rPr>
            <w:rStyle w:val="Hyperlink"/>
            <w:noProof/>
          </w:rPr>
          <w:t>Workspaces</w:t>
        </w:r>
        <w:r w:rsidR="00A07B6B">
          <w:rPr>
            <w:noProof/>
            <w:webHidden/>
          </w:rPr>
          <w:tab/>
        </w:r>
        <w:r w:rsidR="00A07B6B">
          <w:rPr>
            <w:noProof/>
            <w:webHidden/>
          </w:rPr>
          <w:fldChar w:fldCharType="begin"/>
        </w:r>
        <w:r w:rsidR="00A07B6B">
          <w:rPr>
            <w:noProof/>
            <w:webHidden/>
          </w:rPr>
          <w:instrText xml:space="preserve"> PAGEREF _Toc93340617 \h </w:instrText>
        </w:r>
        <w:r w:rsidR="00A07B6B">
          <w:rPr>
            <w:noProof/>
            <w:webHidden/>
          </w:rPr>
        </w:r>
        <w:r w:rsidR="00A07B6B">
          <w:rPr>
            <w:noProof/>
            <w:webHidden/>
          </w:rPr>
          <w:fldChar w:fldCharType="separate"/>
        </w:r>
        <w:r w:rsidR="00A07B6B">
          <w:rPr>
            <w:noProof/>
            <w:webHidden/>
          </w:rPr>
          <w:t>7</w:t>
        </w:r>
        <w:r w:rsidR="00A07B6B">
          <w:rPr>
            <w:noProof/>
            <w:webHidden/>
          </w:rPr>
          <w:fldChar w:fldCharType="end"/>
        </w:r>
      </w:hyperlink>
    </w:p>
    <w:p w14:paraId="5C4E03FE" w14:textId="77777777" w:rsidR="00A07B6B" w:rsidRPr="00CE63D6" w:rsidRDefault="00973C59">
      <w:pPr>
        <w:pStyle w:val="TOC3"/>
        <w:tabs>
          <w:tab w:val="left" w:pos="1320"/>
          <w:tab w:val="right" w:leader="dot" w:pos="9350"/>
        </w:tabs>
        <w:rPr>
          <w:rFonts w:eastAsia="Times New Roman"/>
          <w:noProof/>
        </w:rPr>
      </w:pPr>
      <w:hyperlink w:anchor="_Toc93340618" w:history="1">
        <w:r w:rsidR="00A07B6B" w:rsidRPr="00FD7E48">
          <w:rPr>
            <w:rStyle w:val="Hyperlink"/>
            <w:noProof/>
          </w:rPr>
          <w:t>3.2.1</w:t>
        </w:r>
        <w:r w:rsidR="00A07B6B" w:rsidRPr="00CE63D6">
          <w:rPr>
            <w:rFonts w:eastAsia="Times New Roman"/>
            <w:noProof/>
          </w:rPr>
          <w:tab/>
        </w:r>
        <w:r w:rsidR="00A07B6B" w:rsidRPr="00FD7E48">
          <w:rPr>
            <w:rStyle w:val="Hyperlink"/>
            <w:noProof/>
          </w:rPr>
          <w:t>Workspace to manage K8S Resources</w:t>
        </w:r>
        <w:r w:rsidR="00A07B6B">
          <w:rPr>
            <w:noProof/>
            <w:webHidden/>
          </w:rPr>
          <w:tab/>
        </w:r>
        <w:r w:rsidR="00A07B6B">
          <w:rPr>
            <w:noProof/>
            <w:webHidden/>
          </w:rPr>
          <w:fldChar w:fldCharType="begin"/>
        </w:r>
        <w:r w:rsidR="00A07B6B">
          <w:rPr>
            <w:noProof/>
            <w:webHidden/>
          </w:rPr>
          <w:instrText xml:space="preserve"> PAGEREF _Toc93340618 \h </w:instrText>
        </w:r>
        <w:r w:rsidR="00A07B6B">
          <w:rPr>
            <w:noProof/>
            <w:webHidden/>
          </w:rPr>
        </w:r>
        <w:r w:rsidR="00A07B6B">
          <w:rPr>
            <w:noProof/>
            <w:webHidden/>
          </w:rPr>
          <w:fldChar w:fldCharType="separate"/>
        </w:r>
        <w:r w:rsidR="00A07B6B">
          <w:rPr>
            <w:noProof/>
            <w:webHidden/>
          </w:rPr>
          <w:t>7</w:t>
        </w:r>
        <w:r w:rsidR="00A07B6B">
          <w:rPr>
            <w:noProof/>
            <w:webHidden/>
          </w:rPr>
          <w:fldChar w:fldCharType="end"/>
        </w:r>
      </w:hyperlink>
    </w:p>
    <w:p w14:paraId="37FC0EFA" w14:textId="77777777" w:rsidR="00A07B6B" w:rsidRPr="00CE63D6" w:rsidRDefault="00973C59">
      <w:pPr>
        <w:pStyle w:val="TOC3"/>
        <w:tabs>
          <w:tab w:val="left" w:pos="1320"/>
          <w:tab w:val="right" w:leader="dot" w:pos="9350"/>
        </w:tabs>
        <w:rPr>
          <w:rFonts w:eastAsia="Times New Roman"/>
          <w:noProof/>
        </w:rPr>
      </w:pPr>
      <w:hyperlink w:anchor="_Toc93340619" w:history="1">
        <w:r w:rsidR="00A07B6B" w:rsidRPr="00FD7E48">
          <w:rPr>
            <w:rStyle w:val="Hyperlink"/>
            <w:noProof/>
          </w:rPr>
          <w:t>3.2.2</w:t>
        </w:r>
        <w:r w:rsidR="00A07B6B" w:rsidRPr="00CE63D6">
          <w:rPr>
            <w:rFonts w:eastAsia="Times New Roman"/>
            <w:noProof/>
          </w:rPr>
          <w:tab/>
        </w:r>
        <w:r w:rsidR="00A07B6B" w:rsidRPr="00FD7E48">
          <w:rPr>
            <w:rStyle w:val="Hyperlink"/>
            <w:noProof/>
          </w:rPr>
          <w:t>Workspace to manage AWS Resources</w:t>
        </w:r>
        <w:r w:rsidR="00A07B6B">
          <w:rPr>
            <w:noProof/>
            <w:webHidden/>
          </w:rPr>
          <w:tab/>
        </w:r>
        <w:r w:rsidR="00A07B6B">
          <w:rPr>
            <w:noProof/>
            <w:webHidden/>
          </w:rPr>
          <w:fldChar w:fldCharType="begin"/>
        </w:r>
        <w:r w:rsidR="00A07B6B">
          <w:rPr>
            <w:noProof/>
            <w:webHidden/>
          </w:rPr>
          <w:instrText xml:space="preserve"> PAGEREF _Toc93340619 \h </w:instrText>
        </w:r>
        <w:r w:rsidR="00A07B6B">
          <w:rPr>
            <w:noProof/>
            <w:webHidden/>
          </w:rPr>
        </w:r>
        <w:r w:rsidR="00A07B6B">
          <w:rPr>
            <w:noProof/>
            <w:webHidden/>
          </w:rPr>
          <w:fldChar w:fldCharType="separate"/>
        </w:r>
        <w:r w:rsidR="00A07B6B">
          <w:rPr>
            <w:noProof/>
            <w:webHidden/>
          </w:rPr>
          <w:t>8</w:t>
        </w:r>
        <w:r w:rsidR="00A07B6B">
          <w:rPr>
            <w:noProof/>
            <w:webHidden/>
          </w:rPr>
          <w:fldChar w:fldCharType="end"/>
        </w:r>
      </w:hyperlink>
    </w:p>
    <w:p w14:paraId="5BD74F48" w14:textId="77777777" w:rsidR="00A07B6B" w:rsidRPr="00CE63D6" w:rsidRDefault="00973C59">
      <w:pPr>
        <w:pStyle w:val="TOC2"/>
        <w:tabs>
          <w:tab w:val="left" w:pos="880"/>
          <w:tab w:val="right" w:leader="dot" w:pos="9350"/>
        </w:tabs>
        <w:rPr>
          <w:rFonts w:eastAsia="Times New Roman"/>
          <w:noProof/>
        </w:rPr>
      </w:pPr>
      <w:hyperlink w:anchor="_Toc93340620" w:history="1">
        <w:r w:rsidR="00A07B6B" w:rsidRPr="00FD7E48">
          <w:rPr>
            <w:rStyle w:val="Hyperlink"/>
            <w:noProof/>
          </w:rPr>
          <w:t>3.3</w:t>
        </w:r>
        <w:r w:rsidR="00A07B6B" w:rsidRPr="00CE63D6">
          <w:rPr>
            <w:rFonts w:eastAsia="Times New Roman"/>
            <w:noProof/>
          </w:rPr>
          <w:tab/>
        </w:r>
        <w:r w:rsidR="00A07B6B" w:rsidRPr="00FD7E48">
          <w:rPr>
            <w:rStyle w:val="Hyperlink"/>
            <w:noProof/>
          </w:rPr>
          <w:t>Variable Set</w:t>
        </w:r>
        <w:r w:rsidR="00A07B6B">
          <w:rPr>
            <w:noProof/>
            <w:webHidden/>
          </w:rPr>
          <w:tab/>
        </w:r>
        <w:r w:rsidR="00A07B6B">
          <w:rPr>
            <w:noProof/>
            <w:webHidden/>
          </w:rPr>
          <w:fldChar w:fldCharType="begin"/>
        </w:r>
        <w:r w:rsidR="00A07B6B">
          <w:rPr>
            <w:noProof/>
            <w:webHidden/>
          </w:rPr>
          <w:instrText xml:space="preserve"> PAGEREF _Toc93340620 \h </w:instrText>
        </w:r>
        <w:r w:rsidR="00A07B6B">
          <w:rPr>
            <w:noProof/>
            <w:webHidden/>
          </w:rPr>
        </w:r>
        <w:r w:rsidR="00A07B6B">
          <w:rPr>
            <w:noProof/>
            <w:webHidden/>
          </w:rPr>
          <w:fldChar w:fldCharType="separate"/>
        </w:r>
        <w:r w:rsidR="00A07B6B">
          <w:rPr>
            <w:noProof/>
            <w:webHidden/>
          </w:rPr>
          <w:t>10</w:t>
        </w:r>
        <w:r w:rsidR="00A07B6B">
          <w:rPr>
            <w:noProof/>
            <w:webHidden/>
          </w:rPr>
          <w:fldChar w:fldCharType="end"/>
        </w:r>
      </w:hyperlink>
    </w:p>
    <w:p w14:paraId="6E095B6A" w14:textId="77777777" w:rsidR="00A07B6B" w:rsidRPr="00CE63D6" w:rsidRDefault="00973C59">
      <w:pPr>
        <w:pStyle w:val="TOC2"/>
        <w:tabs>
          <w:tab w:val="left" w:pos="880"/>
          <w:tab w:val="right" w:leader="dot" w:pos="9350"/>
        </w:tabs>
        <w:rPr>
          <w:rFonts w:eastAsia="Times New Roman"/>
          <w:noProof/>
        </w:rPr>
      </w:pPr>
      <w:hyperlink w:anchor="_Toc93340621" w:history="1">
        <w:r w:rsidR="00A07B6B" w:rsidRPr="00FD7E48">
          <w:rPr>
            <w:rStyle w:val="Hyperlink"/>
            <w:noProof/>
          </w:rPr>
          <w:t>3.4</w:t>
        </w:r>
        <w:r w:rsidR="00A07B6B" w:rsidRPr="00CE63D6">
          <w:rPr>
            <w:rFonts w:eastAsia="Times New Roman"/>
            <w:noProof/>
          </w:rPr>
          <w:tab/>
        </w:r>
        <w:r w:rsidR="00A07B6B" w:rsidRPr="00FD7E48">
          <w:rPr>
            <w:rStyle w:val="Hyperlink"/>
            <w:noProof/>
          </w:rPr>
          <w:t>Team Access</w:t>
        </w:r>
        <w:r w:rsidR="00A07B6B">
          <w:rPr>
            <w:noProof/>
            <w:webHidden/>
          </w:rPr>
          <w:tab/>
        </w:r>
        <w:r w:rsidR="00A07B6B">
          <w:rPr>
            <w:noProof/>
            <w:webHidden/>
          </w:rPr>
          <w:fldChar w:fldCharType="begin"/>
        </w:r>
        <w:r w:rsidR="00A07B6B">
          <w:rPr>
            <w:noProof/>
            <w:webHidden/>
          </w:rPr>
          <w:instrText xml:space="preserve"> PAGEREF _Toc93340621 \h </w:instrText>
        </w:r>
        <w:r w:rsidR="00A07B6B">
          <w:rPr>
            <w:noProof/>
            <w:webHidden/>
          </w:rPr>
        </w:r>
        <w:r w:rsidR="00A07B6B">
          <w:rPr>
            <w:noProof/>
            <w:webHidden/>
          </w:rPr>
          <w:fldChar w:fldCharType="separate"/>
        </w:r>
        <w:r w:rsidR="00A07B6B">
          <w:rPr>
            <w:noProof/>
            <w:webHidden/>
          </w:rPr>
          <w:t>12</w:t>
        </w:r>
        <w:r w:rsidR="00A07B6B">
          <w:rPr>
            <w:noProof/>
            <w:webHidden/>
          </w:rPr>
          <w:fldChar w:fldCharType="end"/>
        </w:r>
      </w:hyperlink>
    </w:p>
    <w:p w14:paraId="7804DEAD" w14:textId="77777777" w:rsidR="00A07B6B" w:rsidRPr="00CE63D6" w:rsidRDefault="00973C59">
      <w:pPr>
        <w:pStyle w:val="TOC1"/>
        <w:tabs>
          <w:tab w:val="left" w:pos="440"/>
          <w:tab w:val="right" w:leader="dot" w:pos="9350"/>
        </w:tabs>
        <w:rPr>
          <w:rFonts w:eastAsia="Times New Roman"/>
          <w:noProof/>
        </w:rPr>
      </w:pPr>
      <w:hyperlink w:anchor="_Toc93340622" w:history="1">
        <w:r w:rsidR="00A07B6B" w:rsidRPr="00FD7E48">
          <w:rPr>
            <w:rStyle w:val="Hyperlink"/>
            <w:noProof/>
          </w:rPr>
          <w:t>4.</w:t>
        </w:r>
        <w:r w:rsidR="00A07B6B" w:rsidRPr="00CE63D6">
          <w:rPr>
            <w:rFonts w:eastAsia="Times New Roman"/>
            <w:noProof/>
          </w:rPr>
          <w:tab/>
        </w:r>
        <w:r w:rsidR="00A07B6B" w:rsidRPr="00FD7E48">
          <w:rPr>
            <w:rStyle w:val="Hyperlink"/>
            <w:noProof/>
          </w:rPr>
          <w:t>Jenkin’s Environment</w:t>
        </w:r>
        <w:r w:rsidR="00A07B6B">
          <w:rPr>
            <w:noProof/>
            <w:webHidden/>
          </w:rPr>
          <w:tab/>
        </w:r>
        <w:r w:rsidR="00A07B6B">
          <w:rPr>
            <w:noProof/>
            <w:webHidden/>
          </w:rPr>
          <w:fldChar w:fldCharType="begin"/>
        </w:r>
        <w:r w:rsidR="00A07B6B">
          <w:rPr>
            <w:noProof/>
            <w:webHidden/>
          </w:rPr>
          <w:instrText xml:space="preserve"> PAGEREF _Toc93340622 \h </w:instrText>
        </w:r>
        <w:r w:rsidR="00A07B6B">
          <w:rPr>
            <w:noProof/>
            <w:webHidden/>
          </w:rPr>
        </w:r>
        <w:r w:rsidR="00A07B6B">
          <w:rPr>
            <w:noProof/>
            <w:webHidden/>
          </w:rPr>
          <w:fldChar w:fldCharType="separate"/>
        </w:r>
        <w:r w:rsidR="00A07B6B">
          <w:rPr>
            <w:noProof/>
            <w:webHidden/>
          </w:rPr>
          <w:t>13</w:t>
        </w:r>
        <w:r w:rsidR="00A07B6B">
          <w:rPr>
            <w:noProof/>
            <w:webHidden/>
          </w:rPr>
          <w:fldChar w:fldCharType="end"/>
        </w:r>
      </w:hyperlink>
    </w:p>
    <w:p w14:paraId="6DDF85B6" w14:textId="77777777" w:rsidR="00A07B6B" w:rsidRPr="00CE63D6" w:rsidRDefault="00973C59">
      <w:pPr>
        <w:pStyle w:val="TOC2"/>
        <w:tabs>
          <w:tab w:val="left" w:pos="880"/>
          <w:tab w:val="right" w:leader="dot" w:pos="9350"/>
        </w:tabs>
        <w:rPr>
          <w:rFonts w:eastAsia="Times New Roman"/>
          <w:noProof/>
        </w:rPr>
      </w:pPr>
      <w:hyperlink w:anchor="_Toc93340623" w:history="1">
        <w:r w:rsidR="00A07B6B" w:rsidRPr="00FD7E48">
          <w:rPr>
            <w:rStyle w:val="Hyperlink"/>
            <w:noProof/>
          </w:rPr>
          <w:t>5.1</w:t>
        </w:r>
        <w:r w:rsidR="00A07B6B" w:rsidRPr="00CE63D6">
          <w:rPr>
            <w:rFonts w:eastAsia="Times New Roman"/>
            <w:noProof/>
          </w:rPr>
          <w:tab/>
        </w:r>
        <w:r w:rsidR="00A07B6B" w:rsidRPr="00FD7E48">
          <w:rPr>
            <w:rStyle w:val="Hyperlink"/>
            <w:noProof/>
          </w:rPr>
          <w:t>Plugins required</w:t>
        </w:r>
        <w:r w:rsidR="00A07B6B">
          <w:rPr>
            <w:noProof/>
            <w:webHidden/>
          </w:rPr>
          <w:tab/>
        </w:r>
        <w:r w:rsidR="00A07B6B">
          <w:rPr>
            <w:noProof/>
            <w:webHidden/>
          </w:rPr>
          <w:fldChar w:fldCharType="begin"/>
        </w:r>
        <w:r w:rsidR="00A07B6B">
          <w:rPr>
            <w:noProof/>
            <w:webHidden/>
          </w:rPr>
          <w:instrText xml:space="preserve"> PAGEREF _Toc93340623 \h </w:instrText>
        </w:r>
        <w:r w:rsidR="00A07B6B">
          <w:rPr>
            <w:noProof/>
            <w:webHidden/>
          </w:rPr>
        </w:r>
        <w:r w:rsidR="00A07B6B">
          <w:rPr>
            <w:noProof/>
            <w:webHidden/>
          </w:rPr>
          <w:fldChar w:fldCharType="separate"/>
        </w:r>
        <w:r w:rsidR="00A07B6B">
          <w:rPr>
            <w:noProof/>
            <w:webHidden/>
          </w:rPr>
          <w:t>13</w:t>
        </w:r>
        <w:r w:rsidR="00A07B6B">
          <w:rPr>
            <w:noProof/>
            <w:webHidden/>
          </w:rPr>
          <w:fldChar w:fldCharType="end"/>
        </w:r>
      </w:hyperlink>
    </w:p>
    <w:p w14:paraId="3319827E" w14:textId="77777777" w:rsidR="00A07B6B" w:rsidRPr="00CE63D6" w:rsidRDefault="00973C59">
      <w:pPr>
        <w:pStyle w:val="TOC2"/>
        <w:tabs>
          <w:tab w:val="left" w:pos="880"/>
          <w:tab w:val="right" w:leader="dot" w:pos="9350"/>
        </w:tabs>
        <w:rPr>
          <w:rFonts w:eastAsia="Times New Roman"/>
          <w:noProof/>
        </w:rPr>
      </w:pPr>
      <w:hyperlink w:anchor="_Toc93340624" w:history="1">
        <w:r w:rsidR="00A07B6B" w:rsidRPr="00FD7E48">
          <w:rPr>
            <w:rStyle w:val="Hyperlink"/>
            <w:noProof/>
          </w:rPr>
          <w:t>5.2</w:t>
        </w:r>
        <w:r w:rsidR="00A07B6B" w:rsidRPr="00CE63D6">
          <w:rPr>
            <w:rFonts w:eastAsia="Times New Roman"/>
            <w:noProof/>
          </w:rPr>
          <w:tab/>
        </w:r>
        <w:r w:rsidR="00A07B6B" w:rsidRPr="00FD7E48">
          <w:rPr>
            <w:rStyle w:val="Hyperlink"/>
            <w:noProof/>
          </w:rPr>
          <w:t>Node labels</w:t>
        </w:r>
        <w:r w:rsidR="00A07B6B">
          <w:rPr>
            <w:noProof/>
            <w:webHidden/>
          </w:rPr>
          <w:tab/>
        </w:r>
        <w:r w:rsidR="00A07B6B">
          <w:rPr>
            <w:noProof/>
            <w:webHidden/>
          </w:rPr>
          <w:fldChar w:fldCharType="begin"/>
        </w:r>
        <w:r w:rsidR="00A07B6B">
          <w:rPr>
            <w:noProof/>
            <w:webHidden/>
          </w:rPr>
          <w:instrText xml:space="preserve"> PAGEREF _Toc93340624 \h </w:instrText>
        </w:r>
        <w:r w:rsidR="00A07B6B">
          <w:rPr>
            <w:noProof/>
            <w:webHidden/>
          </w:rPr>
        </w:r>
        <w:r w:rsidR="00A07B6B">
          <w:rPr>
            <w:noProof/>
            <w:webHidden/>
          </w:rPr>
          <w:fldChar w:fldCharType="separate"/>
        </w:r>
        <w:r w:rsidR="00A07B6B">
          <w:rPr>
            <w:noProof/>
            <w:webHidden/>
          </w:rPr>
          <w:t>14</w:t>
        </w:r>
        <w:r w:rsidR="00A07B6B">
          <w:rPr>
            <w:noProof/>
            <w:webHidden/>
          </w:rPr>
          <w:fldChar w:fldCharType="end"/>
        </w:r>
      </w:hyperlink>
    </w:p>
    <w:p w14:paraId="74AFDA7C" w14:textId="77777777" w:rsidR="00A07B6B" w:rsidRPr="00CE63D6" w:rsidRDefault="00973C59">
      <w:pPr>
        <w:pStyle w:val="TOC2"/>
        <w:tabs>
          <w:tab w:val="left" w:pos="880"/>
          <w:tab w:val="right" w:leader="dot" w:pos="9350"/>
        </w:tabs>
        <w:rPr>
          <w:rFonts w:eastAsia="Times New Roman"/>
          <w:noProof/>
        </w:rPr>
      </w:pPr>
      <w:hyperlink w:anchor="_Toc93340625" w:history="1">
        <w:r w:rsidR="00A07B6B" w:rsidRPr="00FD7E48">
          <w:rPr>
            <w:rStyle w:val="Hyperlink"/>
            <w:noProof/>
          </w:rPr>
          <w:t>5.3</w:t>
        </w:r>
        <w:r w:rsidR="00A07B6B" w:rsidRPr="00CE63D6">
          <w:rPr>
            <w:rFonts w:eastAsia="Times New Roman"/>
            <w:noProof/>
          </w:rPr>
          <w:tab/>
        </w:r>
        <w:r w:rsidR="00A07B6B" w:rsidRPr="00FD7E48">
          <w:rPr>
            <w:rStyle w:val="Hyperlink"/>
            <w:noProof/>
          </w:rPr>
          <w:t>Global tools configuration</w:t>
        </w:r>
        <w:r w:rsidR="00A07B6B">
          <w:rPr>
            <w:noProof/>
            <w:webHidden/>
          </w:rPr>
          <w:tab/>
        </w:r>
        <w:r w:rsidR="00A07B6B">
          <w:rPr>
            <w:noProof/>
            <w:webHidden/>
          </w:rPr>
          <w:fldChar w:fldCharType="begin"/>
        </w:r>
        <w:r w:rsidR="00A07B6B">
          <w:rPr>
            <w:noProof/>
            <w:webHidden/>
          </w:rPr>
          <w:instrText xml:space="preserve"> PAGEREF _Toc93340625 \h </w:instrText>
        </w:r>
        <w:r w:rsidR="00A07B6B">
          <w:rPr>
            <w:noProof/>
            <w:webHidden/>
          </w:rPr>
        </w:r>
        <w:r w:rsidR="00A07B6B">
          <w:rPr>
            <w:noProof/>
            <w:webHidden/>
          </w:rPr>
          <w:fldChar w:fldCharType="separate"/>
        </w:r>
        <w:r w:rsidR="00A07B6B">
          <w:rPr>
            <w:noProof/>
            <w:webHidden/>
          </w:rPr>
          <w:t>14</w:t>
        </w:r>
        <w:r w:rsidR="00A07B6B">
          <w:rPr>
            <w:noProof/>
            <w:webHidden/>
          </w:rPr>
          <w:fldChar w:fldCharType="end"/>
        </w:r>
      </w:hyperlink>
    </w:p>
    <w:p w14:paraId="195DC887" w14:textId="77777777" w:rsidR="00A07B6B" w:rsidRPr="00CE63D6" w:rsidRDefault="00973C59">
      <w:pPr>
        <w:pStyle w:val="TOC2"/>
        <w:tabs>
          <w:tab w:val="left" w:pos="880"/>
          <w:tab w:val="right" w:leader="dot" w:pos="9350"/>
        </w:tabs>
        <w:rPr>
          <w:rFonts w:eastAsia="Times New Roman"/>
          <w:noProof/>
        </w:rPr>
      </w:pPr>
      <w:hyperlink w:anchor="_Toc93340626" w:history="1">
        <w:r w:rsidR="00A07B6B" w:rsidRPr="00FD7E48">
          <w:rPr>
            <w:rStyle w:val="Hyperlink"/>
            <w:noProof/>
          </w:rPr>
          <w:t>5.4</w:t>
        </w:r>
        <w:r w:rsidR="00A07B6B" w:rsidRPr="00CE63D6">
          <w:rPr>
            <w:rFonts w:eastAsia="Times New Roman"/>
            <w:noProof/>
          </w:rPr>
          <w:tab/>
        </w:r>
        <w:r w:rsidR="00A07B6B" w:rsidRPr="00FD7E48">
          <w:rPr>
            <w:rStyle w:val="Hyperlink"/>
            <w:noProof/>
          </w:rPr>
          <w:t>Configure System (AWX/Ansible Tower)</w:t>
        </w:r>
        <w:r w:rsidR="00A07B6B">
          <w:rPr>
            <w:noProof/>
            <w:webHidden/>
          </w:rPr>
          <w:tab/>
        </w:r>
        <w:r w:rsidR="00A07B6B">
          <w:rPr>
            <w:noProof/>
            <w:webHidden/>
          </w:rPr>
          <w:fldChar w:fldCharType="begin"/>
        </w:r>
        <w:r w:rsidR="00A07B6B">
          <w:rPr>
            <w:noProof/>
            <w:webHidden/>
          </w:rPr>
          <w:instrText xml:space="preserve"> PAGEREF _Toc93340626 \h </w:instrText>
        </w:r>
        <w:r w:rsidR="00A07B6B">
          <w:rPr>
            <w:noProof/>
            <w:webHidden/>
          </w:rPr>
        </w:r>
        <w:r w:rsidR="00A07B6B">
          <w:rPr>
            <w:noProof/>
            <w:webHidden/>
          </w:rPr>
          <w:fldChar w:fldCharType="separate"/>
        </w:r>
        <w:r w:rsidR="00A07B6B">
          <w:rPr>
            <w:noProof/>
            <w:webHidden/>
          </w:rPr>
          <w:t>15</w:t>
        </w:r>
        <w:r w:rsidR="00A07B6B">
          <w:rPr>
            <w:noProof/>
            <w:webHidden/>
          </w:rPr>
          <w:fldChar w:fldCharType="end"/>
        </w:r>
      </w:hyperlink>
    </w:p>
    <w:p w14:paraId="3DE291B9" w14:textId="77777777" w:rsidR="00A07B6B" w:rsidRPr="00CE63D6" w:rsidRDefault="00973C59">
      <w:pPr>
        <w:pStyle w:val="TOC2"/>
        <w:tabs>
          <w:tab w:val="left" w:pos="880"/>
          <w:tab w:val="right" w:leader="dot" w:pos="9350"/>
        </w:tabs>
        <w:rPr>
          <w:rFonts w:eastAsia="Times New Roman"/>
          <w:noProof/>
        </w:rPr>
      </w:pPr>
      <w:hyperlink w:anchor="_Toc93340627" w:history="1">
        <w:r w:rsidR="00A07B6B" w:rsidRPr="00FD7E48">
          <w:rPr>
            <w:rStyle w:val="Hyperlink"/>
            <w:noProof/>
          </w:rPr>
          <w:t>5.5</w:t>
        </w:r>
        <w:r w:rsidR="00A07B6B" w:rsidRPr="00CE63D6">
          <w:rPr>
            <w:rFonts w:eastAsia="Times New Roman"/>
            <w:noProof/>
          </w:rPr>
          <w:tab/>
        </w:r>
        <w:r w:rsidR="00A07B6B" w:rsidRPr="00FD7E48">
          <w:rPr>
            <w:rStyle w:val="Hyperlink"/>
            <w:noProof/>
          </w:rPr>
          <w:t>Credentials</w:t>
        </w:r>
        <w:r w:rsidR="00A07B6B">
          <w:rPr>
            <w:noProof/>
            <w:webHidden/>
          </w:rPr>
          <w:tab/>
        </w:r>
        <w:r w:rsidR="00A07B6B">
          <w:rPr>
            <w:noProof/>
            <w:webHidden/>
          </w:rPr>
          <w:fldChar w:fldCharType="begin"/>
        </w:r>
        <w:r w:rsidR="00A07B6B">
          <w:rPr>
            <w:noProof/>
            <w:webHidden/>
          </w:rPr>
          <w:instrText xml:space="preserve"> PAGEREF _Toc93340627 \h </w:instrText>
        </w:r>
        <w:r w:rsidR="00A07B6B">
          <w:rPr>
            <w:noProof/>
            <w:webHidden/>
          </w:rPr>
        </w:r>
        <w:r w:rsidR="00A07B6B">
          <w:rPr>
            <w:noProof/>
            <w:webHidden/>
          </w:rPr>
          <w:fldChar w:fldCharType="separate"/>
        </w:r>
        <w:r w:rsidR="00A07B6B">
          <w:rPr>
            <w:noProof/>
            <w:webHidden/>
          </w:rPr>
          <w:t>16</w:t>
        </w:r>
        <w:r w:rsidR="00A07B6B">
          <w:rPr>
            <w:noProof/>
            <w:webHidden/>
          </w:rPr>
          <w:fldChar w:fldCharType="end"/>
        </w:r>
      </w:hyperlink>
    </w:p>
    <w:p w14:paraId="37FD4644" w14:textId="77777777" w:rsidR="00A07B6B" w:rsidRPr="00CE63D6" w:rsidRDefault="00973C59">
      <w:pPr>
        <w:pStyle w:val="TOC3"/>
        <w:tabs>
          <w:tab w:val="right" w:leader="dot" w:pos="9350"/>
        </w:tabs>
        <w:rPr>
          <w:rFonts w:eastAsia="Times New Roman"/>
          <w:noProof/>
        </w:rPr>
      </w:pPr>
      <w:hyperlink w:anchor="_Toc93340628" w:history="1">
        <w:r w:rsidR="00A07B6B" w:rsidRPr="00FD7E48">
          <w:rPr>
            <w:rStyle w:val="Hyperlink"/>
            <w:noProof/>
          </w:rPr>
          <w:t>5.5.1 Username and Password Type</w:t>
        </w:r>
        <w:r w:rsidR="00A07B6B">
          <w:rPr>
            <w:noProof/>
            <w:webHidden/>
          </w:rPr>
          <w:tab/>
        </w:r>
        <w:r w:rsidR="00A07B6B">
          <w:rPr>
            <w:noProof/>
            <w:webHidden/>
          </w:rPr>
          <w:fldChar w:fldCharType="begin"/>
        </w:r>
        <w:r w:rsidR="00A07B6B">
          <w:rPr>
            <w:noProof/>
            <w:webHidden/>
          </w:rPr>
          <w:instrText xml:space="preserve"> PAGEREF _Toc93340628 \h </w:instrText>
        </w:r>
        <w:r w:rsidR="00A07B6B">
          <w:rPr>
            <w:noProof/>
            <w:webHidden/>
          </w:rPr>
        </w:r>
        <w:r w:rsidR="00A07B6B">
          <w:rPr>
            <w:noProof/>
            <w:webHidden/>
          </w:rPr>
          <w:fldChar w:fldCharType="separate"/>
        </w:r>
        <w:r w:rsidR="00A07B6B">
          <w:rPr>
            <w:noProof/>
            <w:webHidden/>
          </w:rPr>
          <w:t>17</w:t>
        </w:r>
        <w:r w:rsidR="00A07B6B">
          <w:rPr>
            <w:noProof/>
            <w:webHidden/>
          </w:rPr>
          <w:fldChar w:fldCharType="end"/>
        </w:r>
      </w:hyperlink>
    </w:p>
    <w:p w14:paraId="0A7D734D" w14:textId="77777777" w:rsidR="00A07B6B" w:rsidRPr="00CE63D6" w:rsidRDefault="00973C59">
      <w:pPr>
        <w:pStyle w:val="TOC3"/>
        <w:tabs>
          <w:tab w:val="right" w:leader="dot" w:pos="9350"/>
        </w:tabs>
        <w:rPr>
          <w:rFonts w:eastAsia="Times New Roman"/>
          <w:noProof/>
        </w:rPr>
      </w:pPr>
      <w:hyperlink w:anchor="_Toc93340629" w:history="1">
        <w:r w:rsidR="00A07B6B" w:rsidRPr="00FD7E48">
          <w:rPr>
            <w:rStyle w:val="Hyperlink"/>
            <w:noProof/>
          </w:rPr>
          <w:t>5.5.2 Secret Text Type</w:t>
        </w:r>
        <w:r w:rsidR="00A07B6B">
          <w:rPr>
            <w:noProof/>
            <w:webHidden/>
          </w:rPr>
          <w:tab/>
        </w:r>
        <w:r w:rsidR="00A07B6B">
          <w:rPr>
            <w:noProof/>
            <w:webHidden/>
          </w:rPr>
          <w:fldChar w:fldCharType="begin"/>
        </w:r>
        <w:r w:rsidR="00A07B6B">
          <w:rPr>
            <w:noProof/>
            <w:webHidden/>
          </w:rPr>
          <w:instrText xml:space="preserve"> PAGEREF _Toc93340629 \h </w:instrText>
        </w:r>
        <w:r w:rsidR="00A07B6B">
          <w:rPr>
            <w:noProof/>
            <w:webHidden/>
          </w:rPr>
        </w:r>
        <w:r w:rsidR="00A07B6B">
          <w:rPr>
            <w:noProof/>
            <w:webHidden/>
          </w:rPr>
          <w:fldChar w:fldCharType="separate"/>
        </w:r>
        <w:r w:rsidR="00A07B6B">
          <w:rPr>
            <w:noProof/>
            <w:webHidden/>
          </w:rPr>
          <w:t>17</w:t>
        </w:r>
        <w:r w:rsidR="00A07B6B">
          <w:rPr>
            <w:noProof/>
            <w:webHidden/>
          </w:rPr>
          <w:fldChar w:fldCharType="end"/>
        </w:r>
      </w:hyperlink>
    </w:p>
    <w:p w14:paraId="09BD0739" w14:textId="77777777" w:rsidR="00A07B6B" w:rsidRPr="00CE63D6" w:rsidRDefault="00973C59">
      <w:pPr>
        <w:pStyle w:val="TOC1"/>
        <w:tabs>
          <w:tab w:val="left" w:pos="440"/>
          <w:tab w:val="right" w:leader="dot" w:pos="9350"/>
        </w:tabs>
        <w:rPr>
          <w:rFonts w:eastAsia="Times New Roman"/>
          <w:noProof/>
        </w:rPr>
      </w:pPr>
      <w:hyperlink w:anchor="_Toc93340630" w:history="1">
        <w:r w:rsidR="00A07B6B" w:rsidRPr="00FD7E48">
          <w:rPr>
            <w:rStyle w:val="Hyperlink"/>
            <w:noProof/>
          </w:rPr>
          <w:t>5.</w:t>
        </w:r>
        <w:r w:rsidR="00A07B6B" w:rsidRPr="00CE63D6">
          <w:rPr>
            <w:rFonts w:eastAsia="Times New Roman"/>
            <w:noProof/>
          </w:rPr>
          <w:tab/>
        </w:r>
        <w:r w:rsidR="00A07B6B" w:rsidRPr="00FD7E48">
          <w:rPr>
            <w:rStyle w:val="Hyperlink"/>
            <w:noProof/>
          </w:rPr>
          <w:t>Terraform code changes to adapt to Terraform Cloud/Enterprise</w:t>
        </w:r>
        <w:r w:rsidR="00A07B6B">
          <w:rPr>
            <w:noProof/>
            <w:webHidden/>
          </w:rPr>
          <w:tab/>
        </w:r>
        <w:r w:rsidR="00A07B6B">
          <w:rPr>
            <w:noProof/>
            <w:webHidden/>
          </w:rPr>
          <w:fldChar w:fldCharType="begin"/>
        </w:r>
        <w:r w:rsidR="00A07B6B">
          <w:rPr>
            <w:noProof/>
            <w:webHidden/>
          </w:rPr>
          <w:instrText xml:space="preserve"> PAGEREF _Toc93340630 \h </w:instrText>
        </w:r>
        <w:r w:rsidR="00A07B6B">
          <w:rPr>
            <w:noProof/>
            <w:webHidden/>
          </w:rPr>
        </w:r>
        <w:r w:rsidR="00A07B6B">
          <w:rPr>
            <w:noProof/>
            <w:webHidden/>
          </w:rPr>
          <w:fldChar w:fldCharType="separate"/>
        </w:r>
        <w:r w:rsidR="00A07B6B">
          <w:rPr>
            <w:noProof/>
            <w:webHidden/>
          </w:rPr>
          <w:t>18</w:t>
        </w:r>
        <w:r w:rsidR="00A07B6B">
          <w:rPr>
            <w:noProof/>
            <w:webHidden/>
          </w:rPr>
          <w:fldChar w:fldCharType="end"/>
        </w:r>
      </w:hyperlink>
    </w:p>
    <w:p w14:paraId="33CADCAA" w14:textId="77777777" w:rsidR="00A07B6B" w:rsidRPr="00CE63D6" w:rsidRDefault="00973C59">
      <w:pPr>
        <w:pStyle w:val="TOC1"/>
        <w:tabs>
          <w:tab w:val="left" w:pos="440"/>
          <w:tab w:val="right" w:leader="dot" w:pos="9350"/>
        </w:tabs>
        <w:rPr>
          <w:rFonts w:eastAsia="Times New Roman"/>
          <w:noProof/>
        </w:rPr>
      </w:pPr>
      <w:hyperlink w:anchor="_Toc93340631" w:history="1">
        <w:r w:rsidR="00A07B6B" w:rsidRPr="00FD7E48">
          <w:rPr>
            <w:rStyle w:val="Hyperlink"/>
            <w:b/>
            <w:bCs/>
            <w:noProof/>
          </w:rPr>
          <w:t>6.</w:t>
        </w:r>
        <w:r w:rsidR="00A07B6B" w:rsidRPr="00CE63D6">
          <w:rPr>
            <w:rFonts w:eastAsia="Times New Roman"/>
            <w:noProof/>
          </w:rPr>
          <w:tab/>
        </w:r>
        <w:r w:rsidR="00A07B6B" w:rsidRPr="00FD7E48">
          <w:rPr>
            <w:rStyle w:val="Hyperlink"/>
            <w:noProof/>
          </w:rPr>
          <w:t>Ansible Tower/AWX Environment</w:t>
        </w:r>
        <w:r w:rsidR="00A07B6B">
          <w:rPr>
            <w:noProof/>
            <w:webHidden/>
          </w:rPr>
          <w:tab/>
        </w:r>
        <w:r w:rsidR="00A07B6B">
          <w:rPr>
            <w:noProof/>
            <w:webHidden/>
          </w:rPr>
          <w:fldChar w:fldCharType="begin"/>
        </w:r>
        <w:r w:rsidR="00A07B6B">
          <w:rPr>
            <w:noProof/>
            <w:webHidden/>
          </w:rPr>
          <w:instrText xml:space="preserve"> PAGEREF _Toc93340631 \h </w:instrText>
        </w:r>
        <w:r w:rsidR="00A07B6B">
          <w:rPr>
            <w:noProof/>
            <w:webHidden/>
          </w:rPr>
        </w:r>
        <w:r w:rsidR="00A07B6B">
          <w:rPr>
            <w:noProof/>
            <w:webHidden/>
          </w:rPr>
          <w:fldChar w:fldCharType="separate"/>
        </w:r>
        <w:r w:rsidR="00A07B6B">
          <w:rPr>
            <w:noProof/>
            <w:webHidden/>
          </w:rPr>
          <w:t>20</w:t>
        </w:r>
        <w:r w:rsidR="00A07B6B">
          <w:rPr>
            <w:noProof/>
            <w:webHidden/>
          </w:rPr>
          <w:fldChar w:fldCharType="end"/>
        </w:r>
      </w:hyperlink>
    </w:p>
    <w:p w14:paraId="08804020" w14:textId="77777777" w:rsidR="00A07B6B" w:rsidRPr="00CE63D6" w:rsidRDefault="00973C59">
      <w:pPr>
        <w:pStyle w:val="TOC2"/>
        <w:tabs>
          <w:tab w:val="right" w:leader="dot" w:pos="9350"/>
        </w:tabs>
        <w:rPr>
          <w:rFonts w:eastAsia="Times New Roman"/>
          <w:noProof/>
        </w:rPr>
      </w:pPr>
      <w:hyperlink w:anchor="_Toc93340632" w:history="1">
        <w:r w:rsidR="00A07B6B" w:rsidRPr="00FD7E48">
          <w:rPr>
            <w:rStyle w:val="Hyperlink"/>
            <w:noProof/>
          </w:rPr>
          <w:t>6.1 User Account</w:t>
        </w:r>
        <w:r w:rsidR="00A07B6B">
          <w:rPr>
            <w:noProof/>
            <w:webHidden/>
          </w:rPr>
          <w:tab/>
        </w:r>
        <w:r w:rsidR="00A07B6B">
          <w:rPr>
            <w:noProof/>
            <w:webHidden/>
          </w:rPr>
          <w:fldChar w:fldCharType="begin"/>
        </w:r>
        <w:r w:rsidR="00A07B6B">
          <w:rPr>
            <w:noProof/>
            <w:webHidden/>
          </w:rPr>
          <w:instrText xml:space="preserve"> PAGEREF _Toc93340632 \h </w:instrText>
        </w:r>
        <w:r w:rsidR="00A07B6B">
          <w:rPr>
            <w:noProof/>
            <w:webHidden/>
          </w:rPr>
        </w:r>
        <w:r w:rsidR="00A07B6B">
          <w:rPr>
            <w:noProof/>
            <w:webHidden/>
          </w:rPr>
          <w:fldChar w:fldCharType="separate"/>
        </w:r>
        <w:r w:rsidR="00A07B6B">
          <w:rPr>
            <w:noProof/>
            <w:webHidden/>
          </w:rPr>
          <w:t>20</w:t>
        </w:r>
        <w:r w:rsidR="00A07B6B">
          <w:rPr>
            <w:noProof/>
            <w:webHidden/>
          </w:rPr>
          <w:fldChar w:fldCharType="end"/>
        </w:r>
      </w:hyperlink>
    </w:p>
    <w:p w14:paraId="3B28C159" w14:textId="77777777" w:rsidR="00A07B6B" w:rsidRPr="00CE63D6" w:rsidRDefault="00973C59">
      <w:pPr>
        <w:pStyle w:val="TOC2"/>
        <w:tabs>
          <w:tab w:val="right" w:leader="dot" w:pos="9350"/>
        </w:tabs>
        <w:rPr>
          <w:rFonts w:eastAsia="Times New Roman"/>
          <w:noProof/>
        </w:rPr>
      </w:pPr>
      <w:hyperlink w:anchor="_Toc93340633" w:history="1">
        <w:r w:rsidR="00A07B6B" w:rsidRPr="00FD7E48">
          <w:rPr>
            <w:rStyle w:val="Hyperlink"/>
            <w:noProof/>
          </w:rPr>
          <w:t>6.2 Credential Types</w:t>
        </w:r>
        <w:r w:rsidR="00A07B6B">
          <w:rPr>
            <w:noProof/>
            <w:webHidden/>
          </w:rPr>
          <w:tab/>
        </w:r>
        <w:r w:rsidR="00A07B6B">
          <w:rPr>
            <w:noProof/>
            <w:webHidden/>
          </w:rPr>
          <w:fldChar w:fldCharType="begin"/>
        </w:r>
        <w:r w:rsidR="00A07B6B">
          <w:rPr>
            <w:noProof/>
            <w:webHidden/>
          </w:rPr>
          <w:instrText xml:space="preserve"> PAGEREF _Toc93340633 \h </w:instrText>
        </w:r>
        <w:r w:rsidR="00A07B6B">
          <w:rPr>
            <w:noProof/>
            <w:webHidden/>
          </w:rPr>
        </w:r>
        <w:r w:rsidR="00A07B6B">
          <w:rPr>
            <w:noProof/>
            <w:webHidden/>
          </w:rPr>
          <w:fldChar w:fldCharType="separate"/>
        </w:r>
        <w:r w:rsidR="00A07B6B">
          <w:rPr>
            <w:noProof/>
            <w:webHidden/>
          </w:rPr>
          <w:t>20</w:t>
        </w:r>
        <w:r w:rsidR="00A07B6B">
          <w:rPr>
            <w:noProof/>
            <w:webHidden/>
          </w:rPr>
          <w:fldChar w:fldCharType="end"/>
        </w:r>
      </w:hyperlink>
    </w:p>
    <w:p w14:paraId="258E563D" w14:textId="77777777" w:rsidR="00A07B6B" w:rsidRPr="00CE63D6" w:rsidRDefault="00973C59">
      <w:pPr>
        <w:pStyle w:val="TOC3"/>
        <w:tabs>
          <w:tab w:val="right" w:leader="dot" w:pos="9350"/>
        </w:tabs>
        <w:rPr>
          <w:rFonts w:eastAsia="Times New Roman"/>
          <w:noProof/>
        </w:rPr>
      </w:pPr>
      <w:hyperlink w:anchor="_Toc93340634" w:history="1">
        <w:r w:rsidR="00A07B6B" w:rsidRPr="00FD7E48">
          <w:rPr>
            <w:rStyle w:val="Hyperlink"/>
            <w:noProof/>
          </w:rPr>
          <w:t>6.2.1 OpenIDL-IAC</w:t>
        </w:r>
        <w:r w:rsidR="00A07B6B">
          <w:rPr>
            <w:noProof/>
            <w:webHidden/>
          </w:rPr>
          <w:tab/>
        </w:r>
        <w:r w:rsidR="00A07B6B">
          <w:rPr>
            <w:noProof/>
            <w:webHidden/>
          </w:rPr>
          <w:fldChar w:fldCharType="begin"/>
        </w:r>
        <w:r w:rsidR="00A07B6B">
          <w:rPr>
            <w:noProof/>
            <w:webHidden/>
          </w:rPr>
          <w:instrText xml:space="preserve"> PAGEREF _Toc93340634 \h </w:instrText>
        </w:r>
        <w:r w:rsidR="00A07B6B">
          <w:rPr>
            <w:noProof/>
            <w:webHidden/>
          </w:rPr>
        </w:r>
        <w:r w:rsidR="00A07B6B">
          <w:rPr>
            <w:noProof/>
            <w:webHidden/>
          </w:rPr>
          <w:fldChar w:fldCharType="separate"/>
        </w:r>
        <w:r w:rsidR="00A07B6B">
          <w:rPr>
            <w:noProof/>
            <w:webHidden/>
          </w:rPr>
          <w:t>21</w:t>
        </w:r>
        <w:r w:rsidR="00A07B6B">
          <w:rPr>
            <w:noProof/>
            <w:webHidden/>
          </w:rPr>
          <w:fldChar w:fldCharType="end"/>
        </w:r>
      </w:hyperlink>
    </w:p>
    <w:p w14:paraId="608F3302" w14:textId="77777777" w:rsidR="00A07B6B" w:rsidRPr="00CE63D6" w:rsidRDefault="00973C59">
      <w:pPr>
        <w:pStyle w:val="TOC3"/>
        <w:tabs>
          <w:tab w:val="right" w:leader="dot" w:pos="9350"/>
        </w:tabs>
        <w:rPr>
          <w:rFonts w:eastAsia="Times New Roman"/>
          <w:noProof/>
        </w:rPr>
      </w:pPr>
      <w:hyperlink w:anchor="_Toc93340635" w:history="1">
        <w:r w:rsidR="00A07B6B" w:rsidRPr="00FD7E48">
          <w:rPr>
            <w:rStyle w:val="Hyperlink"/>
            <w:noProof/>
          </w:rPr>
          <w:t>6.2.2 OpenIDL-IAC-AWSUser-BAF</w:t>
        </w:r>
        <w:r w:rsidR="00A07B6B">
          <w:rPr>
            <w:noProof/>
            <w:webHidden/>
          </w:rPr>
          <w:tab/>
        </w:r>
        <w:r w:rsidR="00A07B6B">
          <w:rPr>
            <w:noProof/>
            <w:webHidden/>
          </w:rPr>
          <w:fldChar w:fldCharType="begin"/>
        </w:r>
        <w:r w:rsidR="00A07B6B">
          <w:rPr>
            <w:noProof/>
            <w:webHidden/>
          </w:rPr>
          <w:instrText xml:space="preserve"> PAGEREF _Toc93340635 \h </w:instrText>
        </w:r>
        <w:r w:rsidR="00A07B6B">
          <w:rPr>
            <w:noProof/>
            <w:webHidden/>
          </w:rPr>
        </w:r>
        <w:r w:rsidR="00A07B6B">
          <w:rPr>
            <w:noProof/>
            <w:webHidden/>
          </w:rPr>
          <w:fldChar w:fldCharType="separate"/>
        </w:r>
        <w:r w:rsidR="00A07B6B">
          <w:rPr>
            <w:noProof/>
            <w:webHidden/>
          </w:rPr>
          <w:t>25</w:t>
        </w:r>
        <w:r w:rsidR="00A07B6B">
          <w:rPr>
            <w:noProof/>
            <w:webHidden/>
          </w:rPr>
          <w:fldChar w:fldCharType="end"/>
        </w:r>
      </w:hyperlink>
    </w:p>
    <w:p w14:paraId="70A4AD30" w14:textId="77777777" w:rsidR="00A07B6B" w:rsidRPr="00CE63D6" w:rsidRDefault="00973C59">
      <w:pPr>
        <w:pStyle w:val="TOC3"/>
        <w:tabs>
          <w:tab w:val="left" w:pos="1320"/>
          <w:tab w:val="right" w:leader="dot" w:pos="9350"/>
        </w:tabs>
        <w:rPr>
          <w:rFonts w:eastAsia="Times New Roman"/>
          <w:noProof/>
        </w:rPr>
      </w:pPr>
      <w:hyperlink w:anchor="_Toc93340636" w:history="1">
        <w:r w:rsidR="00A07B6B" w:rsidRPr="00FD7E48">
          <w:rPr>
            <w:rStyle w:val="Hyperlink"/>
            <w:noProof/>
          </w:rPr>
          <w:t>6.2.3</w:t>
        </w:r>
        <w:r w:rsidR="00A07B6B" w:rsidRPr="00CE63D6">
          <w:rPr>
            <w:rFonts w:eastAsia="Times New Roman"/>
            <w:noProof/>
          </w:rPr>
          <w:tab/>
        </w:r>
        <w:r w:rsidR="00A07B6B" w:rsidRPr="00FD7E48">
          <w:rPr>
            <w:rStyle w:val="Hyperlink"/>
            <w:noProof/>
          </w:rPr>
          <w:t>OpenIDL-APP</w:t>
        </w:r>
        <w:r w:rsidR="00A07B6B">
          <w:rPr>
            <w:noProof/>
            <w:webHidden/>
          </w:rPr>
          <w:tab/>
        </w:r>
        <w:r w:rsidR="00A07B6B">
          <w:rPr>
            <w:noProof/>
            <w:webHidden/>
          </w:rPr>
          <w:fldChar w:fldCharType="begin"/>
        </w:r>
        <w:r w:rsidR="00A07B6B">
          <w:rPr>
            <w:noProof/>
            <w:webHidden/>
          </w:rPr>
          <w:instrText xml:space="preserve"> PAGEREF _Toc93340636 \h </w:instrText>
        </w:r>
        <w:r w:rsidR="00A07B6B">
          <w:rPr>
            <w:noProof/>
            <w:webHidden/>
          </w:rPr>
        </w:r>
        <w:r w:rsidR="00A07B6B">
          <w:rPr>
            <w:noProof/>
            <w:webHidden/>
          </w:rPr>
          <w:fldChar w:fldCharType="separate"/>
        </w:r>
        <w:r w:rsidR="00A07B6B">
          <w:rPr>
            <w:noProof/>
            <w:webHidden/>
          </w:rPr>
          <w:t>26</w:t>
        </w:r>
        <w:r w:rsidR="00A07B6B">
          <w:rPr>
            <w:noProof/>
            <w:webHidden/>
          </w:rPr>
          <w:fldChar w:fldCharType="end"/>
        </w:r>
      </w:hyperlink>
    </w:p>
    <w:p w14:paraId="789505FE" w14:textId="77777777" w:rsidR="00A07B6B" w:rsidRPr="00CE63D6" w:rsidRDefault="00973C59">
      <w:pPr>
        <w:pStyle w:val="TOC2"/>
        <w:tabs>
          <w:tab w:val="left" w:pos="880"/>
          <w:tab w:val="right" w:leader="dot" w:pos="9350"/>
        </w:tabs>
        <w:rPr>
          <w:rFonts w:eastAsia="Times New Roman"/>
          <w:noProof/>
        </w:rPr>
      </w:pPr>
      <w:hyperlink w:anchor="_Toc93340637" w:history="1">
        <w:r w:rsidR="00A07B6B" w:rsidRPr="00FD7E48">
          <w:rPr>
            <w:rStyle w:val="Hyperlink"/>
            <w:noProof/>
          </w:rPr>
          <w:t>6.3</w:t>
        </w:r>
        <w:r w:rsidR="00A07B6B" w:rsidRPr="00CE63D6">
          <w:rPr>
            <w:rFonts w:eastAsia="Times New Roman"/>
            <w:noProof/>
          </w:rPr>
          <w:tab/>
        </w:r>
        <w:r w:rsidR="00A07B6B" w:rsidRPr="00FD7E48">
          <w:rPr>
            <w:rStyle w:val="Hyperlink"/>
            <w:noProof/>
          </w:rPr>
          <w:t>Inventory, Group and Host</w:t>
        </w:r>
        <w:r w:rsidR="00A07B6B">
          <w:rPr>
            <w:noProof/>
            <w:webHidden/>
          </w:rPr>
          <w:tab/>
        </w:r>
        <w:r w:rsidR="00A07B6B">
          <w:rPr>
            <w:noProof/>
            <w:webHidden/>
          </w:rPr>
          <w:fldChar w:fldCharType="begin"/>
        </w:r>
        <w:r w:rsidR="00A07B6B">
          <w:rPr>
            <w:noProof/>
            <w:webHidden/>
          </w:rPr>
          <w:instrText xml:space="preserve"> PAGEREF _Toc93340637 \h </w:instrText>
        </w:r>
        <w:r w:rsidR="00A07B6B">
          <w:rPr>
            <w:noProof/>
            <w:webHidden/>
          </w:rPr>
        </w:r>
        <w:r w:rsidR="00A07B6B">
          <w:rPr>
            <w:noProof/>
            <w:webHidden/>
          </w:rPr>
          <w:fldChar w:fldCharType="separate"/>
        </w:r>
        <w:r w:rsidR="00A07B6B">
          <w:rPr>
            <w:noProof/>
            <w:webHidden/>
          </w:rPr>
          <w:t>30</w:t>
        </w:r>
        <w:r w:rsidR="00A07B6B">
          <w:rPr>
            <w:noProof/>
            <w:webHidden/>
          </w:rPr>
          <w:fldChar w:fldCharType="end"/>
        </w:r>
      </w:hyperlink>
    </w:p>
    <w:p w14:paraId="0813CF59" w14:textId="77777777" w:rsidR="00A07B6B" w:rsidRPr="00CE63D6" w:rsidRDefault="00973C59">
      <w:pPr>
        <w:pStyle w:val="TOC2"/>
        <w:tabs>
          <w:tab w:val="left" w:pos="880"/>
          <w:tab w:val="right" w:leader="dot" w:pos="9350"/>
        </w:tabs>
        <w:rPr>
          <w:rFonts w:eastAsia="Times New Roman"/>
          <w:noProof/>
        </w:rPr>
      </w:pPr>
      <w:hyperlink w:anchor="_Toc93340638" w:history="1">
        <w:r w:rsidR="00A07B6B" w:rsidRPr="00FD7E48">
          <w:rPr>
            <w:rStyle w:val="Hyperlink"/>
            <w:noProof/>
          </w:rPr>
          <w:t>6.4</w:t>
        </w:r>
        <w:r w:rsidR="00A07B6B" w:rsidRPr="00CE63D6">
          <w:rPr>
            <w:rFonts w:eastAsia="Times New Roman"/>
            <w:noProof/>
          </w:rPr>
          <w:tab/>
        </w:r>
        <w:r w:rsidR="00A07B6B" w:rsidRPr="00FD7E48">
          <w:rPr>
            <w:rStyle w:val="Hyperlink"/>
            <w:noProof/>
          </w:rPr>
          <w:t>Credentials</w:t>
        </w:r>
        <w:r w:rsidR="00A07B6B">
          <w:rPr>
            <w:noProof/>
            <w:webHidden/>
          </w:rPr>
          <w:tab/>
        </w:r>
        <w:r w:rsidR="00A07B6B">
          <w:rPr>
            <w:noProof/>
            <w:webHidden/>
          </w:rPr>
          <w:fldChar w:fldCharType="begin"/>
        </w:r>
        <w:r w:rsidR="00A07B6B">
          <w:rPr>
            <w:noProof/>
            <w:webHidden/>
          </w:rPr>
          <w:instrText xml:space="preserve"> PAGEREF _Toc93340638 \h </w:instrText>
        </w:r>
        <w:r w:rsidR="00A07B6B">
          <w:rPr>
            <w:noProof/>
            <w:webHidden/>
          </w:rPr>
        </w:r>
        <w:r w:rsidR="00A07B6B">
          <w:rPr>
            <w:noProof/>
            <w:webHidden/>
          </w:rPr>
          <w:fldChar w:fldCharType="separate"/>
        </w:r>
        <w:r w:rsidR="00A07B6B">
          <w:rPr>
            <w:noProof/>
            <w:webHidden/>
          </w:rPr>
          <w:t>32</w:t>
        </w:r>
        <w:r w:rsidR="00A07B6B">
          <w:rPr>
            <w:noProof/>
            <w:webHidden/>
          </w:rPr>
          <w:fldChar w:fldCharType="end"/>
        </w:r>
      </w:hyperlink>
    </w:p>
    <w:p w14:paraId="7B06365C" w14:textId="77777777" w:rsidR="00A07B6B" w:rsidRPr="00CE63D6" w:rsidRDefault="00973C59">
      <w:pPr>
        <w:pStyle w:val="TOC3"/>
        <w:tabs>
          <w:tab w:val="left" w:pos="1320"/>
          <w:tab w:val="right" w:leader="dot" w:pos="9350"/>
        </w:tabs>
        <w:rPr>
          <w:rFonts w:eastAsia="Times New Roman"/>
          <w:noProof/>
        </w:rPr>
      </w:pPr>
      <w:hyperlink w:anchor="_Toc93340639" w:history="1">
        <w:r w:rsidR="00A07B6B" w:rsidRPr="00FD7E48">
          <w:rPr>
            <w:rStyle w:val="Hyperlink"/>
            <w:noProof/>
          </w:rPr>
          <w:t>6.4.3</w:t>
        </w:r>
        <w:r w:rsidR="00A07B6B" w:rsidRPr="00CE63D6">
          <w:rPr>
            <w:rFonts w:eastAsia="Times New Roman"/>
            <w:noProof/>
          </w:rPr>
          <w:tab/>
        </w:r>
        <w:r w:rsidR="00A07B6B" w:rsidRPr="00FD7E48">
          <w:rPr>
            <w:rStyle w:val="Hyperlink"/>
            <w:noProof/>
          </w:rPr>
          <w:t>Machine Credential</w:t>
        </w:r>
        <w:r w:rsidR="00A07B6B">
          <w:rPr>
            <w:noProof/>
            <w:webHidden/>
          </w:rPr>
          <w:tab/>
        </w:r>
        <w:r w:rsidR="00A07B6B">
          <w:rPr>
            <w:noProof/>
            <w:webHidden/>
          </w:rPr>
          <w:fldChar w:fldCharType="begin"/>
        </w:r>
        <w:r w:rsidR="00A07B6B">
          <w:rPr>
            <w:noProof/>
            <w:webHidden/>
          </w:rPr>
          <w:instrText xml:space="preserve"> PAGEREF _Toc93340639 \h </w:instrText>
        </w:r>
        <w:r w:rsidR="00A07B6B">
          <w:rPr>
            <w:noProof/>
            <w:webHidden/>
          </w:rPr>
        </w:r>
        <w:r w:rsidR="00A07B6B">
          <w:rPr>
            <w:noProof/>
            <w:webHidden/>
          </w:rPr>
          <w:fldChar w:fldCharType="separate"/>
        </w:r>
        <w:r w:rsidR="00A07B6B">
          <w:rPr>
            <w:noProof/>
            <w:webHidden/>
          </w:rPr>
          <w:t>32</w:t>
        </w:r>
        <w:r w:rsidR="00A07B6B">
          <w:rPr>
            <w:noProof/>
            <w:webHidden/>
          </w:rPr>
          <w:fldChar w:fldCharType="end"/>
        </w:r>
      </w:hyperlink>
    </w:p>
    <w:p w14:paraId="38606DFE" w14:textId="77777777" w:rsidR="00A07B6B" w:rsidRPr="00CE63D6" w:rsidRDefault="00973C59">
      <w:pPr>
        <w:pStyle w:val="TOC3"/>
        <w:tabs>
          <w:tab w:val="left" w:pos="1320"/>
          <w:tab w:val="right" w:leader="dot" w:pos="9350"/>
        </w:tabs>
        <w:rPr>
          <w:rFonts w:eastAsia="Times New Roman"/>
          <w:noProof/>
        </w:rPr>
      </w:pPr>
      <w:hyperlink w:anchor="_Toc93340640" w:history="1">
        <w:r w:rsidR="00A07B6B" w:rsidRPr="00FD7E48">
          <w:rPr>
            <w:rStyle w:val="Hyperlink"/>
            <w:noProof/>
          </w:rPr>
          <w:t>6.4.4</w:t>
        </w:r>
        <w:r w:rsidR="00A07B6B" w:rsidRPr="00CE63D6">
          <w:rPr>
            <w:rFonts w:eastAsia="Times New Roman"/>
            <w:noProof/>
          </w:rPr>
          <w:tab/>
        </w:r>
        <w:r w:rsidR="00A07B6B" w:rsidRPr="00FD7E48">
          <w:rPr>
            <w:rStyle w:val="Hyperlink"/>
            <w:noProof/>
          </w:rPr>
          <w:t>Source Control Credential</w:t>
        </w:r>
        <w:r w:rsidR="00A07B6B">
          <w:rPr>
            <w:noProof/>
            <w:webHidden/>
          </w:rPr>
          <w:tab/>
        </w:r>
        <w:r w:rsidR="00A07B6B">
          <w:rPr>
            <w:noProof/>
            <w:webHidden/>
          </w:rPr>
          <w:fldChar w:fldCharType="begin"/>
        </w:r>
        <w:r w:rsidR="00A07B6B">
          <w:rPr>
            <w:noProof/>
            <w:webHidden/>
          </w:rPr>
          <w:instrText xml:space="preserve"> PAGEREF _Toc93340640 \h </w:instrText>
        </w:r>
        <w:r w:rsidR="00A07B6B">
          <w:rPr>
            <w:noProof/>
            <w:webHidden/>
          </w:rPr>
        </w:r>
        <w:r w:rsidR="00A07B6B">
          <w:rPr>
            <w:noProof/>
            <w:webHidden/>
          </w:rPr>
          <w:fldChar w:fldCharType="separate"/>
        </w:r>
        <w:r w:rsidR="00A07B6B">
          <w:rPr>
            <w:noProof/>
            <w:webHidden/>
          </w:rPr>
          <w:t>33</w:t>
        </w:r>
        <w:r w:rsidR="00A07B6B">
          <w:rPr>
            <w:noProof/>
            <w:webHidden/>
          </w:rPr>
          <w:fldChar w:fldCharType="end"/>
        </w:r>
      </w:hyperlink>
    </w:p>
    <w:p w14:paraId="66688BCD" w14:textId="77777777" w:rsidR="00A07B6B" w:rsidRPr="00CE63D6" w:rsidRDefault="00973C59">
      <w:pPr>
        <w:pStyle w:val="TOC3"/>
        <w:tabs>
          <w:tab w:val="left" w:pos="1320"/>
          <w:tab w:val="right" w:leader="dot" w:pos="9350"/>
        </w:tabs>
        <w:rPr>
          <w:rFonts w:eastAsia="Times New Roman"/>
          <w:noProof/>
        </w:rPr>
      </w:pPr>
      <w:hyperlink w:anchor="_Toc93340641" w:history="1">
        <w:r w:rsidR="00A07B6B" w:rsidRPr="00FD7E48">
          <w:rPr>
            <w:rStyle w:val="Hyperlink"/>
            <w:noProof/>
          </w:rPr>
          <w:t>6.4.5</w:t>
        </w:r>
        <w:r w:rsidR="00A07B6B" w:rsidRPr="00CE63D6">
          <w:rPr>
            <w:rFonts w:eastAsia="Times New Roman"/>
            <w:noProof/>
          </w:rPr>
          <w:tab/>
        </w:r>
        <w:r w:rsidR="00A07B6B" w:rsidRPr="00FD7E48">
          <w:rPr>
            <w:rStyle w:val="Hyperlink"/>
            <w:noProof/>
          </w:rPr>
          <w:t>OpenIDL-IAC</w:t>
        </w:r>
        <w:r w:rsidR="00A07B6B">
          <w:rPr>
            <w:noProof/>
            <w:webHidden/>
          </w:rPr>
          <w:tab/>
        </w:r>
        <w:r w:rsidR="00A07B6B">
          <w:rPr>
            <w:noProof/>
            <w:webHidden/>
          </w:rPr>
          <w:fldChar w:fldCharType="begin"/>
        </w:r>
        <w:r w:rsidR="00A07B6B">
          <w:rPr>
            <w:noProof/>
            <w:webHidden/>
          </w:rPr>
          <w:instrText xml:space="preserve"> PAGEREF _Toc93340641 \h </w:instrText>
        </w:r>
        <w:r w:rsidR="00A07B6B">
          <w:rPr>
            <w:noProof/>
            <w:webHidden/>
          </w:rPr>
        </w:r>
        <w:r w:rsidR="00A07B6B">
          <w:rPr>
            <w:noProof/>
            <w:webHidden/>
          </w:rPr>
          <w:fldChar w:fldCharType="separate"/>
        </w:r>
        <w:r w:rsidR="00A07B6B">
          <w:rPr>
            <w:noProof/>
            <w:webHidden/>
          </w:rPr>
          <w:t>34</w:t>
        </w:r>
        <w:r w:rsidR="00A07B6B">
          <w:rPr>
            <w:noProof/>
            <w:webHidden/>
          </w:rPr>
          <w:fldChar w:fldCharType="end"/>
        </w:r>
      </w:hyperlink>
    </w:p>
    <w:p w14:paraId="53C83234" w14:textId="77777777" w:rsidR="00A07B6B" w:rsidRPr="00CE63D6" w:rsidRDefault="00973C59">
      <w:pPr>
        <w:pStyle w:val="TOC3"/>
        <w:tabs>
          <w:tab w:val="left" w:pos="1320"/>
          <w:tab w:val="right" w:leader="dot" w:pos="9350"/>
        </w:tabs>
        <w:rPr>
          <w:rFonts w:eastAsia="Times New Roman"/>
          <w:noProof/>
        </w:rPr>
      </w:pPr>
      <w:hyperlink w:anchor="_Toc93340642" w:history="1">
        <w:r w:rsidR="00A07B6B" w:rsidRPr="00FD7E48">
          <w:rPr>
            <w:rStyle w:val="Hyperlink"/>
            <w:noProof/>
          </w:rPr>
          <w:t>6.4.6</w:t>
        </w:r>
        <w:r w:rsidR="00A07B6B" w:rsidRPr="00CE63D6">
          <w:rPr>
            <w:rFonts w:eastAsia="Times New Roman"/>
            <w:noProof/>
          </w:rPr>
          <w:tab/>
        </w:r>
        <w:r w:rsidR="00A07B6B" w:rsidRPr="00FD7E48">
          <w:rPr>
            <w:rStyle w:val="Hyperlink"/>
            <w:noProof/>
          </w:rPr>
          <w:t>OpenIDL-APP</w:t>
        </w:r>
        <w:r w:rsidR="00A07B6B">
          <w:rPr>
            <w:noProof/>
            <w:webHidden/>
          </w:rPr>
          <w:tab/>
        </w:r>
        <w:r w:rsidR="00A07B6B">
          <w:rPr>
            <w:noProof/>
            <w:webHidden/>
          </w:rPr>
          <w:fldChar w:fldCharType="begin"/>
        </w:r>
        <w:r w:rsidR="00A07B6B">
          <w:rPr>
            <w:noProof/>
            <w:webHidden/>
          </w:rPr>
          <w:instrText xml:space="preserve"> PAGEREF _Toc93340642 \h </w:instrText>
        </w:r>
        <w:r w:rsidR="00A07B6B">
          <w:rPr>
            <w:noProof/>
            <w:webHidden/>
          </w:rPr>
        </w:r>
        <w:r w:rsidR="00A07B6B">
          <w:rPr>
            <w:noProof/>
            <w:webHidden/>
          </w:rPr>
          <w:fldChar w:fldCharType="separate"/>
        </w:r>
        <w:r w:rsidR="00A07B6B">
          <w:rPr>
            <w:noProof/>
            <w:webHidden/>
          </w:rPr>
          <w:t>36</w:t>
        </w:r>
        <w:r w:rsidR="00A07B6B">
          <w:rPr>
            <w:noProof/>
            <w:webHidden/>
          </w:rPr>
          <w:fldChar w:fldCharType="end"/>
        </w:r>
      </w:hyperlink>
    </w:p>
    <w:p w14:paraId="423AE2F6" w14:textId="77777777" w:rsidR="00A07B6B" w:rsidRPr="00CE63D6" w:rsidRDefault="00973C59">
      <w:pPr>
        <w:pStyle w:val="TOC3"/>
        <w:tabs>
          <w:tab w:val="left" w:pos="1320"/>
          <w:tab w:val="right" w:leader="dot" w:pos="9350"/>
        </w:tabs>
        <w:rPr>
          <w:rFonts w:eastAsia="Times New Roman"/>
          <w:noProof/>
        </w:rPr>
      </w:pPr>
      <w:hyperlink w:anchor="_Toc93340643" w:history="1">
        <w:r w:rsidR="00A07B6B" w:rsidRPr="00FD7E48">
          <w:rPr>
            <w:rStyle w:val="Hyperlink"/>
            <w:noProof/>
          </w:rPr>
          <w:t>6.4.7</w:t>
        </w:r>
        <w:r w:rsidR="00A07B6B" w:rsidRPr="00CE63D6">
          <w:rPr>
            <w:rFonts w:eastAsia="Times New Roman"/>
            <w:noProof/>
          </w:rPr>
          <w:tab/>
        </w:r>
        <w:r w:rsidR="00A07B6B" w:rsidRPr="00FD7E48">
          <w:rPr>
            <w:rStyle w:val="Hyperlink"/>
            <w:noProof/>
          </w:rPr>
          <w:t>OpenIDL-IAC-AWSUser-BAF</w:t>
        </w:r>
        <w:r w:rsidR="00A07B6B">
          <w:rPr>
            <w:noProof/>
            <w:webHidden/>
          </w:rPr>
          <w:tab/>
        </w:r>
        <w:r w:rsidR="00A07B6B">
          <w:rPr>
            <w:noProof/>
            <w:webHidden/>
          </w:rPr>
          <w:fldChar w:fldCharType="begin"/>
        </w:r>
        <w:r w:rsidR="00A07B6B">
          <w:rPr>
            <w:noProof/>
            <w:webHidden/>
          </w:rPr>
          <w:instrText xml:space="preserve"> PAGEREF _Toc93340643 \h </w:instrText>
        </w:r>
        <w:r w:rsidR="00A07B6B">
          <w:rPr>
            <w:noProof/>
            <w:webHidden/>
          </w:rPr>
        </w:r>
        <w:r w:rsidR="00A07B6B">
          <w:rPr>
            <w:noProof/>
            <w:webHidden/>
          </w:rPr>
          <w:fldChar w:fldCharType="separate"/>
        </w:r>
        <w:r w:rsidR="00A07B6B">
          <w:rPr>
            <w:noProof/>
            <w:webHidden/>
          </w:rPr>
          <w:t>37</w:t>
        </w:r>
        <w:r w:rsidR="00A07B6B">
          <w:rPr>
            <w:noProof/>
            <w:webHidden/>
          </w:rPr>
          <w:fldChar w:fldCharType="end"/>
        </w:r>
      </w:hyperlink>
    </w:p>
    <w:p w14:paraId="6821CAAF" w14:textId="77777777" w:rsidR="00A07B6B" w:rsidRPr="00CE63D6" w:rsidRDefault="00973C59">
      <w:pPr>
        <w:pStyle w:val="TOC2"/>
        <w:tabs>
          <w:tab w:val="right" w:leader="dot" w:pos="9350"/>
        </w:tabs>
        <w:rPr>
          <w:rFonts w:eastAsia="Times New Roman"/>
          <w:noProof/>
        </w:rPr>
      </w:pPr>
      <w:hyperlink w:anchor="_Toc93340644" w:history="1">
        <w:r w:rsidR="00A07B6B" w:rsidRPr="00FD7E48">
          <w:rPr>
            <w:rStyle w:val="Hyperlink"/>
            <w:noProof/>
          </w:rPr>
          <w:t>6.5 Projects</w:t>
        </w:r>
        <w:r w:rsidR="00A07B6B">
          <w:rPr>
            <w:noProof/>
            <w:webHidden/>
          </w:rPr>
          <w:tab/>
        </w:r>
        <w:r w:rsidR="00A07B6B">
          <w:rPr>
            <w:noProof/>
            <w:webHidden/>
          </w:rPr>
          <w:fldChar w:fldCharType="begin"/>
        </w:r>
        <w:r w:rsidR="00A07B6B">
          <w:rPr>
            <w:noProof/>
            <w:webHidden/>
          </w:rPr>
          <w:instrText xml:space="preserve"> PAGEREF _Toc93340644 \h </w:instrText>
        </w:r>
        <w:r w:rsidR="00A07B6B">
          <w:rPr>
            <w:noProof/>
            <w:webHidden/>
          </w:rPr>
        </w:r>
        <w:r w:rsidR="00A07B6B">
          <w:rPr>
            <w:noProof/>
            <w:webHidden/>
          </w:rPr>
          <w:fldChar w:fldCharType="separate"/>
        </w:r>
        <w:r w:rsidR="00A07B6B">
          <w:rPr>
            <w:noProof/>
            <w:webHidden/>
          </w:rPr>
          <w:t>38</w:t>
        </w:r>
        <w:r w:rsidR="00A07B6B">
          <w:rPr>
            <w:noProof/>
            <w:webHidden/>
          </w:rPr>
          <w:fldChar w:fldCharType="end"/>
        </w:r>
      </w:hyperlink>
    </w:p>
    <w:p w14:paraId="73699B2D" w14:textId="77777777" w:rsidR="00A07B6B" w:rsidRPr="00CE63D6" w:rsidRDefault="00973C59">
      <w:pPr>
        <w:pStyle w:val="TOC3"/>
        <w:tabs>
          <w:tab w:val="left" w:pos="1320"/>
          <w:tab w:val="right" w:leader="dot" w:pos="9350"/>
        </w:tabs>
        <w:rPr>
          <w:rFonts w:eastAsia="Times New Roman"/>
          <w:noProof/>
        </w:rPr>
      </w:pPr>
      <w:hyperlink w:anchor="_Toc93340645" w:history="1">
        <w:r w:rsidR="00A07B6B" w:rsidRPr="00FD7E48">
          <w:rPr>
            <w:rStyle w:val="Hyperlink"/>
            <w:noProof/>
          </w:rPr>
          <w:t>6.4.8</w:t>
        </w:r>
        <w:r w:rsidR="00A07B6B" w:rsidRPr="00CE63D6">
          <w:rPr>
            <w:rFonts w:eastAsia="Times New Roman"/>
            <w:noProof/>
          </w:rPr>
          <w:tab/>
        </w:r>
        <w:r w:rsidR="00A07B6B" w:rsidRPr="00FD7E48">
          <w:rPr>
            <w:rStyle w:val="Hyperlink"/>
            <w:noProof/>
          </w:rPr>
          <w:t>openidl-main</w:t>
        </w:r>
        <w:r w:rsidR="00A07B6B">
          <w:rPr>
            <w:noProof/>
            <w:webHidden/>
          </w:rPr>
          <w:tab/>
        </w:r>
        <w:r w:rsidR="00A07B6B">
          <w:rPr>
            <w:noProof/>
            <w:webHidden/>
          </w:rPr>
          <w:fldChar w:fldCharType="begin"/>
        </w:r>
        <w:r w:rsidR="00A07B6B">
          <w:rPr>
            <w:noProof/>
            <w:webHidden/>
          </w:rPr>
          <w:instrText xml:space="preserve"> PAGEREF _Toc93340645 \h </w:instrText>
        </w:r>
        <w:r w:rsidR="00A07B6B">
          <w:rPr>
            <w:noProof/>
            <w:webHidden/>
          </w:rPr>
        </w:r>
        <w:r w:rsidR="00A07B6B">
          <w:rPr>
            <w:noProof/>
            <w:webHidden/>
          </w:rPr>
          <w:fldChar w:fldCharType="separate"/>
        </w:r>
        <w:r w:rsidR="00A07B6B">
          <w:rPr>
            <w:noProof/>
            <w:webHidden/>
          </w:rPr>
          <w:t>38</w:t>
        </w:r>
        <w:r w:rsidR="00A07B6B">
          <w:rPr>
            <w:noProof/>
            <w:webHidden/>
          </w:rPr>
          <w:fldChar w:fldCharType="end"/>
        </w:r>
      </w:hyperlink>
    </w:p>
    <w:p w14:paraId="3572F400" w14:textId="77777777" w:rsidR="00A07B6B" w:rsidRPr="00CE63D6" w:rsidRDefault="00973C59">
      <w:pPr>
        <w:pStyle w:val="TOC3"/>
        <w:tabs>
          <w:tab w:val="left" w:pos="1320"/>
          <w:tab w:val="right" w:leader="dot" w:pos="9350"/>
        </w:tabs>
        <w:rPr>
          <w:rFonts w:eastAsia="Times New Roman"/>
          <w:noProof/>
        </w:rPr>
      </w:pPr>
      <w:hyperlink w:anchor="_Toc93340646" w:history="1">
        <w:r w:rsidR="00A07B6B" w:rsidRPr="00FD7E48">
          <w:rPr>
            <w:rStyle w:val="Hyperlink"/>
            <w:noProof/>
          </w:rPr>
          <w:t>6.4.9</w:t>
        </w:r>
        <w:r w:rsidR="00A07B6B" w:rsidRPr="00CE63D6">
          <w:rPr>
            <w:rFonts w:eastAsia="Times New Roman"/>
            <w:noProof/>
          </w:rPr>
          <w:tab/>
        </w:r>
        <w:r w:rsidR="00A07B6B" w:rsidRPr="00FD7E48">
          <w:rPr>
            <w:rStyle w:val="Hyperlink"/>
            <w:noProof/>
          </w:rPr>
          <w:t>openidl-aais-gitops</w:t>
        </w:r>
        <w:r w:rsidR="00A07B6B">
          <w:rPr>
            <w:noProof/>
            <w:webHidden/>
          </w:rPr>
          <w:tab/>
        </w:r>
        <w:r w:rsidR="00A07B6B">
          <w:rPr>
            <w:noProof/>
            <w:webHidden/>
          </w:rPr>
          <w:fldChar w:fldCharType="begin"/>
        </w:r>
        <w:r w:rsidR="00A07B6B">
          <w:rPr>
            <w:noProof/>
            <w:webHidden/>
          </w:rPr>
          <w:instrText xml:space="preserve"> PAGEREF _Toc93340646 \h </w:instrText>
        </w:r>
        <w:r w:rsidR="00A07B6B">
          <w:rPr>
            <w:noProof/>
            <w:webHidden/>
          </w:rPr>
        </w:r>
        <w:r w:rsidR="00A07B6B">
          <w:rPr>
            <w:noProof/>
            <w:webHidden/>
          </w:rPr>
          <w:fldChar w:fldCharType="separate"/>
        </w:r>
        <w:r w:rsidR="00A07B6B">
          <w:rPr>
            <w:noProof/>
            <w:webHidden/>
          </w:rPr>
          <w:t>39</w:t>
        </w:r>
        <w:r w:rsidR="00A07B6B">
          <w:rPr>
            <w:noProof/>
            <w:webHidden/>
          </w:rPr>
          <w:fldChar w:fldCharType="end"/>
        </w:r>
      </w:hyperlink>
    </w:p>
    <w:p w14:paraId="16077826" w14:textId="77777777" w:rsidR="00A07B6B" w:rsidRPr="00CE63D6" w:rsidRDefault="00973C59">
      <w:pPr>
        <w:pStyle w:val="TOC2"/>
        <w:tabs>
          <w:tab w:val="right" w:leader="dot" w:pos="9350"/>
        </w:tabs>
        <w:rPr>
          <w:rFonts w:eastAsia="Times New Roman"/>
          <w:noProof/>
        </w:rPr>
      </w:pPr>
      <w:hyperlink w:anchor="_Toc93340647" w:history="1">
        <w:r w:rsidR="00A07B6B" w:rsidRPr="00FD7E48">
          <w:rPr>
            <w:rStyle w:val="Hyperlink"/>
            <w:noProof/>
          </w:rPr>
          <w:t>6.6 Templates</w:t>
        </w:r>
        <w:r w:rsidR="00A07B6B">
          <w:rPr>
            <w:noProof/>
            <w:webHidden/>
          </w:rPr>
          <w:tab/>
        </w:r>
        <w:r w:rsidR="00A07B6B">
          <w:rPr>
            <w:noProof/>
            <w:webHidden/>
          </w:rPr>
          <w:fldChar w:fldCharType="begin"/>
        </w:r>
        <w:r w:rsidR="00A07B6B">
          <w:rPr>
            <w:noProof/>
            <w:webHidden/>
          </w:rPr>
          <w:instrText xml:space="preserve"> PAGEREF _Toc93340647 \h </w:instrText>
        </w:r>
        <w:r w:rsidR="00A07B6B">
          <w:rPr>
            <w:noProof/>
            <w:webHidden/>
          </w:rPr>
        </w:r>
        <w:r w:rsidR="00A07B6B">
          <w:rPr>
            <w:noProof/>
            <w:webHidden/>
          </w:rPr>
          <w:fldChar w:fldCharType="separate"/>
        </w:r>
        <w:r w:rsidR="00A07B6B">
          <w:rPr>
            <w:noProof/>
            <w:webHidden/>
          </w:rPr>
          <w:t>39</w:t>
        </w:r>
        <w:r w:rsidR="00A07B6B">
          <w:rPr>
            <w:noProof/>
            <w:webHidden/>
          </w:rPr>
          <w:fldChar w:fldCharType="end"/>
        </w:r>
      </w:hyperlink>
    </w:p>
    <w:p w14:paraId="3798FC9B" w14:textId="77777777" w:rsidR="00A07B6B" w:rsidRPr="00CE63D6" w:rsidRDefault="00973C59">
      <w:pPr>
        <w:pStyle w:val="TOC3"/>
        <w:tabs>
          <w:tab w:val="left" w:pos="1320"/>
          <w:tab w:val="right" w:leader="dot" w:pos="9350"/>
        </w:tabs>
        <w:rPr>
          <w:rFonts w:eastAsia="Times New Roman"/>
          <w:noProof/>
        </w:rPr>
      </w:pPr>
      <w:hyperlink w:anchor="_Toc93340648" w:history="1">
        <w:r w:rsidR="00A07B6B" w:rsidRPr="00FD7E48">
          <w:rPr>
            <w:rStyle w:val="Hyperlink"/>
            <w:noProof/>
          </w:rPr>
          <w:t>6.6.1</w:t>
        </w:r>
        <w:r w:rsidR="00A07B6B" w:rsidRPr="00CE63D6">
          <w:rPr>
            <w:rFonts w:eastAsia="Times New Roman"/>
            <w:noProof/>
          </w:rPr>
          <w:tab/>
        </w:r>
        <w:r w:rsidR="00A07B6B" w:rsidRPr="00FD7E48">
          <w:rPr>
            <w:rStyle w:val="Hyperlink"/>
            <w:noProof/>
          </w:rPr>
          <w:t>Vault Install</w:t>
        </w:r>
        <w:r w:rsidR="00A07B6B">
          <w:rPr>
            <w:noProof/>
            <w:webHidden/>
          </w:rPr>
          <w:tab/>
        </w:r>
        <w:r w:rsidR="00A07B6B">
          <w:rPr>
            <w:noProof/>
            <w:webHidden/>
          </w:rPr>
          <w:fldChar w:fldCharType="begin"/>
        </w:r>
        <w:r w:rsidR="00A07B6B">
          <w:rPr>
            <w:noProof/>
            <w:webHidden/>
          </w:rPr>
          <w:instrText xml:space="preserve"> PAGEREF _Toc93340648 \h </w:instrText>
        </w:r>
        <w:r w:rsidR="00A07B6B">
          <w:rPr>
            <w:noProof/>
            <w:webHidden/>
          </w:rPr>
        </w:r>
        <w:r w:rsidR="00A07B6B">
          <w:rPr>
            <w:noProof/>
            <w:webHidden/>
          </w:rPr>
          <w:fldChar w:fldCharType="separate"/>
        </w:r>
        <w:r w:rsidR="00A07B6B">
          <w:rPr>
            <w:noProof/>
            <w:webHidden/>
          </w:rPr>
          <w:t>40</w:t>
        </w:r>
        <w:r w:rsidR="00A07B6B">
          <w:rPr>
            <w:noProof/>
            <w:webHidden/>
          </w:rPr>
          <w:fldChar w:fldCharType="end"/>
        </w:r>
      </w:hyperlink>
    </w:p>
    <w:p w14:paraId="031FA5FF" w14:textId="77777777" w:rsidR="00A07B6B" w:rsidRPr="00CE63D6" w:rsidRDefault="00973C59">
      <w:pPr>
        <w:pStyle w:val="TOC3"/>
        <w:tabs>
          <w:tab w:val="left" w:pos="1320"/>
          <w:tab w:val="right" w:leader="dot" w:pos="9350"/>
        </w:tabs>
        <w:rPr>
          <w:rFonts w:eastAsia="Times New Roman"/>
          <w:noProof/>
        </w:rPr>
      </w:pPr>
      <w:hyperlink w:anchor="_Toc93340649" w:history="1">
        <w:r w:rsidR="00A07B6B" w:rsidRPr="00FD7E48">
          <w:rPr>
            <w:rStyle w:val="Hyperlink"/>
            <w:noProof/>
          </w:rPr>
          <w:t>6.6.2</w:t>
        </w:r>
        <w:r w:rsidR="00A07B6B" w:rsidRPr="00CE63D6">
          <w:rPr>
            <w:rFonts w:eastAsia="Times New Roman"/>
            <w:noProof/>
          </w:rPr>
          <w:tab/>
        </w:r>
        <w:r w:rsidR="00A07B6B" w:rsidRPr="00FD7E48">
          <w:rPr>
            <w:rStyle w:val="Hyperlink"/>
            <w:noProof/>
          </w:rPr>
          <w:t>MongoDB Install</w:t>
        </w:r>
        <w:r w:rsidR="00A07B6B">
          <w:rPr>
            <w:noProof/>
            <w:webHidden/>
          </w:rPr>
          <w:tab/>
        </w:r>
        <w:r w:rsidR="00A07B6B">
          <w:rPr>
            <w:noProof/>
            <w:webHidden/>
          </w:rPr>
          <w:fldChar w:fldCharType="begin"/>
        </w:r>
        <w:r w:rsidR="00A07B6B">
          <w:rPr>
            <w:noProof/>
            <w:webHidden/>
          </w:rPr>
          <w:instrText xml:space="preserve"> PAGEREF _Toc93340649 \h </w:instrText>
        </w:r>
        <w:r w:rsidR="00A07B6B">
          <w:rPr>
            <w:noProof/>
            <w:webHidden/>
          </w:rPr>
        </w:r>
        <w:r w:rsidR="00A07B6B">
          <w:rPr>
            <w:noProof/>
            <w:webHidden/>
          </w:rPr>
          <w:fldChar w:fldCharType="separate"/>
        </w:r>
        <w:r w:rsidR="00A07B6B">
          <w:rPr>
            <w:noProof/>
            <w:webHidden/>
          </w:rPr>
          <w:t>42</w:t>
        </w:r>
        <w:r w:rsidR="00A07B6B">
          <w:rPr>
            <w:noProof/>
            <w:webHidden/>
          </w:rPr>
          <w:fldChar w:fldCharType="end"/>
        </w:r>
      </w:hyperlink>
    </w:p>
    <w:p w14:paraId="702FD963" w14:textId="77777777" w:rsidR="00A07B6B" w:rsidRPr="00CE63D6" w:rsidRDefault="00973C59">
      <w:pPr>
        <w:pStyle w:val="TOC3"/>
        <w:tabs>
          <w:tab w:val="left" w:pos="1320"/>
          <w:tab w:val="right" w:leader="dot" w:pos="9350"/>
        </w:tabs>
        <w:rPr>
          <w:rFonts w:eastAsia="Times New Roman"/>
          <w:noProof/>
        </w:rPr>
      </w:pPr>
      <w:hyperlink w:anchor="_Toc93340650" w:history="1">
        <w:r w:rsidR="00A07B6B" w:rsidRPr="00FD7E48">
          <w:rPr>
            <w:rStyle w:val="Hyperlink"/>
            <w:noProof/>
          </w:rPr>
          <w:t>6.6.3</w:t>
        </w:r>
        <w:r w:rsidR="00A07B6B" w:rsidRPr="00CE63D6">
          <w:rPr>
            <w:rFonts w:eastAsia="Times New Roman"/>
            <w:noProof/>
          </w:rPr>
          <w:tab/>
        </w:r>
        <w:r w:rsidR="00A07B6B" w:rsidRPr="00FD7E48">
          <w:rPr>
            <w:rStyle w:val="Hyperlink"/>
            <w:noProof/>
          </w:rPr>
          <w:t>BlockChain</w:t>
        </w:r>
        <w:r w:rsidR="00A07B6B">
          <w:rPr>
            <w:noProof/>
            <w:webHidden/>
          </w:rPr>
          <w:tab/>
        </w:r>
        <w:r w:rsidR="00A07B6B">
          <w:rPr>
            <w:noProof/>
            <w:webHidden/>
          </w:rPr>
          <w:fldChar w:fldCharType="begin"/>
        </w:r>
        <w:r w:rsidR="00A07B6B">
          <w:rPr>
            <w:noProof/>
            <w:webHidden/>
          </w:rPr>
          <w:instrText xml:space="preserve"> PAGEREF _Toc93340650 \h </w:instrText>
        </w:r>
        <w:r w:rsidR="00A07B6B">
          <w:rPr>
            <w:noProof/>
            <w:webHidden/>
          </w:rPr>
        </w:r>
        <w:r w:rsidR="00A07B6B">
          <w:rPr>
            <w:noProof/>
            <w:webHidden/>
          </w:rPr>
          <w:fldChar w:fldCharType="separate"/>
        </w:r>
        <w:r w:rsidR="00A07B6B">
          <w:rPr>
            <w:noProof/>
            <w:webHidden/>
          </w:rPr>
          <w:t>44</w:t>
        </w:r>
        <w:r w:rsidR="00A07B6B">
          <w:rPr>
            <w:noProof/>
            <w:webHidden/>
          </w:rPr>
          <w:fldChar w:fldCharType="end"/>
        </w:r>
      </w:hyperlink>
    </w:p>
    <w:p w14:paraId="76B39C2E" w14:textId="77777777" w:rsidR="00A07B6B" w:rsidRPr="00CE63D6" w:rsidRDefault="00973C59">
      <w:pPr>
        <w:pStyle w:val="TOC3"/>
        <w:tabs>
          <w:tab w:val="left" w:pos="1320"/>
          <w:tab w:val="right" w:leader="dot" w:pos="9350"/>
        </w:tabs>
        <w:rPr>
          <w:rFonts w:eastAsia="Times New Roman"/>
          <w:noProof/>
        </w:rPr>
      </w:pPr>
      <w:hyperlink w:anchor="_Toc93340651" w:history="1">
        <w:r w:rsidR="00A07B6B" w:rsidRPr="00FD7E48">
          <w:rPr>
            <w:rStyle w:val="Hyperlink"/>
            <w:noProof/>
          </w:rPr>
          <w:t>6.6.4</w:t>
        </w:r>
        <w:r w:rsidR="00A07B6B" w:rsidRPr="00CE63D6">
          <w:rPr>
            <w:rFonts w:eastAsia="Times New Roman"/>
            <w:noProof/>
          </w:rPr>
          <w:tab/>
        </w:r>
        <w:r w:rsidR="00A07B6B" w:rsidRPr="00FD7E48">
          <w:rPr>
            <w:rStyle w:val="Hyperlink"/>
            <w:noProof/>
          </w:rPr>
          <w:t>Register Users</w:t>
        </w:r>
        <w:r w:rsidR="00A07B6B">
          <w:rPr>
            <w:noProof/>
            <w:webHidden/>
          </w:rPr>
          <w:tab/>
        </w:r>
        <w:r w:rsidR="00A07B6B">
          <w:rPr>
            <w:noProof/>
            <w:webHidden/>
          </w:rPr>
          <w:fldChar w:fldCharType="begin"/>
        </w:r>
        <w:r w:rsidR="00A07B6B">
          <w:rPr>
            <w:noProof/>
            <w:webHidden/>
          </w:rPr>
          <w:instrText xml:space="preserve"> PAGEREF _Toc93340651 \h </w:instrText>
        </w:r>
        <w:r w:rsidR="00A07B6B">
          <w:rPr>
            <w:noProof/>
            <w:webHidden/>
          </w:rPr>
        </w:r>
        <w:r w:rsidR="00A07B6B">
          <w:rPr>
            <w:noProof/>
            <w:webHidden/>
          </w:rPr>
          <w:fldChar w:fldCharType="separate"/>
        </w:r>
        <w:r w:rsidR="00A07B6B">
          <w:rPr>
            <w:noProof/>
            <w:webHidden/>
          </w:rPr>
          <w:t>46</w:t>
        </w:r>
        <w:r w:rsidR="00A07B6B">
          <w:rPr>
            <w:noProof/>
            <w:webHidden/>
          </w:rPr>
          <w:fldChar w:fldCharType="end"/>
        </w:r>
      </w:hyperlink>
    </w:p>
    <w:p w14:paraId="637B9329" w14:textId="77777777" w:rsidR="00A07B6B" w:rsidRPr="00CE63D6" w:rsidRDefault="00973C59">
      <w:pPr>
        <w:pStyle w:val="TOC3"/>
        <w:tabs>
          <w:tab w:val="left" w:pos="1320"/>
          <w:tab w:val="right" w:leader="dot" w:pos="9350"/>
        </w:tabs>
        <w:rPr>
          <w:rFonts w:eastAsia="Times New Roman"/>
          <w:noProof/>
        </w:rPr>
      </w:pPr>
      <w:hyperlink w:anchor="_Toc93340652" w:history="1">
        <w:r w:rsidR="00A07B6B" w:rsidRPr="00FD7E48">
          <w:rPr>
            <w:rStyle w:val="Hyperlink"/>
            <w:noProof/>
          </w:rPr>
          <w:t>6.6.5</w:t>
        </w:r>
        <w:r w:rsidR="00A07B6B" w:rsidRPr="00CE63D6">
          <w:rPr>
            <w:rFonts w:eastAsia="Times New Roman"/>
            <w:noProof/>
          </w:rPr>
          <w:tab/>
        </w:r>
        <w:r w:rsidR="00A07B6B" w:rsidRPr="00FD7E48">
          <w:rPr>
            <w:rStyle w:val="Hyperlink"/>
            <w:noProof/>
          </w:rPr>
          <w:t>OpenIDL Application Install</w:t>
        </w:r>
        <w:r w:rsidR="00A07B6B">
          <w:rPr>
            <w:noProof/>
            <w:webHidden/>
          </w:rPr>
          <w:tab/>
        </w:r>
        <w:r w:rsidR="00A07B6B">
          <w:rPr>
            <w:noProof/>
            <w:webHidden/>
          </w:rPr>
          <w:fldChar w:fldCharType="begin"/>
        </w:r>
        <w:r w:rsidR="00A07B6B">
          <w:rPr>
            <w:noProof/>
            <w:webHidden/>
          </w:rPr>
          <w:instrText xml:space="preserve"> PAGEREF _Toc93340652 \h </w:instrText>
        </w:r>
        <w:r w:rsidR="00A07B6B">
          <w:rPr>
            <w:noProof/>
            <w:webHidden/>
          </w:rPr>
        </w:r>
        <w:r w:rsidR="00A07B6B">
          <w:rPr>
            <w:noProof/>
            <w:webHidden/>
          </w:rPr>
          <w:fldChar w:fldCharType="separate"/>
        </w:r>
        <w:r w:rsidR="00A07B6B">
          <w:rPr>
            <w:noProof/>
            <w:webHidden/>
          </w:rPr>
          <w:t>48</w:t>
        </w:r>
        <w:r w:rsidR="00A07B6B">
          <w:rPr>
            <w:noProof/>
            <w:webHidden/>
          </w:rPr>
          <w:fldChar w:fldCharType="end"/>
        </w:r>
      </w:hyperlink>
    </w:p>
    <w:p w14:paraId="16C96EE1" w14:textId="77777777" w:rsidR="00A07B6B" w:rsidRPr="00CE63D6" w:rsidRDefault="00973C59">
      <w:pPr>
        <w:pStyle w:val="TOC3"/>
        <w:tabs>
          <w:tab w:val="left" w:pos="1320"/>
          <w:tab w:val="right" w:leader="dot" w:pos="9350"/>
        </w:tabs>
        <w:rPr>
          <w:rFonts w:eastAsia="Times New Roman"/>
          <w:noProof/>
        </w:rPr>
      </w:pPr>
      <w:hyperlink w:anchor="_Toc93340653" w:history="1">
        <w:r w:rsidR="00A07B6B" w:rsidRPr="00FD7E48">
          <w:rPr>
            <w:rStyle w:val="Hyperlink"/>
            <w:noProof/>
          </w:rPr>
          <w:t>6.6.6</w:t>
        </w:r>
        <w:r w:rsidR="00A07B6B" w:rsidRPr="00CE63D6">
          <w:rPr>
            <w:rFonts w:eastAsia="Times New Roman"/>
            <w:noProof/>
          </w:rPr>
          <w:tab/>
        </w:r>
        <w:r w:rsidR="00A07B6B" w:rsidRPr="00FD7E48">
          <w:rPr>
            <w:rStyle w:val="Hyperlink"/>
            <w:noProof/>
          </w:rPr>
          <w:t>OpenIDL Application Secrets Install</w:t>
        </w:r>
        <w:r w:rsidR="00A07B6B">
          <w:rPr>
            <w:noProof/>
            <w:webHidden/>
          </w:rPr>
          <w:tab/>
        </w:r>
        <w:r w:rsidR="00A07B6B">
          <w:rPr>
            <w:noProof/>
            <w:webHidden/>
          </w:rPr>
          <w:fldChar w:fldCharType="begin"/>
        </w:r>
        <w:r w:rsidR="00A07B6B">
          <w:rPr>
            <w:noProof/>
            <w:webHidden/>
          </w:rPr>
          <w:instrText xml:space="preserve"> PAGEREF _Toc93340653 \h </w:instrText>
        </w:r>
        <w:r w:rsidR="00A07B6B">
          <w:rPr>
            <w:noProof/>
            <w:webHidden/>
          </w:rPr>
        </w:r>
        <w:r w:rsidR="00A07B6B">
          <w:rPr>
            <w:noProof/>
            <w:webHidden/>
          </w:rPr>
          <w:fldChar w:fldCharType="separate"/>
        </w:r>
        <w:r w:rsidR="00A07B6B">
          <w:rPr>
            <w:noProof/>
            <w:webHidden/>
          </w:rPr>
          <w:t>50</w:t>
        </w:r>
        <w:r w:rsidR="00A07B6B">
          <w:rPr>
            <w:noProof/>
            <w:webHidden/>
          </w:rPr>
          <w:fldChar w:fldCharType="end"/>
        </w:r>
      </w:hyperlink>
    </w:p>
    <w:p w14:paraId="48AF5F31" w14:textId="77777777" w:rsidR="00A07B6B" w:rsidRPr="00CE63D6" w:rsidRDefault="00973C59">
      <w:pPr>
        <w:pStyle w:val="TOC1"/>
        <w:tabs>
          <w:tab w:val="left" w:pos="440"/>
          <w:tab w:val="right" w:leader="dot" w:pos="9350"/>
        </w:tabs>
        <w:rPr>
          <w:rFonts w:eastAsia="Times New Roman"/>
          <w:noProof/>
        </w:rPr>
      </w:pPr>
      <w:hyperlink w:anchor="_Toc93340654" w:history="1">
        <w:r w:rsidR="00A07B6B" w:rsidRPr="00FD7E48">
          <w:rPr>
            <w:rStyle w:val="Hyperlink"/>
            <w:noProof/>
          </w:rPr>
          <w:t>7.</w:t>
        </w:r>
        <w:r w:rsidR="00A07B6B" w:rsidRPr="00CE63D6">
          <w:rPr>
            <w:rFonts w:eastAsia="Times New Roman"/>
            <w:noProof/>
          </w:rPr>
          <w:tab/>
        </w:r>
        <w:r w:rsidR="00A07B6B" w:rsidRPr="00FD7E48">
          <w:rPr>
            <w:rStyle w:val="Hyperlink"/>
            <w:noProof/>
          </w:rPr>
          <w:t>Jenkins Job Configuration</w:t>
        </w:r>
        <w:r w:rsidR="00A07B6B">
          <w:rPr>
            <w:noProof/>
            <w:webHidden/>
          </w:rPr>
          <w:tab/>
        </w:r>
        <w:r w:rsidR="00A07B6B">
          <w:rPr>
            <w:noProof/>
            <w:webHidden/>
          </w:rPr>
          <w:fldChar w:fldCharType="begin"/>
        </w:r>
        <w:r w:rsidR="00A07B6B">
          <w:rPr>
            <w:noProof/>
            <w:webHidden/>
          </w:rPr>
          <w:instrText xml:space="preserve"> PAGEREF _Toc93340654 \h </w:instrText>
        </w:r>
        <w:r w:rsidR="00A07B6B">
          <w:rPr>
            <w:noProof/>
            <w:webHidden/>
          </w:rPr>
        </w:r>
        <w:r w:rsidR="00A07B6B">
          <w:rPr>
            <w:noProof/>
            <w:webHidden/>
          </w:rPr>
          <w:fldChar w:fldCharType="separate"/>
        </w:r>
        <w:r w:rsidR="00A07B6B">
          <w:rPr>
            <w:noProof/>
            <w:webHidden/>
          </w:rPr>
          <w:t>52</w:t>
        </w:r>
        <w:r w:rsidR="00A07B6B">
          <w:rPr>
            <w:noProof/>
            <w:webHidden/>
          </w:rPr>
          <w:fldChar w:fldCharType="end"/>
        </w:r>
      </w:hyperlink>
    </w:p>
    <w:p w14:paraId="0AE3B026" w14:textId="77777777" w:rsidR="00A07B6B" w:rsidRPr="00CE63D6" w:rsidRDefault="00973C59">
      <w:pPr>
        <w:pStyle w:val="TOC3"/>
        <w:tabs>
          <w:tab w:val="left" w:pos="1100"/>
          <w:tab w:val="right" w:leader="dot" w:pos="9350"/>
        </w:tabs>
        <w:rPr>
          <w:rFonts w:eastAsia="Times New Roman"/>
          <w:noProof/>
        </w:rPr>
      </w:pPr>
      <w:hyperlink w:anchor="_Toc93340655" w:history="1">
        <w:r w:rsidR="00A07B6B" w:rsidRPr="00FD7E48">
          <w:rPr>
            <w:rStyle w:val="Hyperlink"/>
            <w:noProof/>
          </w:rPr>
          <w:t>7.1</w:t>
        </w:r>
        <w:r w:rsidR="00A07B6B" w:rsidRPr="00CE63D6">
          <w:rPr>
            <w:rFonts w:eastAsia="Times New Roman"/>
            <w:noProof/>
          </w:rPr>
          <w:tab/>
        </w:r>
        <w:r w:rsidR="00A07B6B" w:rsidRPr="00FD7E48">
          <w:rPr>
            <w:rStyle w:val="Hyperlink"/>
            <w:noProof/>
          </w:rPr>
          <w:t>Credentials</w:t>
        </w:r>
        <w:r w:rsidR="00A07B6B">
          <w:rPr>
            <w:noProof/>
            <w:webHidden/>
          </w:rPr>
          <w:tab/>
        </w:r>
        <w:r w:rsidR="00A07B6B">
          <w:rPr>
            <w:noProof/>
            <w:webHidden/>
          </w:rPr>
          <w:fldChar w:fldCharType="begin"/>
        </w:r>
        <w:r w:rsidR="00A07B6B">
          <w:rPr>
            <w:noProof/>
            <w:webHidden/>
          </w:rPr>
          <w:instrText xml:space="preserve"> PAGEREF _Toc93340655 \h </w:instrText>
        </w:r>
        <w:r w:rsidR="00A07B6B">
          <w:rPr>
            <w:noProof/>
            <w:webHidden/>
          </w:rPr>
        </w:r>
        <w:r w:rsidR="00A07B6B">
          <w:rPr>
            <w:noProof/>
            <w:webHidden/>
          </w:rPr>
          <w:fldChar w:fldCharType="separate"/>
        </w:r>
        <w:r w:rsidR="00A07B6B">
          <w:rPr>
            <w:noProof/>
            <w:webHidden/>
          </w:rPr>
          <w:t>52</w:t>
        </w:r>
        <w:r w:rsidR="00A07B6B">
          <w:rPr>
            <w:noProof/>
            <w:webHidden/>
          </w:rPr>
          <w:fldChar w:fldCharType="end"/>
        </w:r>
      </w:hyperlink>
    </w:p>
    <w:p w14:paraId="5BE95102" w14:textId="77777777" w:rsidR="00A07B6B" w:rsidRPr="00CE63D6" w:rsidRDefault="00973C59">
      <w:pPr>
        <w:pStyle w:val="TOC3"/>
        <w:tabs>
          <w:tab w:val="left" w:pos="1100"/>
          <w:tab w:val="right" w:leader="dot" w:pos="9350"/>
        </w:tabs>
        <w:rPr>
          <w:rFonts w:eastAsia="Times New Roman"/>
          <w:noProof/>
        </w:rPr>
      </w:pPr>
      <w:hyperlink w:anchor="_Toc93340656" w:history="1">
        <w:r w:rsidR="00A07B6B" w:rsidRPr="00FD7E48">
          <w:rPr>
            <w:rStyle w:val="Hyperlink"/>
            <w:noProof/>
          </w:rPr>
          <w:t>7.2</w:t>
        </w:r>
        <w:r w:rsidR="00A07B6B" w:rsidRPr="00CE63D6">
          <w:rPr>
            <w:rFonts w:eastAsia="Times New Roman"/>
            <w:noProof/>
          </w:rPr>
          <w:tab/>
        </w:r>
        <w:r w:rsidR="00A07B6B" w:rsidRPr="00FD7E48">
          <w:rPr>
            <w:rStyle w:val="Hyperlink"/>
            <w:noProof/>
          </w:rPr>
          <w:t>Job Configurations</w:t>
        </w:r>
        <w:r w:rsidR="00A07B6B">
          <w:rPr>
            <w:noProof/>
            <w:webHidden/>
          </w:rPr>
          <w:tab/>
        </w:r>
        <w:r w:rsidR="00A07B6B">
          <w:rPr>
            <w:noProof/>
            <w:webHidden/>
          </w:rPr>
          <w:fldChar w:fldCharType="begin"/>
        </w:r>
        <w:r w:rsidR="00A07B6B">
          <w:rPr>
            <w:noProof/>
            <w:webHidden/>
          </w:rPr>
          <w:instrText xml:space="preserve"> PAGEREF _Toc93340656 \h </w:instrText>
        </w:r>
        <w:r w:rsidR="00A07B6B">
          <w:rPr>
            <w:noProof/>
            <w:webHidden/>
          </w:rPr>
        </w:r>
        <w:r w:rsidR="00A07B6B">
          <w:rPr>
            <w:noProof/>
            <w:webHidden/>
          </w:rPr>
          <w:fldChar w:fldCharType="separate"/>
        </w:r>
        <w:r w:rsidR="00A07B6B">
          <w:rPr>
            <w:noProof/>
            <w:webHidden/>
          </w:rPr>
          <w:t>54</w:t>
        </w:r>
        <w:r w:rsidR="00A07B6B">
          <w:rPr>
            <w:noProof/>
            <w:webHidden/>
          </w:rPr>
          <w:fldChar w:fldCharType="end"/>
        </w:r>
      </w:hyperlink>
    </w:p>
    <w:p w14:paraId="20D5A434" w14:textId="77777777" w:rsidR="00A07B6B" w:rsidRPr="00CE63D6" w:rsidRDefault="00973C59">
      <w:pPr>
        <w:pStyle w:val="TOC3"/>
        <w:tabs>
          <w:tab w:val="left" w:pos="1320"/>
          <w:tab w:val="right" w:leader="dot" w:pos="9350"/>
        </w:tabs>
        <w:rPr>
          <w:rFonts w:eastAsia="Times New Roman"/>
          <w:noProof/>
        </w:rPr>
      </w:pPr>
      <w:hyperlink w:anchor="_Toc93340657" w:history="1">
        <w:r w:rsidR="00A07B6B" w:rsidRPr="00FD7E48">
          <w:rPr>
            <w:rStyle w:val="Hyperlink"/>
            <w:noProof/>
          </w:rPr>
          <w:t>7.2.1</w:t>
        </w:r>
        <w:r w:rsidR="00A07B6B" w:rsidRPr="00CE63D6">
          <w:rPr>
            <w:rFonts w:eastAsia="Times New Roman"/>
            <w:noProof/>
          </w:rPr>
          <w:tab/>
        </w:r>
        <w:r w:rsidR="00A07B6B" w:rsidRPr="00FD7E48">
          <w:rPr>
            <w:rStyle w:val="Hyperlink"/>
            <w:noProof/>
          </w:rPr>
          <w:t>Terraform Job</w:t>
        </w:r>
        <w:r w:rsidR="00A07B6B">
          <w:rPr>
            <w:noProof/>
            <w:webHidden/>
          </w:rPr>
          <w:tab/>
        </w:r>
        <w:r w:rsidR="00A07B6B">
          <w:rPr>
            <w:noProof/>
            <w:webHidden/>
          </w:rPr>
          <w:fldChar w:fldCharType="begin"/>
        </w:r>
        <w:r w:rsidR="00A07B6B">
          <w:rPr>
            <w:noProof/>
            <w:webHidden/>
          </w:rPr>
          <w:instrText xml:space="preserve"> PAGEREF _Toc93340657 \h </w:instrText>
        </w:r>
        <w:r w:rsidR="00A07B6B">
          <w:rPr>
            <w:noProof/>
            <w:webHidden/>
          </w:rPr>
        </w:r>
        <w:r w:rsidR="00A07B6B">
          <w:rPr>
            <w:noProof/>
            <w:webHidden/>
          </w:rPr>
          <w:fldChar w:fldCharType="separate"/>
        </w:r>
        <w:r w:rsidR="00A07B6B">
          <w:rPr>
            <w:noProof/>
            <w:webHidden/>
          </w:rPr>
          <w:t>54</w:t>
        </w:r>
        <w:r w:rsidR="00A07B6B">
          <w:rPr>
            <w:noProof/>
            <w:webHidden/>
          </w:rPr>
          <w:fldChar w:fldCharType="end"/>
        </w:r>
      </w:hyperlink>
    </w:p>
    <w:p w14:paraId="3F0916A3" w14:textId="77777777" w:rsidR="00A07B6B" w:rsidRPr="00CE63D6" w:rsidRDefault="00973C59">
      <w:pPr>
        <w:pStyle w:val="TOC3"/>
        <w:tabs>
          <w:tab w:val="left" w:pos="1320"/>
          <w:tab w:val="right" w:leader="dot" w:pos="9350"/>
        </w:tabs>
        <w:rPr>
          <w:rFonts w:eastAsia="Times New Roman"/>
          <w:noProof/>
        </w:rPr>
      </w:pPr>
      <w:hyperlink w:anchor="_Toc93340658" w:history="1">
        <w:r w:rsidR="00A07B6B" w:rsidRPr="00FD7E48">
          <w:rPr>
            <w:rStyle w:val="Hyperlink"/>
            <w:noProof/>
          </w:rPr>
          <w:t>7.2.2</w:t>
        </w:r>
        <w:r w:rsidR="00A07B6B" w:rsidRPr="00CE63D6">
          <w:rPr>
            <w:rFonts w:eastAsia="Times New Roman"/>
            <w:noProof/>
          </w:rPr>
          <w:tab/>
        </w:r>
        <w:r w:rsidR="00A07B6B" w:rsidRPr="00FD7E48">
          <w:rPr>
            <w:rStyle w:val="Hyperlink"/>
            <w:noProof/>
          </w:rPr>
          <w:t>Vault Job</w:t>
        </w:r>
        <w:r w:rsidR="00A07B6B">
          <w:rPr>
            <w:noProof/>
            <w:webHidden/>
          </w:rPr>
          <w:tab/>
        </w:r>
        <w:r w:rsidR="00A07B6B">
          <w:rPr>
            <w:noProof/>
            <w:webHidden/>
          </w:rPr>
          <w:fldChar w:fldCharType="begin"/>
        </w:r>
        <w:r w:rsidR="00A07B6B">
          <w:rPr>
            <w:noProof/>
            <w:webHidden/>
          </w:rPr>
          <w:instrText xml:space="preserve"> PAGEREF _Toc93340658 \h </w:instrText>
        </w:r>
        <w:r w:rsidR="00A07B6B">
          <w:rPr>
            <w:noProof/>
            <w:webHidden/>
          </w:rPr>
        </w:r>
        <w:r w:rsidR="00A07B6B">
          <w:rPr>
            <w:noProof/>
            <w:webHidden/>
          </w:rPr>
          <w:fldChar w:fldCharType="separate"/>
        </w:r>
        <w:r w:rsidR="00A07B6B">
          <w:rPr>
            <w:noProof/>
            <w:webHidden/>
          </w:rPr>
          <w:t>55</w:t>
        </w:r>
        <w:r w:rsidR="00A07B6B">
          <w:rPr>
            <w:noProof/>
            <w:webHidden/>
          </w:rPr>
          <w:fldChar w:fldCharType="end"/>
        </w:r>
      </w:hyperlink>
    </w:p>
    <w:p w14:paraId="5AB64A73" w14:textId="77777777" w:rsidR="00A07B6B" w:rsidRPr="00CE63D6" w:rsidRDefault="00973C59">
      <w:pPr>
        <w:pStyle w:val="TOC3"/>
        <w:tabs>
          <w:tab w:val="left" w:pos="1320"/>
          <w:tab w:val="right" w:leader="dot" w:pos="9350"/>
        </w:tabs>
        <w:rPr>
          <w:rFonts w:eastAsia="Times New Roman"/>
          <w:noProof/>
        </w:rPr>
      </w:pPr>
      <w:hyperlink w:anchor="_Toc93340659" w:history="1">
        <w:r w:rsidR="00A07B6B" w:rsidRPr="00FD7E48">
          <w:rPr>
            <w:rStyle w:val="Hyperlink"/>
            <w:noProof/>
          </w:rPr>
          <w:t>7.2.3</w:t>
        </w:r>
        <w:r w:rsidR="00A07B6B" w:rsidRPr="00CE63D6">
          <w:rPr>
            <w:rFonts w:eastAsia="Times New Roman"/>
            <w:noProof/>
          </w:rPr>
          <w:tab/>
        </w:r>
        <w:r w:rsidR="00A07B6B" w:rsidRPr="00FD7E48">
          <w:rPr>
            <w:rStyle w:val="Hyperlink"/>
            <w:noProof/>
          </w:rPr>
          <w:t>Blockchain Network Job</w:t>
        </w:r>
        <w:r w:rsidR="00A07B6B">
          <w:rPr>
            <w:noProof/>
            <w:webHidden/>
          </w:rPr>
          <w:tab/>
        </w:r>
        <w:r w:rsidR="00A07B6B">
          <w:rPr>
            <w:noProof/>
            <w:webHidden/>
          </w:rPr>
          <w:fldChar w:fldCharType="begin"/>
        </w:r>
        <w:r w:rsidR="00A07B6B">
          <w:rPr>
            <w:noProof/>
            <w:webHidden/>
          </w:rPr>
          <w:instrText xml:space="preserve"> PAGEREF _Toc93340659 \h </w:instrText>
        </w:r>
        <w:r w:rsidR="00A07B6B">
          <w:rPr>
            <w:noProof/>
            <w:webHidden/>
          </w:rPr>
        </w:r>
        <w:r w:rsidR="00A07B6B">
          <w:rPr>
            <w:noProof/>
            <w:webHidden/>
          </w:rPr>
          <w:fldChar w:fldCharType="separate"/>
        </w:r>
        <w:r w:rsidR="00A07B6B">
          <w:rPr>
            <w:noProof/>
            <w:webHidden/>
          </w:rPr>
          <w:t>57</w:t>
        </w:r>
        <w:r w:rsidR="00A07B6B">
          <w:rPr>
            <w:noProof/>
            <w:webHidden/>
          </w:rPr>
          <w:fldChar w:fldCharType="end"/>
        </w:r>
      </w:hyperlink>
    </w:p>
    <w:p w14:paraId="1E52F273" w14:textId="77777777" w:rsidR="00A07B6B" w:rsidRPr="00CE63D6" w:rsidRDefault="00973C59">
      <w:pPr>
        <w:pStyle w:val="TOC3"/>
        <w:tabs>
          <w:tab w:val="left" w:pos="1320"/>
          <w:tab w:val="right" w:leader="dot" w:pos="9350"/>
        </w:tabs>
        <w:rPr>
          <w:rFonts w:eastAsia="Times New Roman"/>
          <w:noProof/>
        </w:rPr>
      </w:pPr>
      <w:hyperlink w:anchor="_Toc93340660" w:history="1">
        <w:r w:rsidR="00A07B6B" w:rsidRPr="00FD7E48">
          <w:rPr>
            <w:rStyle w:val="Hyperlink"/>
            <w:noProof/>
          </w:rPr>
          <w:t>7.2.4</w:t>
        </w:r>
        <w:r w:rsidR="00A07B6B" w:rsidRPr="00CE63D6">
          <w:rPr>
            <w:rFonts w:eastAsia="Times New Roman"/>
            <w:noProof/>
          </w:rPr>
          <w:tab/>
        </w:r>
        <w:r w:rsidR="00A07B6B" w:rsidRPr="00FD7E48">
          <w:rPr>
            <w:rStyle w:val="Hyperlink"/>
            <w:noProof/>
          </w:rPr>
          <w:t>MongoDB Job</w:t>
        </w:r>
        <w:r w:rsidR="00A07B6B">
          <w:rPr>
            <w:noProof/>
            <w:webHidden/>
          </w:rPr>
          <w:tab/>
        </w:r>
        <w:r w:rsidR="00A07B6B">
          <w:rPr>
            <w:noProof/>
            <w:webHidden/>
          </w:rPr>
          <w:fldChar w:fldCharType="begin"/>
        </w:r>
        <w:r w:rsidR="00A07B6B">
          <w:rPr>
            <w:noProof/>
            <w:webHidden/>
          </w:rPr>
          <w:instrText xml:space="preserve"> PAGEREF _Toc93340660 \h </w:instrText>
        </w:r>
        <w:r w:rsidR="00A07B6B">
          <w:rPr>
            <w:noProof/>
            <w:webHidden/>
          </w:rPr>
        </w:r>
        <w:r w:rsidR="00A07B6B">
          <w:rPr>
            <w:noProof/>
            <w:webHidden/>
          </w:rPr>
          <w:fldChar w:fldCharType="separate"/>
        </w:r>
        <w:r w:rsidR="00A07B6B">
          <w:rPr>
            <w:noProof/>
            <w:webHidden/>
          </w:rPr>
          <w:t>58</w:t>
        </w:r>
        <w:r w:rsidR="00A07B6B">
          <w:rPr>
            <w:noProof/>
            <w:webHidden/>
          </w:rPr>
          <w:fldChar w:fldCharType="end"/>
        </w:r>
      </w:hyperlink>
    </w:p>
    <w:p w14:paraId="6F2BE2FE" w14:textId="77777777" w:rsidR="00A07B6B" w:rsidRPr="00CE63D6" w:rsidRDefault="00973C59">
      <w:pPr>
        <w:pStyle w:val="TOC3"/>
        <w:tabs>
          <w:tab w:val="left" w:pos="1320"/>
          <w:tab w:val="right" w:leader="dot" w:pos="9350"/>
        </w:tabs>
        <w:rPr>
          <w:rFonts w:eastAsia="Times New Roman"/>
          <w:noProof/>
        </w:rPr>
      </w:pPr>
      <w:hyperlink w:anchor="_Toc93340661" w:history="1">
        <w:r w:rsidR="00A07B6B" w:rsidRPr="00FD7E48">
          <w:rPr>
            <w:rStyle w:val="Hyperlink"/>
            <w:noProof/>
          </w:rPr>
          <w:t>7.2.5</w:t>
        </w:r>
        <w:r w:rsidR="00A07B6B" w:rsidRPr="00CE63D6">
          <w:rPr>
            <w:rFonts w:eastAsia="Times New Roman"/>
            <w:noProof/>
          </w:rPr>
          <w:tab/>
        </w:r>
        <w:r w:rsidR="00A07B6B" w:rsidRPr="00FD7E48">
          <w:rPr>
            <w:rStyle w:val="Hyperlink"/>
            <w:noProof/>
          </w:rPr>
          <w:t>OpenIDL Application Job</w:t>
        </w:r>
        <w:r w:rsidR="00A07B6B">
          <w:rPr>
            <w:noProof/>
            <w:webHidden/>
          </w:rPr>
          <w:tab/>
        </w:r>
        <w:r w:rsidR="00A07B6B">
          <w:rPr>
            <w:noProof/>
            <w:webHidden/>
          </w:rPr>
          <w:fldChar w:fldCharType="begin"/>
        </w:r>
        <w:r w:rsidR="00A07B6B">
          <w:rPr>
            <w:noProof/>
            <w:webHidden/>
          </w:rPr>
          <w:instrText xml:space="preserve"> PAGEREF _Toc93340661 \h </w:instrText>
        </w:r>
        <w:r w:rsidR="00A07B6B">
          <w:rPr>
            <w:noProof/>
            <w:webHidden/>
          </w:rPr>
        </w:r>
        <w:r w:rsidR="00A07B6B">
          <w:rPr>
            <w:noProof/>
            <w:webHidden/>
          </w:rPr>
          <w:fldChar w:fldCharType="separate"/>
        </w:r>
        <w:r w:rsidR="00A07B6B">
          <w:rPr>
            <w:noProof/>
            <w:webHidden/>
          </w:rPr>
          <w:t>59</w:t>
        </w:r>
        <w:r w:rsidR="00A07B6B">
          <w:rPr>
            <w:noProof/>
            <w:webHidden/>
          </w:rPr>
          <w:fldChar w:fldCharType="end"/>
        </w:r>
      </w:hyperlink>
    </w:p>
    <w:p w14:paraId="01B0137A" w14:textId="77777777" w:rsidR="00A07B6B" w:rsidRPr="00CE63D6" w:rsidRDefault="00973C59">
      <w:pPr>
        <w:pStyle w:val="TOC1"/>
        <w:tabs>
          <w:tab w:val="left" w:pos="440"/>
          <w:tab w:val="right" w:leader="dot" w:pos="9350"/>
        </w:tabs>
        <w:rPr>
          <w:rFonts w:eastAsia="Times New Roman"/>
          <w:noProof/>
        </w:rPr>
      </w:pPr>
      <w:hyperlink w:anchor="_Toc93340662" w:history="1">
        <w:r w:rsidR="00A07B6B" w:rsidRPr="00FD7E48">
          <w:rPr>
            <w:rStyle w:val="Hyperlink"/>
            <w:noProof/>
          </w:rPr>
          <w:t>8.</w:t>
        </w:r>
        <w:r w:rsidR="00A07B6B" w:rsidRPr="00CE63D6">
          <w:rPr>
            <w:rFonts w:eastAsia="Times New Roman"/>
            <w:noProof/>
          </w:rPr>
          <w:tab/>
        </w:r>
        <w:r w:rsidR="00A07B6B" w:rsidRPr="00FD7E48">
          <w:rPr>
            <w:rStyle w:val="Hyperlink"/>
            <w:noProof/>
          </w:rPr>
          <w:t>Executing Jenkins Pipeline</w:t>
        </w:r>
        <w:r w:rsidR="00A07B6B">
          <w:rPr>
            <w:noProof/>
            <w:webHidden/>
          </w:rPr>
          <w:tab/>
        </w:r>
        <w:r w:rsidR="00A07B6B">
          <w:rPr>
            <w:noProof/>
            <w:webHidden/>
          </w:rPr>
          <w:fldChar w:fldCharType="begin"/>
        </w:r>
        <w:r w:rsidR="00A07B6B">
          <w:rPr>
            <w:noProof/>
            <w:webHidden/>
          </w:rPr>
          <w:instrText xml:space="preserve"> PAGEREF _Toc93340662 \h </w:instrText>
        </w:r>
        <w:r w:rsidR="00A07B6B">
          <w:rPr>
            <w:noProof/>
            <w:webHidden/>
          </w:rPr>
        </w:r>
        <w:r w:rsidR="00A07B6B">
          <w:rPr>
            <w:noProof/>
            <w:webHidden/>
          </w:rPr>
          <w:fldChar w:fldCharType="separate"/>
        </w:r>
        <w:r w:rsidR="00A07B6B">
          <w:rPr>
            <w:noProof/>
            <w:webHidden/>
          </w:rPr>
          <w:t>61</w:t>
        </w:r>
        <w:r w:rsidR="00A07B6B">
          <w:rPr>
            <w:noProof/>
            <w:webHidden/>
          </w:rPr>
          <w:fldChar w:fldCharType="end"/>
        </w:r>
      </w:hyperlink>
    </w:p>
    <w:p w14:paraId="5AE7E3B2" w14:textId="77777777" w:rsidR="00A07B6B" w:rsidRPr="00CE63D6" w:rsidRDefault="00973C59">
      <w:pPr>
        <w:pStyle w:val="TOC3"/>
        <w:tabs>
          <w:tab w:val="left" w:pos="1100"/>
          <w:tab w:val="right" w:leader="dot" w:pos="9350"/>
        </w:tabs>
        <w:rPr>
          <w:rFonts w:eastAsia="Times New Roman"/>
          <w:noProof/>
        </w:rPr>
      </w:pPr>
      <w:hyperlink w:anchor="_Toc93340663" w:history="1">
        <w:r w:rsidR="00A07B6B" w:rsidRPr="00FD7E48">
          <w:rPr>
            <w:rStyle w:val="Hyperlink"/>
            <w:noProof/>
          </w:rPr>
          <w:t>8.1</w:t>
        </w:r>
        <w:r w:rsidR="00A07B6B" w:rsidRPr="00CE63D6">
          <w:rPr>
            <w:rFonts w:eastAsia="Times New Roman"/>
            <w:noProof/>
          </w:rPr>
          <w:tab/>
        </w:r>
        <w:r w:rsidR="00A07B6B" w:rsidRPr="00FD7E48">
          <w:rPr>
            <w:rStyle w:val="Hyperlink"/>
            <w:noProof/>
          </w:rPr>
          <w:t>Terraform Job</w:t>
        </w:r>
        <w:r w:rsidR="00A07B6B">
          <w:rPr>
            <w:noProof/>
            <w:webHidden/>
          </w:rPr>
          <w:tab/>
        </w:r>
        <w:r w:rsidR="00A07B6B">
          <w:rPr>
            <w:noProof/>
            <w:webHidden/>
          </w:rPr>
          <w:fldChar w:fldCharType="begin"/>
        </w:r>
        <w:r w:rsidR="00A07B6B">
          <w:rPr>
            <w:noProof/>
            <w:webHidden/>
          </w:rPr>
          <w:instrText xml:space="preserve"> PAGEREF _Toc93340663 \h </w:instrText>
        </w:r>
        <w:r w:rsidR="00A07B6B">
          <w:rPr>
            <w:noProof/>
            <w:webHidden/>
          </w:rPr>
        </w:r>
        <w:r w:rsidR="00A07B6B">
          <w:rPr>
            <w:noProof/>
            <w:webHidden/>
          </w:rPr>
          <w:fldChar w:fldCharType="separate"/>
        </w:r>
        <w:r w:rsidR="00A07B6B">
          <w:rPr>
            <w:noProof/>
            <w:webHidden/>
          </w:rPr>
          <w:t>61</w:t>
        </w:r>
        <w:r w:rsidR="00A07B6B">
          <w:rPr>
            <w:noProof/>
            <w:webHidden/>
          </w:rPr>
          <w:fldChar w:fldCharType="end"/>
        </w:r>
      </w:hyperlink>
    </w:p>
    <w:p w14:paraId="0D16FC3C" w14:textId="77777777" w:rsidR="00A07B6B" w:rsidRPr="00CE63D6" w:rsidRDefault="00973C59">
      <w:pPr>
        <w:pStyle w:val="TOC3"/>
        <w:tabs>
          <w:tab w:val="left" w:pos="1100"/>
          <w:tab w:val="right" w:leader="dot" w:pos="9350"/>
        </w:tabs>
        <w:rPr>
          <w:rFonts w:eastAsia="Times New Roman"/>
          <w:noProof/>
        </w:rPr>
      </w:pPr>
      <w:hyperlink w:anchor="_Toc93340664" w:history="1">
        <w:r w:rsidR="00A07B6B" w:rsidRPr="00FD7E48">
          <w:rPr>
            <w:rStyle w:val="Hyperlink"/>
            <w:noProof/>
          </w:rPr>
          <w:t>8.2</w:t>
        </w:r>
        <w:r w:rsidR="00A07B6B" w:rsidRPr="00CE63D6">
          <w:rPr>
            <w:rFonts w:eastAsia="Times New Roman"/>
            <w:noProof/>
          </w:rPr>
          <w:tab/>
        </w:r>
        <w:r w:rsidR="00A07B6B" w:rsidRPr="00FD7E48">
          <w:rPr>
            <w:rStyle w:val="Hyperlink"/>
            <w:noProof/>
          </w:rPr>
          <w:t>Preparing Config file for Infra Job</w:t>
        </w:r>
        <w:r w:rsidR="00A07B6B">
          <w:rPr>
            <w:noProof/>
            <w:webHidden/>
          </w:rPr>
          <w:tab/>
        </w:r>
        <w:r w:rsidR="00A07B6B">
          <w:rPr>
            <w:noProof/>
            <w:webHidden/>
          </w:rPr>
          <w:fldChar w:fldCharType="begin"/>
        </w:r>
        <w:r w:rsidR="00A07B6B">
          <w:rPr>
            <w:noProof/>
            <w:webHidden/>
          </w:rPr>
          <w:instrText xml:space="preserve"> PAGEREF _Toc93340664 \h </w:instrText>
        </w:r>
        <w:r w:rsidR="00A07B6B">
          <w:rPr>
            <w:noProof/>
            <w:webHidden/>
          </w:rPr>
        </w:r>
        <w:r w:rsidR="00A07B6B">
          <w:rPr>
            <w:noProof/>
            <w:webHidden/>
          </w:rPr>
          <w:fldChar w:fldCharType="separate"/>
        </w:r>
        <w:r w:rsidR="00A07B6B">
          <w:rPr>
            <w:noProof/>
            <w:webHidden/>
          </w:rPr>
          <w:t>63</w:t>
        </w:r>
        <w:r w:rsidR="00A07B6B">
          <w:rPr>
            <w:noProof/>
            <w:webHidden/>
          </w:rPr>
          <w:fldChar w:fldCharType="end"/>
        </w:r>
      </w:hyperlink>
    </w:p>
    <w:p w14:paraId="45D748BD" w14:textId="77777777" w:rsidR="00A07B6B" w:rsidRPr="00CE63D6" w:rsidRDefault="00973C59">
      <w:pPr>
        <w:pStyle w:val="TOC3"/>
        <w:tabs>
          <w:tab w:val="left" w:pos="1100"/>
          <w:tab w:val="right" w:leader="dot" w:pos="9350"/>
        </w:tabs>
        <w:rPr>
          <w:rFonts w:eastAsia="Times New Roman"/>
          <w:noProof/>
        </w:rPr>
      </w:pPr>
      <w:hyperlink w:anchor="_Toc93340665" w:history="1">
        <w:r w:rsidR="00A07B6B" w:rsidRPr="00FD7E48">
          <w:rPr>
            <w:rStyle w:val="Hyperlink"/>
            <w:noProof/>
          </w:rPr>
          <w:t>8.3</w:t>
        </w:r>
        <w:r w:rsidR="00A07B6B" w:rsidRPr="00CE63D6">
          <w:rPr>
            <w:rFonts w:eastAsia="Times New Roman"/>
            <w:noProof/>
          </w:rPr>
          <w:tab/>
        </w:r>
        <w:r w:rsidR="00A07B6B" w:rsidRPr="00FD7E48">
          <w:rPr>
            <w:rStyle w:val="Hyperlink"/>
            <w:noProof/>
          </w:rPr>
          <w:t>Vault Job</w:t>
        </w:r>
        <w:r w:rsidR="00A07B6B">
          <w:rPr>
            <w:noProof/>
            <w:webHidden/>
          </w:rPr>
          <w:tab/>
        </w:r>
        <w:r w:rsidR="00A07B6B">
          <w:rPr>
            <w:noProof/>
            <w:webHidden/>
          </w:rPr>
          <w:fldChar w:fldCharType="begin"/>
        </w:r>
        <w:r w:rsidR="00A07B6B">
          <w:rPr>
            <w:noProof/>
            <w:webHidden/>
          </w:rPr>
          <w:instrText xml:space="preserve"> PAGEREF _Toc93340665 \h </w:instrText>
        </w:r>
        <w:r w:rsidR="00A07B6B">
          <w:rPr>
            <w:noProof/>
            <w:webHidden/>
          </w:rPr>
        </w:r>
        <w:r w:rsidR="00A07B6B">
          <w:rPr>
            <w:noProof/>
            <w:webHidden/>
          </w:rPr>
          <w:fldChar w:fldCharType="separate"/>
        </w:r>
        <w:r w:rsidR="00A07B6B">
          <w:rPr>
            <w:noProof/>
            <w:webHidden/>
          </w:rPr>
          <w:t>64</w:t>
        </w:r>
        <w:r w:rsidR="00A07B6B">
          <w:rPr>
            <w:noProof/>
            <w:webHidden/>
          </w:rPr>
          <w:fldChar w:fldCharType="end"/>
        </w:r>
      </w:hyperlink>
    </w:p>
    <w:p w14:paraId="6F0E4450" w14:textId="77777777" w:rsidR="00A07B6B" w:rsidRPr="00CE63D6" w:rsidRDefault="00973C59">
      <w:pPr>
        <w:pStyle w:val="TOC3"/>
        <w:tabs>
          <w:tab w:val="left" w:pos="1100"/>
          <w:tab w:val="right" w:leader="dot" w:pos="9350"/>
        </w:tabs>
        <w:rPr>
          <w:rFonts w:eastAsia="Times New Roman"/>
          <w:noProof/>
        </w:rPr>
      </w:pPr>
      <w:hyperlink w:anchor="_Toc93340666" w:history="1">
        <w:r w:rsidR="00A07B6B" w:rsidRPr="00FD7E48">
          <w:rPr>
            <w:rStyle w:val="Hyperlink"/>
            <w:noProof/>
          </w:rPr>
          <w:t>8.4</w:t>
        </w:r>
        <w:r w:rsidR="00A07B6B" w:rsidRPr="00CE63D6">
          <w:rPr>
            <w:rFonts w:eastAsia="Times New Roman"/>
            <w:noProof/>
          </w:rPr>
          <w:tab/>
        </w:r>
        <w:r w:rsidR="00A07B6B" w:rsidRPr="00FD7E48">
          <w:rPr>
            <w:rStyle w:val="Hyperlink"/>
            <w:noProof/>
          </w:rPr>
          <w:t>Blockchain Network Job</w:t>
        </w:r>
        <w:r w:rsidR="00A07B6B">
          <w:rPr>
            <w:noProof/>
            <w:webHidden/>
          </w:rPr>
          <w:tab/>
        </w:r>
        <w:r w:rsidR="00A07B6B">
          <w:rPr>
            <w:noProof/>
            <w:webHidden/>
          </w:rPr>
          <w:fldChar w:fldCharType="begin"/>
        </w:r>
        <w:r w:rsidR="00A07B6B">
          <w:rPr>
            <w:noProof/>
            <w:webHidden/>
          </w:rPr>
          <w:instrText xml:space="preserve"> PAGEREF _Toc93340666 \h </w:instrText>
        </w:r>
        <w:r w:rsidR="00A07B6B">
          <w:rPr>
            <w:noProof/>
            <w:webHidden/>
          </w:rPr>
        </w:r>
        <w:r w:rsidR="00A07B6B">
          <w:rPr>
            <w:noProof/>
            <w:webHidden/>
          </w:rPr>
          <w:fldChar w:fldCharType="separate"/>
        </w:r>
        <w:r w:rsidR="00A07B6B">
          <w:rPr>
            <w:noProof/>
            <w:webHidden/>
          </w:rPr>
          <w:t>64</w:t>
        </w:r>
        <w:r w:rsidR="00A07B6B">
          <w:rPr>
            <w:noProof/>
            <w:webHidden/>
          </w:rPr>
          <w:fldChar w:fldCharType="end"/>
        </w:r>
      </w:hyperlink>
    </w:p>
    <w:p w14:paraId="115FA01C" w14:textId="77777777" w:rsidR="00A07B6B" w:rsidRPr="00CE63D6" w:rsidRDefault="00973C59">
      <w:pPr>
        <w:pStyle w:val="TOC3"/>
        <w:tabs>
          <w:tab w:val="left" w:pos="1100"/>
          <w:tab w:val="right" w:leader="dot" w:pos="9350"/>
        </w:tabs>
        <w:rPr>
          <w:rFonts w:eastAsia="Times New Roman"/>
          <w:noProof/>
        </w:rPr>
      </w:pPr>
      <w:hyperlink w:anchor="_Toc93340667" w:history="1">
        <w:r w:rsidR="00A07B6B" w:rsidRPr="00FD7E48">
          <w:rPr>
            <w:rStyle w:val="Hyperlink"/>
            <w:noProof/>
          </w:rPr>
          <w:t>8.5</w:t>
        </w:r>
        <w:r w:rsidR="00A07B6B" w:rsidRPr="00CE63D6">
          <w:rPr>
            <w:rFonts w:eastAsia="Times New Roman"/>
            <w:noProof/>
          </w:rPr>
          <w:tab/>
        </w:r>
        <w:r w:rsidR="00A07B6B" w:rsidRPr="00FD7E48">
          <w:rPr>
            <w:rStyle w:val="Hyperlink"/>
            <w:noProof/>
          </w:rPr>
          <w:t>MongoDB Job</w:t>
        </w:r>
        <w:r w:rsidR="00A07B6B">
          <w:rPr>
            <w:noProof/>
            <w:webHidden/>
          </w:rPr>
          <w:tab/>
        </w:r>
        <w:r w:rsidR="00A07B6B">
          <w:rPr>
            <w:noProof/>
            <w:webHidden/>
          </w:rPr>
          <w:fldChar w:fldCharType="begin"/>
        </w:r>
        <w:r w:rsidR="00A07B6B">
          <w:rPr>
            <w:noProof/>
            <w:webHidden/>
          </w:rPr>
          <w:instrText xml:space="preserve"> PAGEREF _Toc93340667 \h </w:instrText>
        </w:r>
        <w:r w:rsidR="00A07B6B">
          <w:rPr>
            <w:noProof/>
            <w:webHidden/>
          </w:rPr>
        </w:r>
        <w:r w:rsidR="00A07B6B">
          <w:rPr>
            <w:noProof/>
            <w:webHidden/>
          </w:rPr>
          <w:fldChar w:fldCharType="separate"/>
        </w:r>
        <w:r w:rsidR="00A07B6B">
          <w:rPr>
            <w:noProof/>
            <w:webHidden/>
          </w:rPr>
          <w:t>66</w:t>
        </w:r>
        <w:r w:rsidR="00A07B6B">
          <w:rPr>
            <w:noProof/>
            <w:webHidden/>
          </w:rPr>
          <w:fldChar w:fldCharType="end"/>
        </w:r>
      </w:hyperlink>
    </w:p>
    <w:p w14:paraId="1C8E0D25" w14:textId="77777777" w:rsidR="00A07B6B" w:rsidRPr="00CE63D6" w:rsidRDefault="00973C59">
      <w:pPr>
        <w:pStyle w:val="TOC3"/>
        <w:tabs>
          <w:tab w:val="left" w:pos="1100"/>
          <w:tab w:val="right" w:leader="dot" w:pos="9350"/>
        </w:tabs>
        <w:rPr>
          <w:rFonts w:eastAsia="Times New Roman"/>
          <w:noProof/>
        </w:rPr>
      </w:pPr>
      <w:hyperlink w:anchor="_Toc93340668" w:history="1">
        <w:r w:rsidR="00A07B6B" w:rsidRPr="00FD7E48">
          <w:rPr>
            <w:rStyle w:val="Hyperlink"/>
            <w:noProof/>
          </w:rPr>
          <w:t>8.6</w:t>
        </w:r>
        <w:r w:rsidR="00A07B6B" w:rsidRPr="00CE63D6">
          <w:rPr>
            <w:rFonts w:eastAsia="Times New Roman"/>
            <w:noProof/>
          </w:rPr>
          <w:tab/>
        </w:r>
        <w:r w:rsidR="00A07B6B" w:rsidRPr="00FD7E48">
          <w:rPr>
            <w:rStyle w:val="Hyperlink"/>
            <w:noProof/>
          </w:rPr>
          <w:t>Preparing Config files for OpenIDL application job</w:t>
        </w:r>
        <w:r w:rsidR="00A07B6B">
          <w:rPr>
            <w:noProof/>
            <w:webHidden/>
          </w:rPr>
          <w:tab/>
        </w:r>
        <w:r w:rsidR="00A07B6B">
          <w:rPr>
            <w:noProof/>
            <w:webHidden/>
          </w:rPr>
          <w:fldChar w:fldCharType="begin"/>
        </w:r>
        <w:r w:rsidR="00A07B6B">
          <w:rPr>
            <w:noProof/>
            <w:webHidden/>
          </w:rPr>
          <w:instrText xml:space="preserve"> PAGEREF _Toc93340668 \h </w:instrText>
        </w:r>
        <w:r w:rsidR="00A07B6B">
          <w:rPr>
            <w:noProof/>
            <w:webHidden/>
          </w:rPr>
        </w:r>
        <w:r w:rsidR="00A07B6B">
          <w:rPr>
            <w:noProof/>
            <w:webHidden/>
          </w:rPr>
          <w:fldChar w:fldCharType="separate"/>
        </w:r>
        <w:r w:rsidR="00A07B6B">
          <w:rPr>
            <w:noProof/>
            <w:webHidden/>
          </w:rPr>
          <w:t>66</w:t>
        </w:r>
        <w:r w:rsidR="00A07B6B">
          <w:rPr>
            <w:noProof/>
            <w:webHidden/>
          </w:rPr>
          <w:fldChar w:fldCharType="end"/>
        </w:r>
      </w:hyperlink>
    </w:p>
    <w:p w14:paraId="109AF60C" w14:textId="77777777" w:rsidR="00A07B6B" w:rsidRPr="00CE63D6" w:rsidRDefault="00973C59">
      <w:pPr>
        <w:pStyle w:val="TOC3"/>
        <w:tabs>
          <w:tab w:val="left" w:pos="1100"/>
          <w:tab w:val="right" w:leader="dot" w:pos="9350"/>
        </w:tabs>
        <w:rPr>
          <w:rFonts w:eastAsia="Times New Roman"/>
          <w:noProof/>
        </w:rPr>
      </w:pPr>
      <w:hyperlink w:anchor="_Toc93340669" w:history="1">
        <w:r w:rsidR="00A07B6B" w:rsidRPr="00FD7E48">
          <w:rPr>
            <w:rStyle w:val="Hyperlink"/>
            <w:noProof/>
          </w:rPr>
          <w:t>8.7</w:t>
        </w:r>
        <w:r w:rsidR="00A07B6B" w:rsidRPr="00CE63D6">
          <w:rPr>
            <w:rFonts w:eastAsia="Times New Roman"/>
            <w:noProof/>
          </w:rPr>
          <w:tab/>
        </w:r>
        <w:r w:rsidR="00A07B6B" w:rsidRPr="00FD7E48">
          <w:rPr>
            <w:rStyle w:val="Hyperlink"/>
            <w:noProof/>
          </w:rPr>
          <w:t>OpenIDL Application Job</w:t>
        </w:r>
        <w:r w:rsidR="00A07B6B">
          <w:rPr>
            <w:noProof/>
            <w:webHidden/>
          </w:rPr>
          <w:tab/>
        </w:r>
        <w:r w:rsidR="00A07B6B">
          <w:rPr>
            <w:noProof/>
            <w:webHidden/>
          </w:rPr>
          <w:fldChar w:fldCharType="begin"/>
        </w:r>
        <w:r w:rsidR="00A07B6B">
          <w:rPr>
            <w:noProof/>
            <w:webHidden/>
          </w:rPr>
          <w:instrText xml:space="preserve"> PAGEREF _Toc93340669 \h </w:instrText>
        </w:r>
        <w:r w:rsidR="00A07B6B">
          <w:rPr>
            <w:noProof/>
            <w:webHidden/>
          </w:rPr>
        </w:r>
        <w:r w:rsidR="00A07B6B">
          <w:rPr>
            <w:noProof/>
            <w:webHidden/>
          </w:rPr>
          <w:fldChar w:fldCharType="separate"/>
        </w:r>
        <w:r w:rsidR="00A07B6B">
          <w:rPr>
            <w:noProof/>
            <w:webHidden/>
          </w:rPr>
          <w:t>67</w:t>
        </w:r>
        <w:r w:rsidR="00A07B6B">
          <w:rPr>
            <w:noProof/>
            <w:webHidden/>
          </w:rPr>
          <w:fldChar w:fldCharType="end"/>
        </w:r>
      </w:hyperlink>
    </w:p>
    <w:p w14:paraId="23DDE747" w14:textId="77777777" w:rsidR="001E5FB3" w:rsidRDefault="001E5FB3">
      <w:r>
        <w:rPr>
          <w:b/>
          <w:bCs/>
          <w:noProof/>
        </w:rPr>
        <w:fldChar w:fldCharType="end"/>
      </w:r>
    </w:p>
    <w:p w14:paraId="12FE5C1F" w14:textId="77777777" w:rsidR="001E5FB3" w:rsidRPr="006F1FCD" w:rsidRDefault="001E5FB3">
      <w:pPr>
        <w:rPr>
          <w:rFonts w:ascii="Calibri Light" w:eastAsia="Times New Roman" w:hAnsi="Calibri Light"/>
          <w:color w:val="2F5496"/>
          <w:sz w:val="32"/>
          <w:szCs w:val="32"/>
        </w:rPr>
      </w:pPr>
      <w:r w:rsidRPr="006F1FCD">
        <w:rPr>
          <w:rFonts w:ascii="Calibri Light" w:eastAsia="Times New Roman" w:hAnsi="Calibri Light"/>
          <w:color w:val="2F5496"/>
          <w:sz w:val="32"/>
          <w:szCs w:val="32"/>
        </w:rPr>
        <w:br w:type="page"/>
      </w:r>
    </w:p>
    <w:p w14:paraId="4320D61F" w14:textId="77777777" w:rsidR="00407E7E" w:rsidRDefault="00407E7E" w:rsidP="00CE63D6">
      <w:pPr>
        <w:pStyle w:val="Heading1"/>
        <w:numPr>
          <w:ilvl w:val="0"/>
          <w:numId w:val="3"/>
        </w:numPr>
      </w:pPr>
      <w:bookmarkStart w:id="0" w:name="_Toc93340611"/>
      <w:r w:rsidRPr="00560528">
        <w:lastRenderedPageBreak/>
        <w:t>Environment Required</w:t>
      </w:r>
      <w:bookmarkEnd w:id="0"/>
    </w:p>
    <w:p w14:paraId="5DC33A54" w14:textId="77777777" w:rsidR="002C34D5" w:rsidRPr="002C34D5" w:rsidRDefault="002C34D5" w:rsidP="002C34D5"/>
    <w:p w14:paraId="25A184E7" w14:textId="77777777" w:rsidR="006069C1" w:rsidRDefault="006069C1" w:rsidP="00CE63D6">
      <w:pPr>
        <w:pStyle w:val="ListParagraph"/>
        <w:numPr>
          <w:ilvl w:val="0"/>
          <w:numId w:val="9"/>
        </w:numPr>
      </w:pPr>
      <w:r>
        <w:t>Source code repository (GitHub)</w:t>
      </w:r>
    </w:p>
    <w:p w14:paraId="40746A55" w14:textId="77777777" w:rsidR="006069C1" w:rsidRDefault="006069C1" w:rsidP="00CE63D6">
      <w:pPr>
        <w:pStyle w:val="ListParagraph"/>
        <w:numPr>
          <w:ilvl w:val="0"/>
          <w:numId w:val="9"/>
        </w:numPr>
      </w:pPr>
      <w:r>
        <w:t>Jenkins</w:t>
      </w:r>
    </w:p>
    <w:p w14:paraId="4D20259B" w14:textId="77777777" w:rsidR="006069C1" w:rsidRDefault="006069C1" w:rsidP="00CE63D6">
      <w:pPr>
        <w:pStyle w:val="ListParagraph"/>
        <w:numPr>
          <w:ilvl w:val="0"/>
          <w:numId w:val="9"/>
        </w:numPr>
      </w:pPr>
      <w:r>
        <w:t>Terraform Cloud/Enterprise</w:t>
      </w:r>
    </w:p>
    <w:p w14:paraId="654F8645" w14:textId="77777777" w:rsidR="006069C1" w:rsidRDefault="006069C1" w:rsidP="00CE63D6">
      <w:pPr>
        <w:pStyle w:val="ListParagraph"/>
        <w:numPr>
          <w:ilvl w:val="0"/>
          <w:numId w:val="9"/>
        </w:numPr>
      </w:pPr>
      <w:r>
        <w:t xml:space="preserve">Ansible Tower /AWX (open source) </w:t>
      </w:r>
    </w:p>
    <w:p w14:paraId="36DEF28A" w14:textId="77777777" w:rsidR="00506AD4" w:rsidRDefault="00506AD4" w:rsidP="00506AD4">
      <w:pPr>
        <w:pStyle w:val="ListParagraph"/>
        <w:ind w:left="360"/>
      </w:pPr>
    </w:p>
    <w:p w14:paraId="220B5A12" w14:textId="77777777" w:rsidR="00506AD4" w:rsidRDefault="00506AD4" w:rsidP="00506AD4">
      <w:pPr>
        <w:pStyle w:val="ListParagraph"/>
        <w:ind w:left="360"/>
      </w:pPr>
      <w:r>
        <w:t xml:space="preserve">This document is an extension which details about Jenkins pipelines which works with Terraform Cloud/Enterprise and AWX to provision OpenIDL node. Hence follow the base document and as an extension work along these steps to setup Jenkins, AWX, Terraform Cloud, Git repository to use these pipelines. </w:t>
      </w:r>
    </w:p>
    <w:p w14:paraId="288B3863" w14:textId="77777777" w:rsidR="00506AD4" w:rsidRDefault="00506AD4" w:rsidP="00506AD4">
      <w:pPr>
        <w:pStyle w:val="ListParagraph"/>
        <w:ind w:left="360"/>
      </w:pPr>
    </w:p>
    <w:p w14:paraId="7FFEEB41" w14:textId="77777777" w:rsidR="00C612AA" w:rsidRDefault="00C612AA" w:rsidP="00CE63D6">
      <w:pPr>
        <w:pStyle w:val="Heading1"/>
        <w:numPr>
          <w:ilvl w:val="0"/>
          <w:numId w:val="3"/>
        </w:numPr>
      </w:pPr>
      <w:bookmarkStart w:id="1" w:name="_Toc93340612"/>
      <w:r>
        <w:t>Source code repository (GitHub)</w:t>
      </w:r>
      <w:bookmarkEnd w:id="1"/>
    </w:p>
    <w:p w14:paraId="71940CC7" w14:textId="77777777" w:rsidR="00C612AA" w:rsidRDefault="00C612AA" w:rsidP="00506AD4">
      <w:pPr>
        <w:pStyle w:val="ListParagraph"/>
        <w:ind w:left="360"/>
      </w:pPr>
    </w:p>
    <w:p w14:paraId="57BB2B59" w14:textId="77777777" w:rsidR="00D14F4F" w:rsidRDefault="00D14F4F" w:rsidP="00D14F4F">
      <w:pPr>
        <w:pStyle w:val="ListParagraph"/>
        <w:ind w:left="360"/>
      </w:pPr>
      <w:r>
        <w:t xml:space="preserve">The following are the two repositories involved. </w:t>
      </w:r>
    </w:p>
    <w:p w14:paraId="427AD551" w14:textId="77777777" w:rsidR="00D14F4F" w:rsidRDefault="00D14F4F" w:rsidP="00D14F4F">
      <w:pPr>
        <w:pStyle w:val="ListParagraph"/>
        <w:ind w:left="360"/>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2298"/>
        <w:gridCol w:w="6050"/>
      </w:tblGrid>
      <w:tr w:rsidR="00D14F4F" w14:paraId="0AFA01D4" w14:textId="77777777" w:rsidTr="00CE63D6">
        <w:tc>
          <w:tcPr>
            <w:tcW w:w="648" w:type="dxa"/>
            <w:shd w:val="clear" w:color="auto" w:fill="D9D9D9"/>
          </w:tcPr>
          <w:p w14:paraId="7D56520C" w14:textId="77777777" w:rsidR="00D14F4F" w:rsidRPr="00CE63D6" w:rsidRDefault="00D14F4F" w:rsidP="00CE63D6">
            <w:pPr>
              <w:pStyle w:val="ListParagraph"/>
              <w:ind w:left="0"/>
              <w:jc w:val="center"/>
              <w:rPr>
                <w:b/>
                <w:bCs/>
              </w:rPr>
            </w:pPr>
            <w:r w:rsidRPr="00CE63D6">
              <w:rPr>
                <w:b/>
                <w:bCs/>
              </w:rPr>
              <w:t>S No</w:t>
            </w:r>
          </w:p>
        </w:tc>
        <w:tc>
          <w:tcPr>
            <w:tcW w:w="2340" w:type="dxa"/>
            <w:shd w:val="clear" w:color="auto" w:fill="D9D9D9"/>
          </w:tcPr>
          <w:p w14:paraId="73969D74" w14:textId="77777777" w:rsidR="00D14F4F" w:rsidRPr="00CE63D6" w:rsidRDefault="00D14F4F" w:rsidP="00CE63D6">
            <w:pPr>
              <w:pStyle w:val="ListParagraph"/>
              <w:ind w:left="0"/>
              <w:jc w:val="center"/>
              <w:rPr>
                <w:b/>
                <w:bCs/>
              </w:rPr>
            </w:pPr>
            <w:r w:rsidRPr="00CE63D6">
              <w:rPr>
                <w:b/>
                <w:bCs/>
              </w:rPr>
              <w:t>Repository</w:t>
            </w:r>
          </w:p>
        </w:tc>
        <w:tc>
          <w:tcPr>
            <w:tcW w:w="6228" w:type="dxa"/>
            <w:shd w:val="clear" w:color="auto" w:fill="D9D9D9"/>
          </w:tcPr>
          <w:p w14:paraId="74235829" w14:textId="77777777" w:rsidR="00D14F4F" w:rsidRPr="00CE63D6" w:rsidRDefault="00D14F4F" w:rsidP="00CE63D6">
            <w:pPr>
              <w:pStyle w:val="ListParagraph"/>
              <w:ind w:left="0"/>
              <w:jc w:val="center"/>
              <w:rPr>
                <w:b/>
                <w:bCs/>
              </w:rPr>
            </w:pPr>
            <w:r w:rsidRPr="00CE63D6">
              <w:rPr>
                <w:b/>
                <w:bCs/>
              </w:rPr>
              <w:t>Description</w:t>
            </w:r>
          </w:p>
        </w:tc>
      </w:tr>
      <w:tr w:rsidR="00D14F4F" w14:paraId="567534FF" w14:textId="77777777" w:rsidTr="00CE63D6">
        <w:tc>
          <w:tcPr>
            <w:tcW w:w="648" w:type="dxa"/>
            <w:shd w:val="clear" w:color="auto" w:fill="auto"/>
          </w:tcPr>
          <w:p w14:paraId="3424C8E8" w14:textId="77777777" w:rsidR="00D14F4F" w:rsidRDefault="00D14F4F" w:rsidP="00CE63D6">
            <w:pPr>
              <w:pStyle w:val="ListParagraph"/>
              <w:ind w:left="0"/>
            </w:pPr>
            <w:r>
              <w:t>1</w:t>
            </w:r>
          </w:p>
        </w:tc>
        <w:tc>
          <w:tcPr>
            <w:tcW w:w="2340" w:type="dxa"/>
            <w:shd w:val="clear" w:color="auto" w:fill="auto"/>
          </w:tcPr>
          <w:p w14:paraId="023C2A2D" w14:textId="77777777" w:rsidR="00D14F4F" w:rsidRDefault="00750896" w:rsidP="00CE63D6">
            <w:pPr>
              <w:pStyle w:val="ListParagraph"/>
              <w:ind w:left="0"/>
            </w:pPr>
            <w:proofErr w:type="spellStart"/>
            <w:r>
              <w:t>o</w:t>
            </w:r>
            <w:r w:rsidR="00D14F4F">
              <w:t>penidl-aais-gitops</w:t>
            </w:r>
            <w:proofErr w:type="spellEnd"/>
          </w:p>
        </w:tc>
        <w:tc>
          <w:tcPr>
            <w:tcW w:w="6228" w:type="dxa"/>
            <w:shd w:val="clear" w:color="auto" w:fill="auto"/>
          </w:tcPr>
          <w:p w14:paraId="592AB52C" w14:textId="77777777" w:rsidR="00D14F4F" w:rsidRDefault="00D14F4F" w:rsidP="00CE63D6">
            <w:pPr>
              <w:pStyle w:val="ListParagraph"/>
              <w:ind w:left="0"/>
            </w:pPr>
            <w:r>
              <w:t>Infrastructure as a code repository. This repository is used to provision Infrastructure using related pipelines.</w:t>
            </w:r>
          </w:p>
        </w:tc>
      </w:tr>
      <w:tr w:rsidR="00D14F4F" w14:paraId="1E1245E9" w14:textId="77777777" w:rsidTr="00CE63D6">
        <w:tc>
          <w:tcPr>
            <w:tcW w:w="648" w:type="dxa"/>
            <w:shd w:val="clear" w:color="auto" w:fill="auto"/>
          </w:tcPr>
          <w:p w14:paraId="697F0D93" w14:textId="77777777" w:rsidR="00D14F4F" w:rsidRDefault="00D14F4F" w:rsidP="00CE63D6">
            <w:pPr>
              <w:pStyle w:val="ListParagraph"/>
              <w:ind w:left="0"/>
            </w:pPr>
            <w:r>
              <w:t>2</w:t>
            </w:r>
          </w:p>
        </w:tc>
        <w:tc>
          <w:tcPr>
            <w:tcW w:w="2340" w:type="dxa"/>
            <w:shd w:val="clear" w:color="auto" w:fill="auto"/>
          </w:tcPr>
          <w:p w14:paraId="4A38B2AB" w14:textId="77777777" w:rsidR="00D14F4F" w:rsidRDefault="00750896" w:rsidP="00CE63D6">
            <w:pPr>
              <w:pStyle w:val="ListParagraph"/>
              <w:ind w:left="0"/>
            </w:pPr>
            <w:r>
              <w:t>o</w:t>
            </w:r>
            <w:r w:rsidR="00D14F4F">
              <w:t>penidl-main</w:t>
            </w:r>
          </w:p>
        </w:tc>
        <w:tc>
          <w:tcPr>
            <w:tcW w:w="6228" w:type="dxa"/>
            <w:shd w:val="clear" w:color="auto" w:fill="auto"/>
          </w:tcPr>
          <w:p w14:paraId="7C2B2408" w14:textId="77777777" w:rsidR="00D14F4F" w:rsidRDefault="00D14F4F" w:rsidP="00CE63D6">
            <w:pPr>
              <w:pStyle w:val="ListParagraph"/>
              <w:ind w:left="0"/>
            </w:pPr>
            <w:r>
              <w:t xml:space="preserve">Application specific code repository. This repository is used to provision application using its specific pipelines. </w:t>
            </w:r>
          </w:p>
        </w:tc>
      </w:tr>
    </w:tbl>
    <w:p w14:paraId="3E10D0FD" w14:textId="77777777" w:rsidR="002C34D5" w:rsidRDefault="002C34D5" w:rsidP="00506AD4">
      <w:pPr>
        <w:pStyle w:val="ListParagraph"/>
        <w:ind w:left="360"/>
      </w:pPr>
    </w:p>
    <w:p w14:paraId="262E4F7B" w14:textId="77777777" w:rsidR="00750896" w:rsidRDefault="00CC2863" w:rsidP="00506AD4">
      <w:pPr>
        <w:pStyle w:val="ListParagraph"/>
        <w:ind w:left="360"/>
      </w:pPr>
      <w:r>
        <w:t>A</w:t>
      </w:r>
      <w:r w:rsidR="00D14F4F">
        <w:t xml:space="preserve"> user account with necessary permissions to manage these repositories is required. Further provision </w:t>
      </w:r>
      <w:r w:rsidR="009373E9">
        <w:t>a</w:t>
      </w:r>
      <w:r w:rsidR="00D14F4F">
        <w:t xml:space="preserve"> Personal Access Token with Selected scopes as </w:t>
      </w:r>
      <w:r w:rsidR="00D14F4F" w:rsidRPr="00D14F4F">
        <w:rPr>
          <w:b/>
          <w:bCs/>
          <w:highlight w:val="yellow"/>
        </w:rPr>
        <w:t>“repo”</w:t>
      </w:r>
      <w:r w:rsidR="00D14F4F" w:rsidRPr="00D14F4F">
        <w:t xml:space="preserve">. </w:t>
      </w:r>
      <w:r w:rsidR="009373E9">
        <w:t xml:space="preserve"> </w:t>
      </w:r>
    </w:p>
    <w:p w14:paraId="59ABE5CB" w14:textId="77777777" w:rsidR="00750896" w:rsidRDefault="00750896" w:rsidP="00506AD4">
      <w:pPr>
        <w:pStyle w:val="ListParagraph"/>
        <w:ind w:left="360"/>
      </w:pPr>
    </w:p>
    <w:p w14:paraId="329B7ADB" w14:textId="77777777" w:rsidR="00D14F4F" w:rsidRDefault="009373E9" w:rsidP="00506AD4">
      <w:pPr>
        <w:pStyle w:val="ListParagraph"/>
        <w:ind w:left="360"/>
      </w:pPr>
      <w:r>
        <w:t xml:space="preserve">The following are the areas the token is used. A single PAT or multiple PAT can be provisioned and used according to each organization decisions. </w:t>
      </w:r>
      <w:r w:rsidR="00CC2863">
        <w:t xml:space="preserve">Either provision one or below listed number of tokens and use accordingly. </w:t>
      </w:r>
      <w:r>
        <w:t xml:space="preserve"> </w:t>
      </w:r>
    </w:p>
    <w:p w14:paraId="11C502CC" w14:textId="77777777" w:rsidR="009373E9" w:rsidRDefault="009373E9" w:rsidP="00506AD4">
      <w:pPr>
        <w:pStyle w:val="ListParagraph"/>
        <w:ind w:left="360"/>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2114"/>
        <w:gridCol w:w="6148"/>
      </w:tblGrid>
      <w:tr w:rsidR="009373E9" w14:paraId="3117CB8A" w14:textId="77777777" w:rsidTr="00CE63D6">
        <w:tc>
          <w:tcPr>
            <w:tcW w:w="738" w:type="dxa"/>
            <w:shd w:val="clear" w:color="auto" w:fill="D9D9D9"/>
          </w:tcPr>
          <w:p w14:paraId="4E08FA6A" w14:textId="77777777" w:rsidR="009373E9" w:rsidRPr="00CE63D6" w:rsidRDefault="009373E9" w:rsidP="00CE63D6">
            <w:pPr>
              <w:pStyle w:val="ListParagraph"/>
              <w:ind w:left="0"/>
              <w:jc w:val="center"/>
              <w:rPr>
                <w:b/>
                <w:bCs/>
              </w:rPr>
            </w:pPr>
            <w:r w:rsidRPr="00CE63D6">
              <w:rPr>
                <w:b/>
                <w:bCs/>
              </w:rPr>
              <w:t>S No</w:t>
            </w:r>
          </w:p>
        </w:tc>
        <w:tc>
          <w:tcPr>
            <w:tcW w:w="2160" w:type="dxa"/>
            <w:shd w:val="clear" w:color="auto" w:fill="D9D9D9"/>
          </w:tcPr>
          <w:p w14:paraId="497B9816" w14:textId="77777777" w:rsidR="009373E9" w:rsidRPr="00CE63D6" w:rsidRDefault="009373E9" w:rsidP="00CE63D6">
            <w:pPr>
              <w:pStyle w:val="ListParagraph"/>
              <w:ind w:left="0"/>
              <w:jc w:val="center"/>
              <w:rPr>
                <w:b/>
                <w:bCs/>
              </w:rPr>
            </w:pPr>
            <w:r w:rsidRPr="00CE63D6">
              <w:rPr>
                <w:b/>
                <w:bCs/>
              </w:rPr>
              <w:t>Personal Access Token</w:t>
            </w:r>
          </w:p>
        </w:tc>
        <w:tc>
          <w:tcPr>
            <w:tcW w:w="6318" w:type="dxa"/>
            <w:shd w:val="clear" w:color="auto" w:fill="D9D9D9"/>
          </w:tcPr>
          <w:p w14:paraId="25866D32" w14:textId="77777777" w:rsidR="009373E9" w:rsidRPr="00CE63D6" w:rsidRDefault="009373E9" w:rsidP="00CE63D6">
            <w:pPr>
              <w:pStyle w:val="ListParagraph"/>
              <w:ind w:left="0"/>
              <w:jc w:val="center"/>
              <w:rPr>
                <w:b/>
                <w:bCs/>
              </w:rPr>
            </w:pPr>
            <w:r w:rsidRPr="00CE63D6">
              <w:rPr>
                <w:b/>
                <w:bCs/>
              </w:rPr>
              <w:t>Description</w:t>
            </w:r>
          </w:p>
        </w:tc>
      </w:tr>
      <w:tr w:rsidR="009373E9" w14:paraId="1D55B2E4" w14:textId="77777777" w:rsidTr="00CE63D6">
        <w:tc>
          <w:tcPr>
            <w:tcW w:w="738" w:type="dxa"/>
            <w:shd w:val="clear" w:color="auto" w:fill="auto"/>
          </w:tcPr>
          <w:p w14:paraId="78E845B2" w14:textId="77777777" w:rsidR="009373E9" w:rsidRDefault="009373E9" w:rsidP="00CE63D6">
            <w:pPr>
              <w:pStyle w:val="ListParagraph"/>
              <w:ind w:left="0"/>
            </w:pPr>
            <w:r>
              <w:t>1</w:t>
            </w:r>
          </w:p>
        </w:tc>
        <w:tc>
          <w:tcPr>
            <w:tcW w:w="2160" w:type="dxa"/>
            <w:shd w:val="clear" w:color="auto" w:fill="auto"/>
          </w:tcPr>
          <w:p w14:paraId="01C6B255" w14:textId="77777777" w:rsidR="009373E9" w:rsidRDefault="009373E9" w:rsidP="00CE63D6">
            <w:pPr>
              <w:pStyle w:val="ListParagraph"/>
              <w:ind w:left="0"/>
            </w:pPr>
            <w:r>
              <w:t>PAT 1</w:t>
            </w:r>
          </w:p>
        </w:tc>
        <w:tc>
          <w:tcPr>
            <w:tcW w:w="6318" w:type="dxa"/>
            <w:shd w:val="clear" w:color="auto" w:fill="auto"/>
          </w:tcPr>
          <w:p w14:paraId="3EB41350" w14:textId="77777777" w:rsidR="009373E9" w:rsidRDefault="009373E9" w:rsidP="00CE63D6">
            <w:pPr>
              <w:pStyle w:val="ListParagraph"/>
              <w:ind w:left="0"/>
            </w:pPr>
            <w:r>
              <w:t xml:space="preserve">A personal access token which will be used by Jenkins to connect to GitHub. This token will be added as a username/password secret in Jenkins to allow it to connect to repositories successfully. </w:t>
            </w:r>
          </w:p>
        </w:tc>
      </w:tr>
      <w:tr w:rsidR="009373E9" w14:paraId="1147AC2B" w14:textId="77777777" w:rsidTr="00CE63D6">
        <w:tc>
          <w:tcPr>
            <w:tcW w:w="738" w:type="dxa"/>
            <w:shd w:val="clear" w:color="auto" w:fill="auto"/>
          </w:tcPr>
          <w:p w14:paraId="7BBCA29A" w14:textId="77777777" w:rsidR="009373E9" w:rsidRDefault="009373E9" w:rsidP="00CE63D6">
            <w:pPr>
              <w:pStyle w:val="ListParagraph"/>
              <w:ind w:left="0"/>
            </w:pPr>
            <w:r>
              <w:t>2</w:t>
            </w:r>
          </w:p>
        </w:tc>
        <w:tc>
          <w:tcPr>
            <w:tcW w:w="2160" w:type="dxa"/>
            <w:shd w:val="clear" w:color="auto" w:fill="auto"/>
          </w:tcPr>
          <w:p w14:paraId="0EB6DC9E" w14:textId="77777777" w:rsidR="009373E9" w:rsidRDefault="009373E9" w:rsidP="00CE63D6">
            <w:pPr>
              <w:pStyle w:val="ListParagraph"/>
              <w:ind w:left="0"/>
            </w:pPr>
            <w:r>
              <w:t>PAT 2</w:t>
            </w:r>
          </w:p>
        </w:tc>
        <w:tc>
          <w:tcPr>
            <w:tcW w:w="6318" w:type="dxa"/>
            <w:shd w:val="clear" w:color="auto" w:fill="auto"/>
          </w:tcPr>
          <w:p w14:paraId="183A57D1" w14:textId="77777777" w:rsidR="009373E9" w:rsidRDefault="009373E9" w:rsidP="00CE63D6">
            <w:pPr>
              <w:pStyle w:val="ListParagraph"/>
              <w:ind w:left="0"/>
            </w:pPr>
            <w:r>
              <w:t xml:space="preserve">A personal access token which will be used by AWX/Tower to connect to source control to sync project (playbooks). This will be added as a source control credential in AWX/Tower and further used to sync playbooks. </w:t>
            </w:r>
          </w:p>
        </w:tc>
      </w:tr>
      <w:tr w:rsidR="009373E9" w14:paraId="065BC8B9" w14:textId="77777777" w:rsidTr="00CE63D6">
        <w:tc>
          <w:tcPr>
            <w:tcW w:w="738" w:type="dxa"/>
            <w:shd w:val="clear" w:color="auto" w:fill="auto"/>
          </w:tcPr>
          <w:p w14:paraId="05A4ACCA" w14:textId="77777777" w:rsidR="009373E9" w:rsidRDefault="009373E9" w:rsidP="00CE63D6">
            <w:pPr>
              <w:pStyle w:val="ListParagraph"/>
              <w:ind w:left="0"/>
            </w:pPr>
            <w:r>
              <w:lastRenderedPageBreak/>
              <w:t>3</w:t>
            </w:r>
          </w:p>
        </w:tc>
        <w:tc>
          <w:tcPr>
            <w:tcW w:w="2160" w:type="dxa"/>
            <w:shd w:val="clear" w:color="auto" w:fill="auto"/>
          </w:tcPr>
          <w:p w14:paraId="19857995" w14:textId="77777777" w:rsidR="009373E9" w:rsidRDefault="009373E9" w:rsidP="00CE63D6">
            <w:pPr>
              <w:pStyle w:val="ListParagraph"/>
              <w:ind w:left="0"/>
            </w:pPr>
            <w:r>
              <w:t>PAT 3</w:t>
            </w:r>
          </w:p>
        </w:tc>
        <w:tc>
          <w:tcPr>
            <w:tcW w:w="6318" w:type="dxa"/>
            <w:shd w:val="clear" w:color="auto" w:fill="auto"/>
          </w:tcPr>
          <w:p w14:paraId="30960573" w14:textId="77777777" w:rsidR="009373E9" w:rsidRDefault="009373E9" w:rsidP="00CE63D6">
            <w:pPr>
              <w:pStyle w:val="ListParagraph"/>
              <w:ind w:left="0"/>
            </w:pPr>
            <w:r>
              <w:t>A personal access token used by ansible playbooks to download content from the repository during playbook run</w:t>
            </w:r>
            <w:r w:rsidR="00CC2863">
              <w:t xml:space="preserve"> on remote host. </w:t>
            </w:r>
          </w:p>
        </w:tc>
      </w:tr>
    </w:tbl>
    <w:p w14:paraId="0A3020AD" w14:textId="77777777" w:rsidR="009373E9" w:rsidRDefault="009373E9" w:rsidP="00506AD4">
      <w:pPr>
        <w:pStyle w:val="ListParagraph"/>
        <w:ind w:left="360"/>
      </w:pPr>
    </w:p>
    <w:p w14:paraId="73623A8D" w14:textId="77777777" w:rsidR="00CC2863" w:rsidRDefault="00CC2863" w:rsidP="00CE63D6">
      <w:pPr>
        <w:pStyle w:val="ListParagraph"/>
        <w:numPr>
          <w:ilvl w:val="0"/>
          <w:numId w:val="10"/>
        </w:numPr>
      </w:pPr>
      <w:r>
        <w:t xml:space="preserve">To provision PAT in GitHub (Source control) login to GitHub, go to settings =&gt; Developer settings =&gt; Personal access tokens =&gt; Generate new token. </w:t>
      </w:r>
    </w:p>
    <w:p w14:paraId="1A6D2BC9" w14:textId="77777777" w:rsidR="00CC2863" w:rsidRDefault="00CC2863" w:rsidP="00CE63D6">
      <w:pPr>
        <w:pStyle w:val="ListParagraph"/>
        <w:numPr>
          <w:ilvl w:val="0"/>
          <w:numId w:val="10"/>
        </w:numPr>
      </w:pPr>
      <w:r>
        <w:t xml:space="preserve">Name the token, set expiration as either no expiration or required number of days if decided to refresh on a specific interval. </w:t>
      </w:r>
    </w:p>
    <w:p w14:paraId="69357B89" w14:textId="77777777" w:rsidR="00CC2863" w:rsidRDefault="00CC2863" w:rsidP="00CE63D6">
      <w:pPr>
        <w:pStyle w:val="ListParagraph"/>
        <w:numPr>
          <w:ilvl w:val="0"/>
          <w:numId w:val="10"/>
        </w:numPr>
      </w:pPr>
      <w:r>
        <w:t xml:space="preserve">Set the selected scopes as “repo” </w:t>
      </w:r>
    </w:p>
    <w:p w14:paraId="43D1157B" w14:textId="77777777" w:rsidR="00CC2863" w:rsidRDefault="00CC2863" w:rsidP="00506AD4">
      <w:pPr>
        <w:pStyle w:val="ListParagraph"/>
        <w:ind w:left="360"/>
      </w:pPr>
    </w:p>
    <w:p w14:paraId="4731D9F0" w14:textId="77777777" w:rsidR="00895395" w:rsidRDefault="00084ED3" w:rsidP="00750896">
      <w:pPr>
        <w:pStyle w:val="ListParagraph"/>
        <w:ind w:left="360" w:firstLine="360"/>
      </w:pPr>
      <w:r>
        <w:rPr>
          <w:noProof/>
        </w:rPr>
        <w:object w:dxaOrig="8160" w:dyaOrig="8376" w14:anchorId="1FE74A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5pt;height:276pt;mso-width-percent:0;mso-height-percent:0;mso-width-percent:0;mso-height-percent:0" o:ole="">
            <v:imagedata r:id="rId5" o:title=""/>
          </v:shape>
          <o:OLEObject Type="Embed" ProgID="Paint.Picture" ShapeID="_x0000_i1025" DrawAspect="Content" ObjectID="_1704660838" r:id="rId6"/>
        </w:object>
      </w:r>
    </w:p>
    <w:p w14:paraId="5E82A640" w14:textId="77777777" w:rsidR="00CC2863" w:rsidRDefault="00CC2863" w:rsidP="00895395"/>
    <w:p w14:paraId="5530CBD3" w14:textId="77777777" w:rsidR="006A7A08" w:rsidRDefault="006A7A08" w:rsidP="00895395">
      <w:r w:rsidRPr="006A7A08">
        <w:rPr>
          <w:b/>
          <w:bCs/>
        </w:rPr>
        <w:t>NOTE:</w:t>
      </w:r>
      <w:r>
        <w:t xml:space="preserve"> Once the necessary tokens are provisioned, please get them recorded to enable them as secrets/credentials in Jenkins/AWX in next steps. </w:t>
      </w:r>
    </w:p>
    <w:p w14:paraId="4C08510B" w14:textId="77777777" w:rsidR="00895395" w:rsidRDefault="00895395" w:rsidP="00895395"/>
    <w:p w14:paraId="7619E258" w14:textId="77777777" w:rsidR="00895395" w:rsidRDefault="00895395" w:rsidP="00895395"/>
    <w:p w14:paraId="5A0D3185" w14:textId="77777777" w:rsidR="00895395" w:rsidRDefault="00895395" w:rsidP="00895395"/>
    <w:p w14:paraId="4731965B" w14:textId="77777777" w:rsidR="00895395" w:rsidRDefault="00895395" w:rsidP="00895395"/>
    <w:p w14:paraId="5461EF22" w14:textId="77777777" w:rsidR="00895395" w:rsidRDefault="00895395" w:rsidP="00895395"/>
    <w:p w14:paraId="4C1FCF88" w14:textId="77777777" w:rsidR="00895395" w:rsidRDefault="00895395" w:rsidP="00895395"/>
    <w:p w14:paraId="7B69689F" w14:textId="77777777" w:rsidR="00E268E8" w:rsidRDefault="00E268E8" w:rsidP="00CE63D6">
      <w:pPr>
        <w:pStyle w:val="Heading1"/>
        <w:numPr>
          <w:ilvl w:val="0"/>
          <w:numId w:val="3"/>
        </w:numPr>
      </w:pPr>
      <w:bookmarkStart w:id="2" w:name="_Toc93340613"/>
      <w:r>
        <w:lastRenderedPageBreak/>
        <w:t>Terraform Cloud/Enterprise</w:t>
      </w:r>
      <w:bookmarkEnd w:id="2"/>
    </w:p>
    <w:p w14:paraId="15DFA243" w14:textId="77777777" w:rsidR="00E268E8" w:rsidRDefault="00E268E8" w:rsidP="00E268E8">
      <w:pPr>
        <w:ind w:left="720"/>
      </w:pPr>
    </w:p>
    <w:p w14:paraId="3F60999D" w14:textId="77777777" w:rsidR="00E268E8" w:rsidRDefault="00E268E8" w:rsidP="00E268E8">
      <w:pPr>
        <w:ind w:left="720"/>
      </w:pPr>
      <w:r>
        <w:t xml:space="preserve">The following are items are required to setup in Terraform. </w:t>
      </w:r>
    </w:p>
    <w:p w14:paraId="77F1FB7E" w14:textId="77777777" w:rsidR="00E268E8" w:rsidRDefault="00E268E8" w:rsidP="00CE63D6">
      <w:pPr>
        <w:numPr>
          <w:ilvl w:val="0"/>
          <w:numId w:val="11"/>
        </w:numPr>
        <w:ind w:left="1080" w:hanging="360"/>
      </w:pPr>
      <w:r>
        <w:t>User Token/Team Token</w:t>
      </w:r>
    </w:p>
    <w:p w14:paraId="1949FA5A" w14:textId="77777777" w:rsidR="00E268E8" w:rsidRDefault="00E268E8" w:rsidP="00CE63D6">
      <w:pPr>
        <w:numPr>
          <w:ilvl w:val="0"/>
          <w:numId w:val="11"/>
        </w:numPr>
        <w:ind w:left="1080" w:hanging="360"/>
      </w:pPr>
      <w:r>
        <w:t>Workspaces</w:t>
      </w:r>
    </w:p>
    <w:p w14:paraId="4615FFA0" w14:textId="77777777" w:rsidR="00E268E8" w:rsidRDefault="00E268E8" w:rsidP="00CE63D6">
      <w:pPr>
        <w:numPr>
          <w:ilvl w:val="0"/>
          <w:numId w:val="11"/>
        </w:numPr>
        <w:ind w:left="1080" w:hanging="360"/>
      </w:pPr>
      <w:r>
        <w:t>Variable Set</w:t>
      </w:r>
    </w:p>
    <w:p w14:paraId="54FC680D" w14:textId="77777777" w:rsidR="00E268E8" w:rsidRDefault="001D4DB4" w:rsidP="00CE63D6">
      <w:pPr>
        <w:pStyle w:val="Heading2"/>
        <w:numPr>
          <w:ilvl w:val="1"/>
          <w:numId w:val="11"/>
        </w:numPr>
      </w:pPr>
      <w:bookmarkStart w:id="3" w:name="_Toc93340614"/>
      <w:r>
        <w:t>Terraform User/Team Token</w:t>
      </w:r>
      <w:bookmarkEnd w:id="3"/>
    </w:p>
    <w:p w14:paraId="7230AD23" w14:textId="77777777" w:rsidR="006B28AB" w:rsidRPr="006B28AB" w:rsidRDefault="006B28AB" w:rsidP="006B28AB">
      <w:pPr>
        <w:ind w:left="384"/>
      </w:pPr>
    </w:p>
    <w:p w14:paraId="506EFF91" w14:textId="77777777" w:rsidR="00E268E8" w:rsidRDefault="00E268E8" w:rsidP="001D4DB4">
      <w:r>
        <w:t xml:space="preserve">A user token/team token is required to allow Jenkins to authenticate and successfully communicate with Terraform. It depends on an organization to choose between the type of token used according to their need. </w:t>
      </w:r>
    </w:p>
    <w:p w14:paraId="4D4F2E39" w14:textId="77777777" w:rsidR="001D4DB4" w:rsidRPr="001D4DB4" w:rsidRDefault="006B28AB" w:rsidP="006B28AB">
      <w:pPr>
        <w:pStyle w:val="Heading3"/>
      </w:pPr>
      <w:bookmarkStart w:id="4" w:name="_Toc93340615"/>
      <w:r>
        <w:t xml:space="preserve">3.1.1 </w:t>
      </w:r>
      <w:r w:rsidR="001D4DB4" w:rsidRPr="001D4DB4">
        <w:t>TFC/TFE User Token</w:t>
      </w:r>
      <w:bookmarkEnd w:id="4"/>
    </w:p>
    <w:p w14:paraId="71AD24A9" w14:textId="77777777" w:rsidR="001D4DB4" w:rsidRDefault="001D4DB4" w:rsidP="001D4DB4">
      <w:pPr>
        <w:pStyle w:val="ListParagraph"/>
        <w:ind w:left="1080"/>
      </w:pPr>
    </w:p>
    <w:p w14:paraId="1A644D13" w14:textId="77777777" w:rsidR="001D4DB4" w:rsidRDefault="001D4DB4" w:rsidP="00CE63D6">
      <w:pPr>
        <w:pStyle w:val="ListParagraph"/>
        <w:numPr>
          <w:ilvl w:val="0"/>
          <w:numId w:val="12"/>
        </w:numPr>
      </w:pPr>
      <w:r>
        <w:t xml:space="preserve">Login to Terraform Cloud/Enterprise go to User settings </w:t>
      </w:r>
    </w:p>
    <w:p w14:paraId="14ED981D" w14:textId="77777777" w:rsidR="001D4DB4" w:rsidRPr="00795DDD" w:rsidRDefault="001D4DB4" w:rsidP="00CE63D6">
      <w:pPr>
        <w:pStyle w:val="ListParagraph"/>
        <w:numPr>
          <w:ilvl w:val="0"/>
          <w:numId w:val="12"/>
        </w:numPr>
      </w:pPr>
      <w:r>
        <w:t>Create an API token</w:t>
      </w:r>
    </w:p>
    <w:p w14:paraId="79F14B93" w14:textId="42DA6F22" w:rsidR="001D4DB4" w:rsidRDefault="00084ED3" w:rsidP="001D4DB4">
      <w:pPr>
        <w:rPr>
          <w:b/>
          <w:bCs/>
          <w:sz w:val="24"/>
          <w:szCs w:val="24"/>
        </w:rPr>
      </w:pPr>
      <w:r>
        <w:rPr>
          <w:noProof/>
        </w:rPr>
        <w:object w:dxaOrig="4272" w:dyaOrig="3792" w14:anchorId="7FF2FC3D">
          <v:shape id="_x0000_i1026" type="#_x0000_t75" alt="" style="width:156.6pt;height:139.8pt;mso-width-percent:0;mso-height-percent:0;mso-width-percent:0;mso-height-percent:0" o:ole="">
            <v:imagedata r:id="rId7" o:title=""/>
          </v:shape>
          <o:OLEObject Type="Embed" ProgID="Paint.Picture" ShapeID="_x0000_i1026" DrawAspect="Content" ObjectID="_1704660839" r:id="rId8"/>
        </w:object>
      </w:r>
      <w:r w:rsidR="001D4DB4">
        <w:tab/>
      </w:r>
      <w:r w:rsidR="00063C20" w:rsidRPr="006F1FCD">
        <w:rPr>
          <w:b/>
          <w:noProof/>
          <w:sz w:val="24"/>
          <w:szCs w:val="24"/>
        </w:rPr>
        <w:drawing>
          <wp:inline distT="0" distB="0" distL="0" distR="0" wp14:anchorId="65DBE788" wp14:editId="198C9FC8">
            <wp:extent cx="3368040" cy="169164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8040" cy="1691640"/>
                    </a:xfrm>
                    <a:prstGeom prst="rect">
                      <a:avLst/>
                    </a:prstGeom>
                    <a:noFill/>
                    <a:ln>
                      <a:noFill/>
                    </a:ln>
                  </pic:spPr>
                </pic:pic>
              </a:graphicData>
            </a:graphic>
          </wp:inline>
        </w:drawing>
      </w:r>
    </w:p>
    <w:p w14:paraId="38ED4BB3" w14:textId="77777777" w:rsidR="001D4DB4" w:rsidRDefault="006B28AB" w:rsidP="006B28AB">
      <w:pPr>
        <w:pStyle w:val="Heading3"/>
      </w:pPr>
      <w:bookmarkStart w:id="5" w:name="_Toc93340616"/>
      <w:r>
        <w:t xml:space="preserve">3.1.2 </w:t>
      </w:r>
      <w:r w:rsidR="001D4DB4" w:rsidRPr="00A111A3">
        <w:t>TFC/TFE Team Token</w:t>
      </w:r>
      <w:bookmarkEnd w:id="5"/>
      <w:r w:rsidR="001D4DB4" w:rsidRPr="00A111A3">
        <w:t xml:space="preserve"> </w:t>
      </w:r>
    </w:p>
    <w:p w14:paraId="027DF144" w14:textId="77777777" w:rsidR="001D4DB4" w:rsidRDefault="001D4DB4" w:rsidP="001D4DB4">
      <w:pPr>
        <w:pStyle w:val="ListParagraph"/>
        <w:ind w:left="0"/>
      </w:pPr>
    </w:p>
    <w:p w14:paraId="349D6C03" w14:textId="77777777" w:rsidR="001D4DB4" w:rsidRDefault="001D4DB4" w:rsidP="00CE63D6">
      <w:pPr>
        <w:pStyle w:val="ListParagraph"/>
        <w:numPr>
          <w:ilvl w:val="0"/>
          <w:numId w:val="13"/>
        </w:numPr>
      </w:pPr>
      <w:r>
        <w:t>Login to Terraform Cloud/Enterprise, go to Organization settings</w:t>
      </w:r>
    </w:p>
    <w:p w14:paraId="16456C50" w14:textId="77777777" w:rsidR="001D4DB4" w:rsidRPr="00795DDD" w:rsidRDefault="001D4DB4" w:rsidP="00CE63D6">
      <w:pPr>
        <w:pStyle w:val="ListParagraph"/>
        <w:numPr>
          <w:ilvl w:val="0"/>
          <w:numId w:val="13"/>
        </w:numPr>
      </w:pPr>
      <w:r>
        <w:t xml:space="preserve">Go to Teams to setup up a new team and provision a team token or go to existing team and provision a team API token. </w:t>
      </w:r>
    </w:p>
    <w:p w14:paraId="0058EC8B" w14:textId="09080A02" w:rsidR="001D4DB4" w:rsidRDefault="00063C20" w:rsidP="001D4DB4">
      <w:pPr>
        <w:rPr>
          <w:b/>
          <w:noProof/>
          <w:sz w:val="24"/>
          <w:szCs w:val="24"/>
        </w:rPr>
      </w:pPr>
      <w:r w:rsidRPr="006F1FCD">
        <w:rPr>
          <w:b/>
          <w:noProof/>
          <w:sz w:val="24"/>
          <w:szCs w:val="24"/>
        </w:rPr>
        <w:drawing>
          <wp:inline distT="0" distB="0" distL="0" distR="0" wp14:anchorId="404E48CA" wp14:editId="6800FD73">
            <wp:extent cx="4320540" cy="150114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0540" cy="1501140"/>
                    </a:xfrm>
                    <a:prstGeom prst="rect">
                      <a:avLst/>
                    </a:prstGeom>
                    <a:noFill/>
                    <a:ln>
                      <a:noFill/>
                    </a:ln>
                  </pic:spPr>
                </pic:pic>
              </a:graphicData>
            </a:graphic>
          </wp:inline>
        </w:drawing>
      </w:r>
    </w:p>
    <w:p w14:paraId="6E773BCD" w14:textId="77777777" w:rsidR="001D4DB4" w:rsidRDefault="001D4DB4" w:rsidP="00CE63D6">
      <w:pPr>
        <w:pStyle w:val="Heading2"/>
        <w:numPr>
          <w:ilvl w:val="1"/>
          <w:numId w:val="11"/>
        </w:numPr>
      </w:pPr>
      <w:bookmarkStart w:id="6" w:name="_Toc93340617"/>
      <w:r w:rsidRPr="00A111A3">
        <w:lastRenderedPageBreak/>
        <w:t>Workspaces</w:t>
      </w:r>
      <w:bookmarkEnd w:id="6"/>
    </w:p>
    <w:p w14:paraId="6F3E2739" w14:textId="77777777" w:rsidR="001D4DB4" w:rsidRDefault="001D4DB4" w:rsidP="00A43551">
      <w:pPr>
        <w:pStyle w:val="ListParagraph"/>
        <w:ind w:left="0"/>
      </w:pPr>
    </w:p>
    <w:p w14:paraId="3E73B8C2" w14:textId="77777777" w:rsidR="00A43551" w:rsidRDefault="00A43551" w:rsidP="00A43551">
      <w:pPr>
        <w:pStyle w:val="ListParagraph"/>
        <w:ind w:left="0"/>
      </w:pPr>
      <w:r>
        <w:t xml:space="preserve">The terraform code to provision necessary Infrastructure resources for OpenIDL node is provisioned into two independent set. The first set is used to provision AWS resources and the other one to provision K8s resources. There is dependency in provisioning K8s which are addressed in first set of code and before provisioning K8s. </w:t>
      </w:r>
    </w:p>
    <w:p w14:paraId="7883B879" w14:textId="77777777" w:rsidR="001D4DB4" w:rsidRDefault="00A43551" w:rsidP="00A43551">
      <w:pPr>
        <w:rPr>
          <w:sz w:val="20"/>
          <w:szCs w:val="20"/>
        </w:rPr>
      </w:pPr>
      <w:r>
        <w:rPr>
          <w:sz w:val="20"/>
          <w:szCs w:val="20"/>
        </w:rPr>
        <w:t>F</w:t>
      </w:r>
      <w:r w:rsidR="001D4DB4">
        <w:rPr>
          <w:sz w:val="20"/>
          <w:szCs w:val="20"/>
        </w:rPr>
        <w:t xml:space="preserve">or </w:t>
      </w:r>
      <w:r>
        <w:rPr>
          <w:sz w:val="20"/>
          <w:szCs w:val="20"/>
        </w:rPr>
        <w:t>example, K8s resources like</w:t>
      </w:r>
      <w:r w:rsidR="001D4DB4">
        <w:rPr>
          <w:sz w:val="20"/>
          <w:szCs w:val="20"/>
        </w:rPr>
        <w:t xml:space="preserve"> config-map, storage class and ha proxy</w:t>
      </w:r>
      <w:r>
        <w:rPr>
          <w:sz w:val="20"/>
          <w:szCs w:val="20"/>
        </w:rPr>
        <w:t xml:space="preserve"> </w:t>
      </w:r>
      <w:proofErr w:type="gramStart"/>
      <w:r>
        <w:rPr>
          <w:sz w:val="20"/>
          <w:szCs w:val="20"/>
        </w:rPr>
        <w:t>has</w:t>
      </w:r>
      <w:proofErr w:type="gramEnd"/>
      <w:r>
        <w:rPr>
          <w:sz w:val="20"/>
          <w:szCs w:val="20"/>
        </w:rPr>
        <w:t xml:space="preserve"> dependency with EKS cluster which gets provisioned before these resources. Hence two set of codes are managed which requires two different terraform workspaces in the environment to manage and configure. The details are below. </w:t>
      </w:r>
    </w:p>
    <w:p w14:paraId="7048FD87" w14:textId="77777777" w:rsidR="001D4DB4" w:rsidRDefault="001D4DB4" w:rsidP="00CE63D6">
      <w:pPr>
        <w:pStyle w:val="Heading3"/>
        <w:numPr>
          <w:ilvl w:val="2"/>
          <w:numId w:val="11"/>
        </w:numPr>
      </w:pPr>
      <w:bookmarkStart w:id="7" w:name="_Toc93340618"/>
      <w:r w:rsidRPr="00A111A3">
        <w:t>Workspace to manage K8S Resources</w:t>
      </w:r>
      <w:bookmarkEnd w:id="7"/>
    </w:p>
    <w:p w14:paraId="3B3322BF" w14:textId="77777777" w:rsidR="001D4DB4" w:rsidRDefault="001D4DB4" w:rsidP="00CE63D6">
      <w:pPr>
        <w:numPr>
          <w:ilvl w:val="0"/>
          <w:numId w:val="6"/>
        </w:numPr>
      </w:pPr>
      <w:r>
        <w:t xml:space="preserve">A workspace to manage K8s resources is required. Create a new workspace and choose workflow as “API-Drive workflow” and give a meaningful name. </w:t>
      </w:r>
    </w:p>
    <w:p w14:paraId="33C8D939" w14:textId="6DFC0BD5" w:rsidR="001D4DB4" w:rsidRPr="005F0FF4" w:rsidRDefault="001D4DB4" w:rsidP="00CE63D6">
      <w:pPr>
        <w:numPr>
          <w:ilvl w:val="0"/>
          <w:numId w:val="6"/>
        </w:numPr>
        <w:rPr>
          <w:sz w:val="20"/>
          <w:szCs w:val="20"/>
        </w:rPr>
      </w:pPr>
      <w:r>
        <w:t>Open the workspace go to settings =&gt; General and set t</w:t>
      </w:r>
      <w:r w:rsidRPr="005F0FF4">
        <w:rPr>
          <w:sz w:val="20"/>
          <w:szCs w:val="20"/>
        </w:rPr>
        <w:t xml:space="preserve">he execution mode to Remote, </w:t>
      </w:r>
      <w:proofErr w:type="gramStart"/>
      <w:r w:rsidRPr="005F0FF4">
        <w:rPr>
          <w:sz w:val="20"/>
          <w:szCs w:val="20"/>
        </w:rPr>
        <w:t>Apply</w:t>
      </w:r>
      <w:proofErr w:type="gramEnd"/>
      <w:r w:rsidRPr="005F0FF4">
        <w:rPr>
          <w:sz w:val="20"/>
          <w:szCs w:val="20"/>
        </w:rPr>
        <w:t xml:space="preserve"> method </w:t>
      </w:r>
      <w:r>
        <w:rPr>
          <w:sz w:val="20"/>
          <w:szCs w:val="20"/>
        </w:rPr>
        <w:t>as</w:t>
      </w:r>
      <w:r w:rsidRPr="005F0FF4">
        <w:rPr>
          <w:sz w:val="20"/>
          <w:szCs w:val="20"/>
        </w:rPr>
        <w:t xml:space="preserve"> Manual and Terraform version above 1.</w:t>
      </w:r>
      <w:ins w:id="8" w:author="Rajesh Sanjeevi" w:date="2022-01-26T00:03:00Z">
        <w:r w:rsidR="00973C59">
          <w:rPr>
            <w:sz w:val="20"/>
            <w:szCs w:val="20"/>
          </w:rPr>
          <w:t>1.2</w:t>
        </w:r>
      </w:ins>
      <w:del w:id="9" w:author="Rajesh Sanjeevi" w:date="2022-01-26T00:03:00Z">
        <w:r w:rsidRPr="005F0FF4" w:rsidDel="00973C59">
          <w:rPr>
            <w:sz w:val="20"/>
            <w:szCs w:val="20"/>
          </w:rPr>
          <w:delText xml:space="preserve">0.5 </w:delText>
        </w:r>
      </w:del>
    </w:p>
    <w:p w14:paraId="3B421F66" w14:textId="77777777" w:rsidR="001D4DB4" w:rsidRPr="000A1A08" w:rsidRDefault="001D4DB4" w:rsidP="001D4DB4">
      <w:pPr>
        <w:rPr>
          <w:i/>
          <w:iCs/>
          <w:sz w:val="20"/>
          <w:szCs w:val="20"/>
        </w:rPr>
      </w:pPr>
      <w:r w:rsidRPr="000A1A08">
        <w:rPr>
          <w:b/>
          <w:bCs/>
          <w:i/>
          <w:iCs/>
          <w:sz w:val="20"/>
          <w:szCs w:val="20"/>
        </w:rPr>
        <w:t>Note</w:t>
      </w:r>
      <w:r w:rsidRPr="000A1A08">
        <w:rPr>
          <w:i/>
          <w:iCs/>
          <w:sz w:val="20"/>
          <w:szCs w:val="20"/>
        </w:rPr>
        <w:t xml:space="preserve">: This workspace refers to the state file of AWS resources workspace. </w:t>
      </w:r>
    </w:p>
    <w:p w14:paraId="72BB4EAA" w14:textId="10426009" w:rsidR="001D4DB4" w:rsidRDefault="00063C20" w:rsidP="001D4DB4">
      <w:pPr>
        <w:ind w:firstLine="720"/>
        <w:rPr>
          <w:sz w:val="20"/>
          <w:szCs w:val="20"/>
        </w:rPr>
      </w:pPr>
      <w:r w:rsidRPr="006F1FCD">
        <w:rPr>
          <w:noProof/>
          <w:sz w:val="20"/>
          <w:szCs w:val="20"/>
        </w:rPr>
        <w:drawing>
          <wp:inline distT="0" distB="0" distL="0" distR="0" wp14:anchorId="164B34F1" wp14:editId="323E0494">
            <wp:extent cx="4038600" cy="1684020"/>
            <wp:effectExtent l="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8600" cy="1684020"/>
                    </a:xfrm>
                    <a:prstGeom prst="rect">
                      <a:avLst/>
                    </a:prstGeom>
                    <a:noFill/>
                    <a:ln>
                      <a:noFill/>
                    </a:ln>
                  </pic:spPr>
                </pic:pic>
              </a:graphicData>
            </a:graphic>
          </wp:inline>
        </w:drawing>
      </w:r>
    </w:p>
    <w:p w14:paraId="16C5BBF5" w14:textId="530E518C" w:rsidR="001D4DB4" w:rsidRDefault="00063C20" w:rsidP="001D4DB4">
      <w:pPr>
        <w:ind w:firstLine="720"/>
        <w:rPr>
          <w:sz w:val="20"/>
          <w:szCs w:val="20"/>
        </w:rPr>
      </w:pPr>
      <w:r w:rsidRPr="006F1FCD">
        <w:rPr>
          <w:b/>
          <w:noProof/>
          <w:sz w:val="20"/>
          <w:szCs w:val="20"/>
        </w:rPr>
        <w:drawing>
          <wp:inline distT="0" distB="0" distL="0" distR="0" wp14:anchorId="5E3AC6EF" wp14:editId="4CAE3AB0">
            <wp:extent cx="3985260" cy="17373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85260" cy="1737360"/>
                    </a:xfrm>
                    <a:prstGeom prst="rect">
                      <a:avLst/>
                    </a:prstGeom>
                    <a:noFill/>
                    <a:ln>
                      <a:noFill/>
                    </a:ln>
                  </pic:spPr>
                </pic:pic>
              </a:graphicData>
            </a:graphic>
          </wp:inline>
        </w:drawing>
      </w:r>
    </w:p>
    <w:p w14:paraId="3AC86492" w14:textId="1210FC63" w:rsidR="001D4DB4" w:rsidRDefault="00063C20" w:rsidP="001D4DB4">
      <w:pPr>
        <w:ind w:firstLine="720"/>
        <w:rPr>
          <w:sz w:val="20"/>
          <w:szCs w:val="20"/>
        </w:rPr>
      </w:pPr>
      <w:r w:rsidRPr="006F1FCD">
        <w:rPr>
          <w:b/>
          <w:noProof/>
          <w:sz w:val="20"/>
          <w:szCs w:val="20"/>
        </w:rPr>
        <w:lastRenderedPageBreak/>
        <w:drawing>
          <wp:inline distT="0" distB="0" distL="0" distR="0" wp14:anchorId="0FEEA04F" wp14:editId="0323DE3A">
            <wp:extent cx="4000500" cy="1600200"/>
            <wp:effectExtent l="0" t="0" r="0" b="0"/>
            <wp:docPr id="7"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0" cy="1600200"/>
                    </a:xfrm>
                    <a:prstGeom prst="rect">
                      <a:avLst/>
                    </a:prstGeom>
                    <a:noFill/>
                    <a:ln>
                      <a:noFill/>
                    </a:ln>
                  </pic:spPr>
                </pic:pic>
              </a:graphicData>
            </a:graphic>
          </wp:inline>
        </w:drawing>
      </w:r>
    </w:p>
    <w:p w14:paraId="34C70237" w14:textId="79ADA54F" w:rsidR="001D4DB4" w:rsidRDefault="00063C20" w:rsidP="001D4DB4">
      <w:pPr>
        <w:ind w:firstLine="720"/>
        <w:rPr>
          <w:b/>
          <w:bCs/>
          <w:sz w:val="20"/>
          <w:szCs w:val="20"/>
        </w:rPr>
      </w:pPr>
      <w:r w:rsidRPr="006F1FCD">
        <w:rPr>
          <w:b/>
          <w:noProof/>
          <w:sz w:val="20"/>
          <w:szCs w:val="20"/>
        </w:rPr>
        <w:drawing>
          <wp:inline distT="0" distB="0" distL="0" distR="0" wp14:anchorId="5088B63D" wp14:editId="094A1253">
            <wp:extent cx="3931920" cy="952500"/>
            <wp:effectExtent l="0" t="0" r="0" b="0"/>
            <wp:docPr id="8"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text,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31920" cy="952500"/>
                    </a:xfrm>
                    <a:prstGeom prst="rect">
                      <a:avLst/>
                    </a:prstGeom>
                    <a:noFill/>
                    <a:ln>
                      <a:noFill/>
                    </a:ln>
                  </pic:spPr>
                </pic:pic>
              </a:graphicData>
            </a:graphic>
          </wp:inline>
        </w:drawing>
      </w:r>
    </w:p>
    <w:p w14:paraId="51ACD544" w14:textId="77777777" w:rsidR="001D4DB4" w:rsidRPr="00560528" w:rsidRDefault="001D4DB4" w:rsidP="001D4DB4">
      <w:pPr>
        <w:rPr>
          <w:b/>
          <w:bCs/>
        </w:rPr>
      </w:pPr>
    </w:p>
    <w:p w14:paraId="6E7E7102" w14:textId="77777777" w:rsidR="001D4DB4" w:rsidRDefault="001D4DB4" w:rsidP="00CE63D6">
      <w:pPr>
        <w:pStyle w:val="Heading3"/>
        <w:numPr>
          <w:ilvl w:val="2"/>
          <w:numId w:val="11"/>
        </w:numPr>
      </w:pPr>
      <w:bookmarkStart w:id="10" w:name="_Toc93340619"/>
      <w:r w:rsidRPr="00A111A3">
        <w:t>Workspace to manage AWS Resources</w:t>
      </w:r>
      <w:bookmarkEnd w:id="10"/>
    </w:p>
    <w:p w14:paraId="03C25BBB" w14:textId="77777777" w:rsidR="001D4DB4" w:rsidRDefault="001D4DB4" w:rsidP="001D4DB4"/>
    <w:p w14:paraId="5245CE1A" w14:textId="77777777" w:rsidR="001D4DB4" w:rsidRDefault="001D4DB4" w:rsidP="00CE63D6">
      <w:pPr>
        <w:numPr>
          <w:ilvl w:val="0"/>
          <w:numId w:val="7"/>
        </w:numPr>
      </w:pPr>
      <w:r>
        <w:t xml:space="preserve">A workspace to manage AWS resources is required. Create a new workspace and choose workflow as “API-Drive workflow” and give a meaningful name. </w:t>
      </w:r>
    </w:p>
    <w:p w14:paraId="5B00ABFC" w14:textId="352B9B50" w:rsidR="001D4DB4" w:rsidRPr="00F35066" w:rsidRDefault="001D4DB4" w:rsidP="00CE63D6">
      <w:pPr>
        <w:numPr>
          <w:ilvl w:val="0"/>
          <w:numId w:val="7"/>
        </w:numPr>
        <w:rPr>
          <w:i/>
          <w:iCs/>
          <w:sz w:val="20"/>
          <w:szCs w:val="20"/>
        </w:rPr>
      </w:pPr>
      <w:r>
        <w:t>Open the workspace go to settings =&gt; General and set t</w:t>
      </w:r>
      <w:r w:rsidRPr="00F35066">
        <w:rPr>
          <w:sz w:val="20"/>
          <w:szCs w:val="20"/>
        </w:rPr>
        <w:t xml:space="preserve">he execution mode to Remote, </w:t>
      </w:r>
      <w:proofErr w:type="gramStart"/>
      <w:r w:rsidRPr="00F35066">
        <w:rPr>
          <w:sz w:val="20"/>
          <w:szCs w:val="20"/>
        </w:rPr>
        <w:t>Apply</w:t>
      </w:r>
      <w:proofErr w:type="gramEnd"/>
      <w:r w:rsidRPr="00F35066">
        <w:rPr>
          <w:sz w:val="20"/>
          <w:szCs w:val="20"/>
        </w:rPr>
        <w:t xml:space="preserve"> method as Manual and Terraform version above 1.</w:t>
      </w:r>
      <w:ins w:id="11" w:author="Rajesh Sanjeevi" w:date="2022-01-26T00:03:00Z">
        <w:r w:rsidR="00973C59">
          <w:rPr>
            <w:sz w:val="20"/>
            <w:szCs w:val="20"/>
          </w:rPr>
          <w:t>1.2</w:t>
        </w:r>
      </w:ins>
      <w:del w:id="12" w:author="Rajesh Sanjeevi" w:date="2022-01-26T00:03:00Z">
        <w:r w:rsidRPr="00F35066" w:rsidDel="00973C59">
          <w:rPr>
            <w:sz w:val="20"/>
            <w:szCs w:val="20"/>
          </w:rPr>
          <w:delText xml:space="preserve">0.5 </w:delText>
        </w:r>
      </w:del>
    </w:p>
    <w:p w14:paraId="43D2DC01" w14:textId="77777777" w:rsidR="001D4DB4" w:rsidRPr="00F35066" w:rsidRDefault="001D4DB4" w:rsidP="00CE63D6">
      <w:pPr>
        <w:numPr>
          <w:ilvl w:val="0"/>
          <w:numId w:val="7"/>
        </w:numPr>
        <w:rPr>
          <w:i/>
          <w:iCs/>
          <w:sz w:val="20"/>
          <w:szCs w:val="20"/>
          <w:highlight w:val="yellow"/>
        </w:rPr>
      </w:pPr>
      <w:r w:rsidRPr="00F35066">
        <w:rPr>
          <w:sz w:val="20"/>
          <w:szCs w:val="20"/>
          <w:highlight w:val="yellow"/>
        </w:rPr>
        <w:t xml:space="preserve">And finally, </w:t>
      </w:r>
      <w:r w:rsidRPr="00F35066">
        <w:rPr>
          <w:i/>
          <w:iCs/>
          <w:sz w:val="20"/>
          <w:szCs w:val="20"/>
          <w:highlight w:val="yellow"/>
        </w:rPr>
        <w:t xml:space="preserve">allow the state file of this workspace is accessible to the workspace used to manage K8s resources. </w:t>
      </w:r>
    </w:p>
    <w:p w14:paraId="0B4EFD11" w14:textId="77777777" w:rsidR="001D4DB4" w:rsidRDefault="001D4DB4" w:rsidP="001D4DB4">
      <w:pPr>
        <w:rPr>
          <w:i/>
          <w:iCs/>
          <w:sz w:val="20"/>
          <w:szCs w:val="20"/>
        </w:rPr>
      </w:pPr>
      <w:r w:rsidRPr="000A1A08">
        <w:rPr>
          <w:b/>
          <w:bCs/>
          <w:i/>
          <w:iCs/>
          <w:sz w:val="20"/>
          <w:szCs w:val="20"/>
        </w:rPr>
        <w:t>Note:</w:t>
      </w:r>
      <w:r>
        <w:rPr>
          <w:i/>
          <w:iCs/>
          <w:sz w:val="20"/>
          <w:szCs w:val="20"/>
        </w:rPr>
        <w:t xml:space="preserve"> This workspace shares its state file with K8s resources workspace</w:t>
      </w:r>
    </w:p>
    <w:p w14:paraId="704F1B76" w14:textId="77777777" w:rsidR="001D4DB4" w:rsidRPr="000A1A08" w:rsidRDefault="001D4DB4" w:rsidP="001D4DB4">
      <w:pPr>
        <w:rPr>
          <w:i/>
          <w:iCs/>
          <w:sz w:val="20"/>
          <w:szCs w:val="20"/>
        </w:rPr>
      </w:pPr>
    </w:p>
    <w:p w14:paraId="25DD771A" w14:textId="20F23B2B" w:rsidR="001D4DB4" w:rsidRDefault="00063C20" w:rsidP="001D4DB4">
      <w:pPr>
        <w:ind w:firstLine="720"/>
        <w:rPr>
          <w:b/>
          <w:bCs/>
          <w:sz w:val="20"/>
          <w:szCs w:val="20"/>
        </w:rPr>
      </w:pPr>
      <w:r w:rsidRPr="006F1FCD">
        <w:rPr>
          <w:b/>
          <w:noProof/>
          <w:sz w:val="20"/>
          <w:szCs w:val="20"/>
        </w:rPr>
        <w:drawing>
          <wp:inline distT="0" distB="0" distL="0" distR="0" wp14:anchorId="27C41D33" wp14:editId="35413099">
            <wp:extent cx="4122420" cy="161544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2420" cy="1615440"/>
                    </a:xfrm>
                    <a:prstGeom prst="rect">
                      <a:avLst/>
                    </a:prstGeom>
                    <a:noFill/>
                    <a:ln>
                      <a:noFill/>
                    </a:ln>
                  </pic:spPr>
                </pic:pic>
              </a:graphicData>
            </a:graphic>
          </wp:inline>
        </w:drawing>
      </w:r>
    </w:p>
    <w:p w14:paraId="3C2EF663" w14:textId="1A7A08CA" w:rsidR="001D4DB4" w:rsidRDefault="00063C20" w:rsidP="001D4DB4">
      <w:pPr>
        <w:ind w:firstLine="720"/>
        <w:rPr>
          <w:b/>
          <w:bCs/>
          <w:sz w:val="20"/>
          <w:szCs w:val="20"/>
        </w:rPr>
      </w:pPr>
      <w:r w:rsidRPr="006F1FCD">
        <w:rPr>
          <w:b/>
          <w:noProof/>
          <w:sz w:val="20"/>
          <w:szCs w:val="20"/>
        </w:rPr>
        <w:lastRenderedPageBreak/>
        <w:drawing>
          <wp:inline distT="0" distB="0" distL="0" distR="0" wp14:anchorId="29A0FB9B" wp14:editId="6E9D0FF4">
            <wp:extent cx="3817620" cy="148590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7620" cy="1485900"/>
                    </a:xfrm>
                    <a:prstGeom prst="rect">
                      <a:avLst/>
                    </a:prstGeom>
                    <a:noFill/>
                    <a:ln>
                      <a:noFill/>
                    </a:ln>
                  </pic:spPr>
                </pic:pic>
              </a:graphicData>
            </a:graphic>
          </wp:inline>
        </w:drawing>
      </w:r>
    </w:p>
    <w:p w14:paraId="70AF1AEA" w14:textId="77777777" w:rsidR="001D4DB4" w:rsidRDefault="001D4DB4" w:rsidP="001D4DB4">
      <w:pPr>
        <w:rPr>
          <w:b/>
          <w:bCs/>
          <w:sz w:val="20"/>
          <w:szCs w:val="20"/>
        </w:rPr>
      </w:pPr>
    </w:p>
    <w:p w14:paraId="08A872E1" w14:textId="6446906E" w:rsidR="001D4DB4" w:rsidRDefault="00063C20" w:rsidP="001D4DB4">
      <w:pPr>
        <w:ind w:left="720"/>
        <w:rPr>
          <w:b/>
          <w:bCs/>
          <w:sz w:val="20"/>
          <w:szCs w:val="20"/>
        </w:rPr>
      </w:pPr>
      <w:r w:rsidRPr="006F1FCD">
        <w:rPr>
          <w:b/>
          <w:noProof/>
          <w:sz w:val="20"/>
          <w:szCs w:val="20"/>
        </w:rPr>
        <w:drawing>
          <wp:inline distT="0" distB="0" distL="0" distR="0" wp14:anchorId="1FE12720" wp14:editId="2508F909">
            <wp:extent cx="3482340" cy="1615440"/>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2340" cy="1615440"/>
                    </a:xfrm>
                    <a:prstGeom prst="rect">
                      <a:avLst/>
                    </a:prstGeom>
                    <a:noFill/>
                    <a:ln>
                      <a:noFill/>
                    </a:ln>
                  </pic:spPr>
                </pic:pic>
              </a:graphicData>
            </a:graphic>
          </wp:inline>
        </w:drawing>
      </w:r>
      <w:r w:rsidRPr="006F1FCD">
        <w:rPr>
          <w:b/>
          <w:noProof/>
          <w:sz w:val="20"/>
          <w:szCs w:val="20"/>
        </w:rPr>
        <w:drawing>
          <wp:inline distT="0" distB="0" distL="0" distR="0" wp14:anchorId="1BA6CAD9" wp14:editId="47248970">
            <wp:extent cx="3756660" cy="1028700"/>
            <wp:effectExtent l="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6660" cy="1028700"/>
                    </a:xfrm>
                    <a:prstGeom prst="rect">
                      <a:avLst/>
                    </a:prstGeom>
                    <a:noFill/>
                    <a:ln>
                      <a:noFill/>
                    </a:ln>
                  </pic:spPr>
                </pic:pic>
              </a:graphicData>
            </a:graphic>
          </wp:inline>
        </w:drawing>
      </w:r>
    </w:p>
    <w:p w14:paraId="414BDC8F" w14:textId="751BB6C9" w:rsidR="001D4DB4" w:rsidRDefault="00063C20" w:rsidP="001D4DB4">
      <w:pPr>
        <w:ind w:firstLine="720"/>
        <w:rPr>
          <w:b/>
          <w:bCs/>
          <w:sz w:val="20"/>
          <w:szCs w:val="20"/>
        </w:rPr>
      </w:pPr>
      <w:r w:rsidRPr="006F1FCD">
        <w:rPr>
          <w:b/>
          <w:noProof/>
          <w:sz w:val="20"/>
          <w:szCs w:val="20"/>
        </w:rPr>
        <w:drawing>
          <wp:inline distT="0" distB="0" distL="0" distR="0" wp14:anchorId="68C0A099" wp14:editId="6A91C411">
            <wp:extent cx="4419600" cy="1996440"/>
            <wp:effectExtent l="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9600" cy="1996440"/>
                    </a:xfrm>
                    <a:prstGeom prst="rect">
                      <a:avLst/>
                    </a:prstGeom>
                    <a:noFill/>
                    <a:ln>
                      <a:noFill/>
                    </a:ln>
                  </pic:spPr>
                </pic:pic>
              </a:graphicData>
            </a:graphic>
          </wp:inline>
        </w:drawing>
      </w:r>
    </w:p>
    <w:p w14:paraId="165923FB" w14:textId="77777777" w:rsidR="001D4DB4" w:rsidRDefault="001D4DB4" w:rsidP="001D4DB4">
      <w:pPr>
        <w:rPr>
          <w:b/>
          <w:bCs/>
          <w:sz w:val="20"/>
          <w:szCs w:val="20"/>
        </w:rPr>
      </w:pPr>
    </w:p>
    <w:p w14:paraId="74C61957" w14:textId="77777777" w:rsidR="001D4DB4" w:rsidRDefault="001D4DB4" w:rsidP="001D4DB4">
      <w:pPr>
        <w:rPr>
          <w:b/>
          <w:bCs/>
          <w:sz w:val="24"/>
          <w:szCs w:val="24"/>
        </w:rPr>
      </w:pPr>
      <w:r>
        <w:rPr>
          <w:b/>
          <w:bCs/>
          <w:sz w:val="24"/>
          <w:szCs w:val="24"/>
        </w:rPr>
        <w:br w:type="page"/>
      </w:r>
    </w:p>
    <w:p w14:paraId="6EC7118B" w14:textId="77777777" w:rsidR="001D4DB4" w:rsidRDefault="001D4DB4" w:rsidP="00CE63D6">
      <w:pPr>
        <w:pStyle w:val="Heading2"/>
        <w:numPr>
          <w:ilvl w:val="1"/>
          <w:numId w:val="11"/>
        </w:numPr>
      </w:pPr>
      <w:bookmarkStart w:id="13" w:name="_Toc93340620"/>
      <w:r w:rsidRPr="00A111A3">
        <w:lastRenderedPageBreak/>
        <w:t>Variable Set</w:t>
      </w:r>
      <w:bookmarkEnd w:id="13"/>
    </w:p>
    <w:p w14:paraId="65F8F3E9" w14:textId="77777777" w:rsidR="007C4023" w:rsidRDefault="007C4023" w:rsidP="007C4023">
      <w:pPr>
        <w:pStyle w:val="ListParagraph"/>
        <w:ind w:left="0"/>
      </w:pPr>
    </w:p>
    <w:p w14:paraId="234F18D9" w14:textId="1076F94A" w:rsidR="00571029" w:rsidRDefault="00571029" w:rsidP="007C4023">
      <w:pPr>
        <w:pStyle w:val="ListParagraph"/>
        <w:ind w:left="0"/>
        <w:rPr>
          <w:ins w:id="14" w:author="Ken Sayers" w:date="2022-01-18T08:40:00Z"/>
        </w:rPr>
      </w:pPr>
      <w:ins w:id="15" w:author="Ken Sayers" w:date="2022-01-18T08:39:00Z">
        <w:r>
          <w:t>Update to include ALL variables in a</w:t>
        </w:r>
      </w:ins>
      <w:ins w:id="16" w:author="Ken Sayers" w:date="2022-01-18T08:40:00Z">
        <w:r>
          <w:t xml:space="preserve"> table when merging with main doc.</w:t>
        </w:r>
      </w:ins>
    </w:p>
    <w:p w14:paraId="3F463505" w14:textId="77777777" w:rsidR="00571029" w:rsidRDefault="00571029" w:rsidP="007C4023">
      <w:pPr>
        <w:pStyle w:val="ListParagraph"/>
        <w:ind w:left="0"/>
        <w:rPr>
          <w:ins w:id="17" w:author="Ken Sayers" w:date="2022-01-18T08:39:00Z"/>
        </w:rPr>
      </w:pPr>
    </w:p>
    <w:p w14:paraId="2E13A484" w14:textId="77777777" w:rsidR="00973C59" w:rsidRDefault="00973C59" w:rsidP="00973C59">
      <w:pPr>
        <w:pStyle w:val="ListParagraph"/>
        <w:ind w:left="0"/>
        <w:rPr>
          <w:ins w:id="18" w:author="Rajesh Sanjeevi" w:date="2022-01-26T00:04:00Z"/>
        </w:rPr>
      </w:pPr>
      <w:ins w:id="19" w:author="Rajesh Sanjeevi" w:date="2022-01-26T00:04:00Z">
        <w:r>
          <w:t>All the terraform variables and their values (including sensitive and non-sensitive) are added in variable set. The details of actual variables and samples can be referred in the repository under directory “</w:t>
        </w:r>
        <w:proofErr w:type="spellStart"/>
        <w:r>
          <w:t>aws</w:t>
        </w:r>
        <w:proofErr w:type="spellEnd"/>
        <w:r>
          <w:t>/templates”.</w:t>
        </w:r>
      </w:ins>
    </w:p>
    <w:p w14:paraId="429B1A72" w14:textId="77777777" w:rsidR="00973C59" w:rsidRDefault="00973C59" w:rsidP="00973C59">
      <w:pPr>
        <w:pStyle w:val="ListParagraph"/>
        <w:ind w:left="0"/>
        <w:rPr>
          <w:ins w:id="20" w:author="Rajesh Sanjeevi" w:date="2022-01-26T00:04:00Z"/>
        </w:rPr>
      </w:pPr>
    </w:p>
    <w:p w14:paraId="53524D9F" w14:textId="77777777" w:rsidR="00973C59" w:rsidRDefault="00973C59" w:rsidP="00973C59">
      <w:pPr>
        <w:pStyle w:val="ListParagraph"/>
        <w:ind w:left="0"/>
        <w:rPr>
          <w:ins w:id="21" w:author="Rajesh Sanjeevi" w:date="2022-01-26T00:04:00Z"/>
        </w:rPr>
      </w:pPr>
      <w:ins w:id="22" w:author="Rajesh Sanjeevi" w:date="2022-01-26T00:04:00Z">
        <w:r>
          <w:t xml:space="preserve">All the variables in the templates are required to add in the variable set. The detailed description of the variable’s significance is documented in base document as a table to refer as well. </w:t>
        </w:r>
      </w:ins>
    </w:p>
    <w:p w14:paraId="1778AE2C" w14:textId="77777777" w:rsidR="00973C59" w:rsidRDefault="00973C59" w:rsidP="00973C59">
      <w:pPr>
        <w:pStyle w:val="ListParagraph"/>
        <w:ind w:left="0"/>
        <w:rPr>
          <w:ins w:id="23" w:author="Rajesh Sanjeevi" w:date="2022-01-26T00:04:00Z"/>
        </w:rPr>
      </w:pPr>
    </w:p>
    <w:p w14:paraId="0BBE868F" w14:textId="77777777" w:rsidR="00973C59" w:rsidRDefault="00973C59" w:rsidP="00973C59">
      <w:pPr>
        <w:pStyle w:val="ListParagraph"/>
        <w:ind w:left="0"/>
        <w:rPr>
          <w:ins w:id="24" w:author="Rajesh Sanjeevi" w:date="2022-01-26T00:04:00Z"/>
          <w:sz w:val="20"/>
          <w:szCs w:val="20"/>
        </w:rPr>
      </w:pPr>
      <w:ins w:id="25" w:author="Rajesh Sanjeevi" w:date="2022-01-26T00:04:00Z">
        <w:r>
          <w:t xml:space="preserve">The variable set is preferred as it can be shared across workspaces which is the typical use case in our solution. </w:t>
        </w:r>
        <w:r>
          <w:rPr>
            <w:sz w:val="20"/>
            <w:szCs w:val="20"/>
          </w:rPr>
          <w:t xml:space="preserve">Configure variable set and share them across the workspace’s setup in previous section. </w:t>
        </w:r>
      </w:ins>
    </w:p>
    <w:p w14:paraId="273CD4BF" w14:textId="77777777" w:rsidR="00973C59" w:rsidRDefault="00973C59" w:rsidP="00973C59">
      <w:pPr>
        <w:rPr>
          <w:ins w:id="26" w:author="Rajesh Sanjeevi" w:date="2022-01-26T00:04:00Z"/>
          <w:sz w:val="20"/>
          <w:szCs w:val="20"/>
        </w:rPr>
      </w:pPr>
      <w:ins w:id="27" w:author="Rajesh Sanjeevi" w:date="2022-01-26T00:04:00Z">
        <w:r w:rsidRPr="007C4023">
          <w:rPr>
            <w:b/>
            <w:bCs/>
            <w:sz w:val="20"/>
            <w:szCs w:val="20"/>
          </w:rPr>
          <w:t>NOTE:</w:t>
        </w:r>
        <w:r>
          <w:rPr>
            <w:sz w:val="20"/>
            <w:szCs w:val="20"/>
          </w:rPr>
          <w:t xml:space="preserve"> When you are entering variables, in case of complex data types like maps, lists </w:t>
        </w:r>
        <w:proofErr w:type="spellStart"/>
        <w:r>
          <w:rPr>
            <w:sz w:val="20"/>
            <w:szCs w:val="20"/>
          </w:rPr>
          <w:t>etc</w:t>
        </w:r>
        <w:proofErr w:type="spellEnd"/>
        <w:r>
          <w:rPr>
            <w:sz w:val="20"/>
            <w:szCs w:val="20"/>
          </w:rPr>
          <w:t xml:space="preserve">, follow HCL format and ensure the checkbox HCL is checked. Please refer to the below link and section </w:t>
        </w:r>
        <w:r w:rsidRPr="00B16CBE">
          <w:rPr>
            <w:sz w:val="20"/>
            <w:szCs w:val="20"/>
            <w:highlight w:val="yellow"/>
          </w:rPr>
          <w:t>“variable values and format”</w:t>
        </w:r>
      </w:ins>
    </w:p>
    <w:p w14:paraId="63BA7116" w14:textId="77777777" w:rsidR="00973C59" w:rsidRDefault="00973C59" w:rsidP="00973C59">
      <w:pPr>
        <w:rPr>
          <w:ins w:id="28" w:author="Rajesh Sanjeevi" w:date="2022-01-26T00:04:00Z"/>
          <w:sz w:val="20"/>
          <w:szCs w:val="20"/>
        </w:rPr>
      </w:pPr>
      <w:ins w:id="29" w:author="Rajesh Sanjeevi" w:date="2022-01-26T00:04:00Z">
        <w:r>
          <w:fldChar w:fldCharType="begin"/>
        </w:r>
        <w:r>
          <w:instrText xml:space="preserve"> HYPERLINK "https://www.terraform.io/cloud-docs/workspaces/variables/managing-variables" </w:instrText>
        </w:r>
        <w:r>
          <w:fldChar w:fldCharType="separate"/>
        </w:r>
        <w:r w:rsidRPr="006D3B23">
          <w:rPr>
            <w:rStyle w:val="Hyperlink"/>
            <w:sz w:val="20"/>
            <w:szCs w:val="20"/>
          </w:rPr>
          <w:t>https://www.terraform.io/cloud-docs/workspaces/variables/managing-variables</w:t>
        </w:r>
        <w:r>
          <w:rPr>
            <w:rStyle w:val="Hyperlink"/>
            <w:sz w:val="20"/>
            <w:szCs w:val="20"/>
          </w:rPr>
          <w:fldChar w:fldCharType="end"/>
        </w:r>
      </w:ins>
    </w:p>
    <w:p w14:paraId="1AB21993" w14:textId="026B479F" w:rsidR="007C4023" w:rsidDel="00973C59" w:rsidRDefault="007C4023" w:rsidP="007C4023">
      <w:pPr>
        <w:pStyle w:val="ListParagraph"/>
        <w:ind w:left="0"/>
        <w:rPr>
          <w:del w:id="30" w:author="Rajesh Sanjeevi" w:date="2022-01-26T00:04:00Z"/>
        </w:rPr>
      </w:pPr>
      <w:del w:id="31" w:author="Rajesh Sanjeevi" w:date="2022-01-26T00:04:00Z">
        <w:r w:rsidDel="00973C59">
          <w:delText>All the terraform variables and their values including non-sensitive and sensitive are added inside variable set. The details of terraform inputs can be referred in the repository under directory “aws/templates”.</w:delText>
        </w:r>
      </w:del>
    </w:p>
    <w:p w14:paraId="3D8BCD68" w14:textId="68A75D8D" w:rsidR="007C4023" w:rsidDel="00973C59" w:rsidRDefault="007C4023" w:rsidP="007C4023">
      <w:pPr>
        <w:pStyle w:val="ListParagraph"/>
        <w:ind w:left="0"/>
        <w:rPr>
          <w:del w:id="32" w:author="Rajesh Sanjeevi" w:date="2022-01-26T00:04:00Z"/>
        </w:rPr>
      </w:pPr>
    </w:p>
    <w:p w14:paraId="3753E0AE" w14:textId="336E45C8" w:rsidR="001D4DB4" w:rsidDel="00973C59" w:rsidRDefault="007C4023" w:rsidP="007C4023">
      <w:pPr>
        <w:pStyle w:val="ListParagraph"/>
        <w:ind w:left="0"/>
        <w:rPr>
          <w:del w:id="33" w:author="Rajesh Sanjeevi" w:date="2022-01-26T00:04:00Z"/>
          <w:sz w:val="20"/>
          <w:szCs w:val="20"/>
        </w:rPr>
      </w:pPr>
      <w:del w:id="34" w:author="Rajesh Sanjeevi" w:date="2022-01-26T00:04:00Z">
        <w:r w:rsidDel="00973C59">
          <w:delText xml:space="preserve">The variable set is preferred as it can be shared across workspaces which is the typical use case in our solution. </w:delText>
        </w:r>
        <w:r w:rsidR="001D4DB4" w:rsidDel="00973C59">
          <w:rPr>
            <w:sz w:val="20"/>
            <w:szCs w:val="20"/>
          </w:rPr>
          <w:delText xml:space="preserve">Configure variable set and share them across the workspace’s setup in previous section. </w:delText>
        </w:r>
      </w:del>
    </w:p>
    <w:p w14:paraId="27DF3B25" w14:textId="27F23296" w:rsidR="001D4DB4" w:rsidDel="00973C59" w:rsidRDefault="001D4DB4" w:rsidP="001D4DB4">
      <w:pPr>
        <w:rPr>
          <w:del w:id="35" w:author="Rajesh Sanjeevi" w:date="2022-01-26T00:04:00Z"/>
          <w:sz w:val="20"/>
          <w:szCs w:val="20"/>
        </w:rPr>
      </w:pPr>
      <w:del w:id="36" w:author="Rajesh Sanjeevi" w:date="2022-01-26T00:04:00Z">
        <w:r w:rsidRPr="007C4023" w:rsidDel="00973C59">
          <w:rPr>
            <w:b/>
            <w:bCs/>
            <w:sz w:val="20"/>
            <w:szCs w:val="20"/>
          </w:rPr>
          <w:delText>NOTE:</w:delText>
        </w:r>
        <w:r w:rsidDel="00973C59">
          <w:rPr>
            <w:sz w:val="20"/>
            <w:szCs w:val="20"/>
          </w:rPr>
          <w:delText xml:space="preserve"> When you are entering variables, in case of complex data types like maps, lists etc, follow HCL format and ensure the checkbox HCL is checked. Please refer to the below link and section </w:delText>
        </w:r>
        <w:r w:rsidRPr="00B16CBE" w:rsidDel="00973C59">
          <w:rPr>
            <w:sz w:val="20"/>
            <w:szCs w:val="20"/>
            <w:highlight w:val="yellow"/>
          </w:rPr>
          <w:delText>“variable values and format”</w:delText>
        </w:r>
      </w:del>
    </w:p>
    <w:p w14:paraId="39ECBC4E" w14:textId="21936197" w:rsidR="001D4DB4" w:rsidDel="00973C59" w:rsidRDefault="00973C59" w:rsidP="001D4DB4">
      <w:pPr>
        <w:rPr>
          <w:del w:id="37" w:author="Rajesh Sanjeevi" w:date="2022-01-26T00:04:00Z"/>
          <w:sz w:val="20"/>
          <w:szCs w:val="20"/>
        </w:rPr>
      </w:pPr>
      <w:del w:id="38" w:author="Rajesh Sanjeevi" w:date="2022-01-26T00:04:00Z">
        <w:r w:rsidDel="00973C59">
          <w:fldChar w:fldCharType="begin"/>
        </w:r>
        <w:r w:rsidDel="00973C59">
          <w:delInstrText xml:space="preserve"> HYPERLINK "https://www.terraform.io/cloud-docs/workspaces/variables/managing-variables" </w:delInstrText>
        </w:r>
        <w:r w:rsidDel="00973C59">
          <w:fldChar w:fldCharType="separate"/>
        </w:r>
        <w:r w:rsidR="007C4023" w:rsidRPr="006D3B23" w:rsidDel="00973C59">
          <w:rPr>
            <w:rStyle w:val="Hyperlink"/>
            <w:sz w:val="20"/>
            <w:szCs w:val="20"/>
          </w:rPr>
          <w:delText>https://www.terraform.io/cloud-docs/workspaces/variables/managing-variables</w:delText>
        </w:r>
        <w:r w:rsidDel="00973C59">
          <w:rPr>
            <w:rStyle w:val="Hyperlink"/>
            <w:sz w:val="20"/>
            <w:szCs w:val="20"/>
          </w:rPr>
          <w:fldChar w:fldCharType="end"/>
        </w:r>
      </w:del>
    </w:p>
    <w:p w14:paraId="4A00C936" w14:textId="77777777" w:rsidR="001D4DB4" w:rsidRDefault="001D4DB4" w:rsidP="001D4DB4">
      <w:pPr>
        <w:rPr>
          <w:b/>
          <w:bCs/>
          <w:sz w:val="20"/>
          <w:szCs w:val="20"/>
        </w:rPr>
      </w:pPr>
    </w:p>
    <w:p w14:paraId="1B340465" w14:textId="0FA064BA" w:rsidR="001D4DB4" w:rsidRDefault="00063C20" w:rsidP="001D4DB4">
      <w:pPr>
        <w:ind w:firstLine="720"/>
        <w:rPr>
          <w:b/>
          <w:bCs/>
          <w:sz w:val="20"/>
          <w:szCs w:val="20"/>
        </w:rPr>
      </w:pPr>
      <w:r w:rsidRPr="006F1FCD">
        <w:rPr>
          <w:b/>
          <w:noProof/>
          <w:sz w:val="20"/>
          <w:szCs w:val="20"/>
        </w:rPr>
        <w:drawing>
          <wp:inline distT="0" distB="0" distL="0" distR="0" wp14:anchorId="40DE0F82" wp14:editId="1DF65ED2">
            <wp:extent cx="5044440" cy="17830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4440" cy="1783080"/>
                    </a:xfrm>
                    <a:prstGeom prst="rect">
                      <a:avLst/>
                    </a:prstGeom>
                    <a:noFill/>
                    <a:ln>
                      <a:noFill/>
                    </a:ln>
                  </pic:spPr>
                </pic:pic>
              </a:graphicData>
            </a:graphic>
          </wp:inline>
        </w:drawing>
      </w:r>
    </w:p>
    <w:p w14:paraId="3599601F" w14:textId="77777777" w:rsidR="001D4DB4" w:rsidRDefault="001D4DB4" w:rsidP="001D4DB4">
      <w:pPr>
        <w:ind w:firstLine="720"/>
        <w:rPr>
          <w:b/>
          <w:bCs/>
          <w:sz w:val="20"/>
          <w:szCs w:val="20"/>
        </w:rPr>
      </w:pPr>
    </w:p>
    <w:p w14:paraId="58095F66" w14:textId="45566A33" w:rsidR="001D4DB4" w:rsidRDefault="00063C20" w:rsidP="001D4DB4">
      <w:pPr>
        <w:ind w:left="720" w:firstLine="720"/>
        <w:rPr>
          <w:b/>
          <w:bCs/>
          <w:sz w:val="20"/>
          <w:szCs w:val="20"/>
        </w:rPr>
      </w:pPr>
      <w:r w:rsidRPr="006F1FCD">
        <w:rPr>
          <w:b/>
          <w:noProof/>
          <w:sz w:val="20"/>
          <w:szCs w:val="20"/>
        </w:rPr>
        <w:lastRenderedPageBreak/>
        <w:drawing>
          <wp:inline distT="0" distB="0" distL="0" distR="0" wp14:anchorId="2205C6B8" wp14:editId="6A010CD6">
            <wp:extent cx="3825240" cy="1866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5240" cy="1866900"/>
                    </a:xfrm>
                    <a:prstGeom prst="rect">
                      <a:avLst/>
                    </a:prstGeom>
                    <a:noFill/>
                    <a:ln>
                      <a:noFill/>
                    </a:ln>
                  </pic:spPr>
                </pic:pic>
              </a:graphicData>
            </a:graphic>
          </wp:inline>
        </w:drawing>
      </w:r>
    </w:p>
    <w:p w14:paraId="310EB089" w14:textId="77777777" w:rsidR="00973C59" w:rsidRPr="007C4023" w:rsidRDefault="00973C59" w:rsidP="00973C59">
      <w:pPr>
        <w:rPr>
          <w:ins w:id="39" w:author="Rajesh Sanjeevi" w:date="2022-01-26T00:04:00Z"/>
          <w:sz w:val="20"/>
          <w:szCs w:val="20"/>
        </w:rPr>
      </w:pPr>
      <w:ins w:id="40" w:author="Rajesh Sanjeevi" w:date="2022-01-26T00:04:00Z">
        <w:r>
          <w:rPr>
            <w:sz w:val="20"/>
            <w:szCs w:val="20"/>
          </w:rPr>
          <w:t>The below is an example screenshot of variable set showing only subset of variables set and not the entire list.</w:t>
        </w:r>
      </w:ins>
    </w:p>
    <w:p w14:paraId="7A9DB999" w14:textId="5CF42F17" w:rsidR="007C4023" w:rsidDel="00973C59" w:rsidRDefault="007C4023" w:rsidP="001D4DB4">
      <w:pPr>
        <w:rPr>
          <w:del w:id="41" w:author="Rajesh Sanjeevi" w:date="2022-01-26T00:04:00Z"/>
          <w:sz w:val="20"/>
          <w:szCs w:val="20"/>
        </w:rPr>
      </w:pPr>
    </w:p>
    <w:p w14:paraId="0FE611DB" w14:textId="1EBF6E08" w:rsidR="007C4023" w:rsidDel="00973C59" w:rsidRDefault="007C4023" w:rsidP="001D4DB4">
      <w:pPr>
        <w:rPr>
          <w:del w:id="42" w:author="Rajesh Sanjeevi" w:date="2022-01-26T00:04:00Z"/>
          <w:sz w:val="20"/>
          <w:szCs w:val="20"/>
        </w:rPr>
      </w:pPr>
    </w:p>
    <w:p w14:paraId="0847A7FF" w14:textId="30ECF93B" w:rsidR="007C4023" w:rsidDel="00973C59" w:rsidRDefault="007C4023" w:rsidP="001D4DB4">
      <w:pPr>
        <w:rPr>
          <w:del w:id="43" w:author="Rajesh Sanjeevi" w:date="2022-01-26T00:04:00Z"/>
          <w:sz w:val="20"/>
          <w:szCs w:val="20"/>
        </w:rPr>
      </w:pPr>
    </w:p>
    <w:p w14:paraId="4004A645" w14:textId="0E221B7C" w:rsidR="007C4023" w:rsidDel="00973C59" w:rsidRDefault="007C4023" w:rsidP="001D4DB4">
      <w:pPr>
        <w:rPr>
          <w:del w:id="44" w:author="Rajesh Sanjeevi" w:date="2022-01-26T00:04:00Z"/>
          <w:sz w:val="20"/>
          <w:szCs w:val="20"/>
        </w:rPr>
      </w:pPr>
    </w:p>
    <w:p w14:paraId="0D6B8D98" w14:textId="1E5CD516" w:rsidR="001D4DB4" w:rsidRPr="007C4023" w:rsidDel="00973C59" w:rsidRDefault="007C4023" w:rsidP="001D4DB4">
      <w:pPr>
        <w:rPr>
          <w:del w:id="45" w:author="Rajesh Sanjeevi" w:date="2022-01-26T00:04:00Z"/>
          <w:sz w:val="20"/>
          <w:szCs w:val="20"/>
        </w:rPr>
      </w:pPr>
      <w:del w:id="46" w:author="Rajesh Sanjeevi" w:date="2022-01-26T00:04:00Z">
        <w:r w:rsidDel="00973C59">
          <w:rPr>
            <w:sz w:val="20"/>
            <w:szCs w:val="20"/>
          </w:rPr>
          <w:delText xml:space="preserve">The below is an example screenshot of variable set showing subset of variables set. </w:delText>
        </w:r>
      </w:del>
    </w:p>
    <w:p w14:paraId="7223C29A" w14:textId="432A9408" w:rsidR="001D4DB4" w:rsidRDefault="00063C20" w:rsidP="001D4DB4">
      <w:pPr>
        <w:rPr>
          <w:ins w:id="47" w:author="Rajesh Sanjeevi" w:date="2022-01-26T00:04:00Z"/>
          <w:b/>
          <w:bCs/>
          <w:sz w:val="20"/>
          <w:szCs w:val="20"/>
        </w:rPr>
      </w:pPr>
      <w:r w:rsidRPr="006F1FCD">
        <w:rPr>
          <w:b/>
          <w:noProof/>
          <w:sz w:val="20"/>
          <w:szCs w:val="20"/>
        </w:rPr>
        <w:lastRenderedPageBreak/>
        <w:drawing>
          <wp:inline distT="0" distB="0" distL="0" distR="0" wp14:anchorId="52A5482D" wp14:editId="24046A2E">
            <wp:extent cx="5943600" cy="7071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071360"/>
                    </a:xfrm>
                    <a:prstGeom prst="rect">
                      <a:avLst/>
                    </a:prstGeom>
                    <a:noFill/>
                    <a:ln>
                      <a:noFill/>
                    </a:ln>
                  </pic:spPr>
                </pic:pic>
              </a:graphicData>
            </a:graphic>
          </wp:inline>
        </w:drawing>
      </w:r>
    </w:p>
    <w:p w14:paraId="537DD7DD" w14:textId="10C639D8" w:rsidR="00973C59" w:rsidRDefault="00973C59" w:rsidP="001D4DB4">
      <w:pPr>
        <w:rPr>
          <w:b/>
          <w:bCs/>
          <w:sz w:val="20"/>
          <w:szCs w:val="20"/>
        </w:rPr>
      </w:pPr>
      <w:ins w:id="48" w:author="Rajesh Sanjeevi" w:date="2022-01-26T00:04:00Z">
        <w:r>
          <w:object w:dxaOrig="12456" w:dyaOrig="12936" w14:anchorId="5CC51BBE">
            <v:shape id="_x0000_i1076" type="#_x0000_t75" style="width:468pt;height:486pt" o:ole="">
              <v:imagedata r:id="rId20" o:title=""/>
            </v:shape>
            <o:OLEObject Type="Embed" ProgID="Paint.Picture" ShapeID="_x0000_i1076" DrawAspect="Content" ObjectID="_1704660840" r:id="rId21"/>
          </w:object>
        </w:r>
      </w:ins>
    </w:p>
    <w:p w14:paraId="60ED8B99" w14:textId="77777777" w:rsidR="001D4DB4" w:rsidRDefault="001D4DB4" w:rsidP="001D4DB4">
      <w:pPr>
        <w:rPr>
          <w:b/>
          <w:bCs/>
          <w:sz w:val="20"/>
          <w:szCs w:val="20"/>
        </w:rPr>
      </w:pPr>
    </w:p>
    <w:p w14:paraId="14115DF4" w14:textId="77777777" w:rsidR="001D4DB4" w:rsidRDefault="001D4DB4" w:rsidP="001D4DB4">
      <w:pPr>
        <w:rPr>
          <w:b/>
          <w:bCs/>
          <w:sz w:val="24"/>
          <w:szCs w:val="24"/>
        </w:rPr>
      </w:pPr>
      <w:r>
        <w:rPr>
          <w:b/>
          <w:bCs/>
          <w:sz w:val="24"/>
          <w:szCs w:val="24"/>
        </w:rPr>
        <w:br w:type="page"/>
      </w:r>
    </w:p>
    <w:p w14:paraId="794E064B" w14:textId="77777777" w:rsidR="001D4DB4" w:rsidRDefault="001D4DB4" w:rsidP="00CE63D6">
      <w:pPr>
        <w:pStyle w:val="Heading2"/>
        <w:numPr>
          <w:ilvl w:val="1"/>
          <w:numId w:val="11"/>
        </w:numPr>
      </w:pPr>
      <w:bookmarkStart w:id="49" w:name="_Toc93340621"/>
      <w:r w:rsidRPr="00A111A3">
        <w:lastRenderedPageBreak/>
        <w:t>Team Access</w:t>
      </w:r>
      <w:bookmarkEnd w:id="49"/>
    </w:p>
    <w:p w14:paraId="41547557" w14:textId="77777777" w:rsidR="001D4DB4" w:rsidRPr="001E248C" w:rsidRDefault="001D4DB4" w:rsidP="001D4DB4">
      <w:pPr>
        <w:pStyle w:val="ListParagraph"/>
        <w:ind w:left="744"/>
      </w:pPr>
    </w:p>
    <w:p w14:paraId="60265B74" w14:textId="77777777" w:rsidR="001D4DB4" w:rsidRPr="001201D5" w:rsidRDefault="001D4DB4" w:rsidP="001D4DB4">
      <w:pPr>
        <w:rPr>
          <w:sz w:val="20"/>
          <w:szCs w:val="20"/>
        </w:rPr>
      </w:pPr>
      <w:r>
        <w:rPr>
          <w:sz w:val="20"/>
          <w:szCs w:val="20"/>
        </w:rPr>
        <w:t xml:space="preserve">Finally in each workspace configured enable team access in case team token is chosen as preferred method for API access. </w:t>
      </w:r>
    </w:p>
    <w:p w14:paraId="3A8F4A9B" w14:textId="4895529C" w:rsidR="001D4DB4" w:rsidRDefault="00063C20" w:rsidP="001D4DB4">
      <w:pPr>
        <w:ind w:firstLine="720"/>
        <w:rPr>
          <w:b/>
          <w:bCs/>
          <w:sz w:val="20"/>
          <w:szCs w:val="20"/>
        </w:rPr>
      </w:pPr>
      <w:r w:rsidRPr="006F1FCD">
        <w:rPr>
          <w:b/>
          <w:noProof/>
          <w:sz w:val="20"/>
          <w:szCs w:val="20"/>
        </w:rPr>
        <w:drawing>
          <wp:inline distT="0" distB="0" distL="0" distR="0" wp14:anchorId="29CEBD31" wp14:editId="3ACF9509">
            <wp:extent cx="4579620" cy="2895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9620" cy="2895600"/>
                    </a:xfrm>
                    <a:prstGeom prst="rect">
                      <a:avLst/>
                    </a:prstGeom>
                    <a:noFill/>
                    <a:ln>
                      <a:noFill/>
                    </a:ln>
                  </pic:spPr>
                </pic:pic>
              </a:graphicData>
            </a:graphic>
          </wp:inline>
        </w:drawing>
      </w:r>
    </w:p>
    <w:p w14:paraId="262DF181" w14:textId="77777777" w:rsidR="001D4DB4" w:rsidRDefault="001D4DB4" w:rsidP="001D4DB4">
      <w:pPr>
        <w:rPr>
          <w:b/>
          <w:bCs/>
          <w:sz w:val="20"/>
          <w:szCs w:val="20"/>
        </w:rPr>
      </w:pPr>
    </w:p>
    <w:p w14:paraId="4B96A97F" w14:textId="77777777" w:rsidR="001D4DB4" w:rsidRDefault="001D4DB4" w:rsidP="001D4DB4"/>
    <w:p w14:paraId="6DF1397C" w14:textId="77777777" w:rsidR="00E268E8" w:rsidRDefault="00E268E8" w:rsidP="00E268E8"/>
    <w:p w14:paraId="5A374DC5" w14:textId="77777777" w:rsidR="00407E7E" w:rsidRDefault="006B28AB" w:rsidP="00CE63D6">
      <w:pPr>
        <w:pStyle w:val="Heading1"/>
        <w:numPr>
          <w:ilvl w:val="0"/>
          <w:numId w:val="11"/>
        </w:numPr>
        <w:ind w:left="720" w:hanging="360"/>
      </w:pPr>
      <w:r>
        <w:br w:type="page"/>
      </w:r>
      <w:bookmarkStart w:id="50" w:name="_Toc93340622"/>
      <w:r w:rsidR="00407E7E" w:rsidRPr="00565748">
        <w:lastRenderedPageBreak/>
        <w:t xml:space="preserve">Jenkin’s </w:t>
      </w:r>
      <w:r w:rsidR="00560528" w:rsidRPr="00565748">
        <w:t>E</w:t>
      </w:r>
      <w:r w:rsidR="00407E7E" w:rsidRPr="00565748">
        <w:t>nvironment</w:t>
      </w:r>
      <w:bookmarkEnd w:id="50"/>
    </w:p>
    <w:p w14:paraId="16AF64FF" w14:textId="77777777" w:rsidR="001C6033" w:rsidRDefault="001C6033" w:rsidP="001C6033">
      <w:pPr>
        <w:ind w:left="360"/>
      </w:pPr>
    </w:p>
    <w:p w14:paraId="61C249B9" w14:textId="77777777" w:rsidR="001C6033" w:rsidRDefault="001C6033" w:rsidP="00CE63D6">
      <w:pPr>
        <w:numPr>
          <w:ilvl w:val="0"/>
          <w:numId w:val="1"/>
        </w:numPr>
      </w:pPr>
      <w:r>
        <w:t xml:space="preserve">Plugins </w:t>
      </w:r>
    </w:p>
    <w:p w14:paraId="75933C29" w14:textId="77777777" w:rsidR="001C6033" w:rsidRDefault="001C6033" w:rsidP="00CE63D6">
      <w:pPr>
        <w:numPr>
          <w:ilvl w:val="0"/>
          <w:numId w:val="1"/>
        </w:numPr>
      </w:pPr>
      <w:r>
        <w:t>Node labels</w:t>
      </w:r>
    </w:p>
    <w:p w14:paraId="2C77D7B3" w14:textId="77777777" w:rsidR="001C6033" w:rsidRDefault="001C6033" w:rsidP="00CE63D6">
      <w:pPr>
        <w:numPr>
          <w:ilvl w:val="0"/>
          <w:numId w:val="1"/>
        </w:numPr>
      </w:pPr>
      <w:r>
        <w:t>Global tools configuration</w:t>
      </w:r>
    </w:p>
    <w:p w14:paraId="0C9AA999" w14:textId="77777777" w:rsidR="001C6033" w:rsidRDefault="001C6033" w:rsidP="00CE63D6">
      <w:pPr>
        <w:numPr>
          <w:ilvl w:val="0"/>
          <w:numId w:val="1"/>
        </w:numPr>
      </w:pPr>
      <w:r>
        <w:t xml:space="preserve">Configure System – Ansible Tower/AWX </w:t>
      </w:r>
    </w:p>
    <w:p w14:paraId="24691592" w14:textId="77777777" w:rsidR="001C6033" w:rsidRDefault="001C6033" w:rsidP="00CE63D6">
      <w:pPr>
        <w:numPr>
          <w:ilvl w:val="0"/>
          <w:numId w:val="1"/>
        </w:numPr>
      </w:pPr>
      <w:r>
        <w:t xml:space="preserve">Credentials </w:t>
      </w:r>
    </w:p>
    <w:p w14:paraId="6E6D4459" w14:textId="77777777" w:rsidR="001C6033" w:rsidRPr="001C6033" w:rsidRDefault="001C6033" w:rsidP="001C6033">
      <w:pPr>
        <w:ind w:left="720"/>
      </w:pPr>
    </w:p>
    <w:p w14:paraId="70E40104" w14:textId="77777777" w:rsidR="00407E7E" w:rsidRDefault="00B719C9" w:rsidP="00CE63D6">
      <w:pPr>
        <w:pStyle w:val="Heading2"/>
        <w:numPr>
          <w:ilvl w:val="1"/>
          <w:numId w:val="1"/>
        </w:numPr>
      </w:pPr>
      <w:bookmarkStart w:id="51" w:name="_Toc93340623"/>
      <w:r w:rsidRPr="00007F79">
        <w:t>Plugins required</w:t>
      </w:r>
      <w:bookmarkEnd w:id="51"/>
    </w:p>
    <w:p w14:paraId="7607EBDD" w14:textId="77777777" w:rsidR="00350961" w:rsidRDefault="00350961" w:rsidP="00872D7F">
      <w:pPr>
        <w:pStyle w:val="ListParagraph"/>
        <w:ind w:left="744"/>
      </w:pPr>
    </w:p>
    <w:p w14:paraId="28F06F67" w14:textId="77777777" w:rsidR="001C6033" w:rsidRDefault="001C6033" w:rsidP="00872D7F">
      <w:pPr>
        <w:pStyle w:val="ListParagraph"/>
        <w:ind w:left="744"/>
      </w:pPr>
      <w:r>
        <w:t xml:space="preserve">The following are the additional plugins required to enable other than standard plugins which are installed during initial Jenkins’s setup. </w:t>
      </w:r>
    </w:p>
    <w:p w14:paraId="2AEE8E79" w14:textId="77777777" w:rsidR="00350961" w:rsidRDefault="00350961" w:rsidP="00872D7F">
      <w:pPr>
        <w:pStyle w:val="ListParagraph"/>
        <w:ind w:left="744"/>
      </w:pPr>
    </w:p>
    <w:p w14:paraId="1CDC7972" w14:textId="77777777" w:rsidR="00506AD4" w:rsidRDefault="00350961" w:rsidP="00CE63D6">
      <w:pPr>
        <w:pStyle w:val="ListParagraph"/>
        <w:numPr>
          <w:ilvl w:val="0"/>
          <w:numId w:val="8"/>
        </w:numPr>
        <w:rPr>
          <w:sz w:val="24"/>
          <w:szCs w:val="24"/>
        </w:rPr>
      </w:pPr>
      <w:r>
        <w:rPr>
          <w:sz w:val="24"/>
          <w:szCs w:val="24"/>
        </w:rPr>
        <w:t>HTTP Request Plugin</w:t>
      </w:r>
    </w:p>
    <w:p w14:paraId="512BDAD0" w14:textId="71E347B6" w:rsidR="00350961" w:rsidRDefault="00350961" w:rsidP="00CE63D6">
      <w:pPr>
        <w:pStyle w:val="ListParagraph"/>
        <w:numPr>
          <w:ilvl w:val="0"/>
          <w:numId w:val="8"/>
        </w:numPr>
        <w:rPr>
          <w:sz w:val="24"/>
          <w:szCs w:val="24"/>
        </w:rPr>
      </w:pPr>
      <w:r>
        <w:rPr>
          <w:sz w:val="24"/>
          <w:szCs w:val="24"/>
        </w:rPr>
        <w:t>Source Code Plugin (Git</w:t>
      </w:r>
      <w:ins w:id="52" w:author="Ken Sayers" w:date="2022-01-18T09:00:00Z">
        <w:r w:rsidR="00936747">
          <w:rPr>
            <w:sz w:val="24"/>
            <w:szCs w:val="24"/>
          </w:rPr>
          <w:t xml:space="preserve"> Plugin</w:t>
        </w:r>
      </w:ins>
      <w:del w:id="53" w:author="Ken Sayers" w:date="2022-01-18T09:00:00Z">
        <w:r w:rsidDel="00936747">
          <w:rPr>
            <w:sz w:val="24"/>
            <w:szCs w:val="24"/>
          </w:rPr>
          <w:delText>Hub</w:delText>
        </w:r>
      </w:del>
      <w:r>
        <w:rPr>
          <w:sz w:val="24"/>
          <w:szCs w:val="24"/>
        </w:rPr>
        <w:t>)</w:t>
      </w:r>
    </w:p>
    <w:p w14:paraId="1A763395" w14:textId="74005A86" w:rsidR="00350961" w:rsidDel="00973C59" w:rsidRDefault="00350961" w:rsidP="00CE63D6">
      <w:pPr>
        <w:pStyle w:val="ListParagraph"/>
        <w:numPr>
          <w:ilvl w:val="0"/>
          <w:numId w:val="8"/>
        </w:numPr>
        <w:rPr>
          <w:del w:id="54" w:author="Rajesh Sanjeevi" w:date="2022-01-26T00:05:00Z"/>
          <w:sz w:val="24"/>
          <w:szCs w:val="24"/>
        </w:rPr>
      </w:pPr>
      <w:del w:id="55" w:author="Rajesh Sanjeevi" w:date="2022-01-26T00:05:00Z">
        <w:r w:rsidDel="00973C59">
          <w:rPr>
            <w:sz w:val="24"/>
            <w:szCs w:val="24"/>
          </w:rPr>
          <w:delText>Terraform Plugin</w:delText>
        </w:r>
      </w:del>
    </w:p>
    <w:p w14:paraId="43A5A2AF" w14:textId="77777777" w:rsidR="00350961" w:rsidRDefault="00350961" w:rsidP="00CE63D6">
      <w:pPr>
        <w:pStyle w:val="ListParagraph"/>
        <w:numPr>
          <w:ilvl w:val="0"/>
          <w:numId w:val="8"/>
        </w:numPr>
        <w:rPr>
          <w:sz w:val="24"/>
          <w:szCs w:val="24"/>
        </w:rPr>
      </w:pPr>
      <w:r>
        <w:rPr>
          <w:sz w:val="24"/>
          <w:szCs w:val="24"/>
        </w:rPr>
        <w:t xml:space="preserve">Ansible Tower Plugin </w:t>
      </w:r>
    </w:p>
    <w:p w14:paraId="445EFF52" w14:textId="77777777" w:rsidR="00350961" w:rsidRDefault="00350961" w:rsidP="00CE63D6">
      <w:pPr>
        <w:pStyle w:val="ListParagraph"/>
        <w:numPr>
          <w:ilvl w:val="0"/>
          <w:numId w:val="8"/>
        </w:numPr>
        <w:rPr>
          <w:sz w:val="24"/>
          <w:szCs w:val="24"/>
        </w:rPr>
      </w:pPr>
      <w:proofErr w:type="spellStart"/>
      <w:r>
        <w:rPr>
          <w:sz w:val="24"/>
          <w:szCs w:val="24"/>
        </w:rPr>
        <w:t>AnsiColor</w:t>
      </w:r>
      <w:proofErr w:type="spellEnd"/>
    </w:p>
    <w:p w14:paraId="0B75CE46" w14:textId="77777777" w:rsidR="00350961" w:rsidRDefault="00350961" w:rsidP="00350961">
      <w:pPr>
        <w:pStyle w:val="ListParagraph"/>
        <w:ind w:left="1080"/>
        <w:rPr>
          <w:sz w:val="24"/>
          <w:szCs w:val="24"/>
        </w:rPr>
      </w:pPr>
    </w:p>
    <w:p w14:paraId="417712F8" w14:textId="744EA64D" w:rsidR="00326F84" w:rsidRPr="00326F84" w:rsidRDefault="00084ED3" w:rsidP="00350961">
      <w:pPr>
        <w:pStyle w:val="ListParagraph"/>
        <w:ind w:left="1080"/>
        <w:rPr>
          <w:sz w:val="24"/>
          <w:szCs w:val="24"/>
        </w:rPr>
      </w:pPr>
      <w:r>
        <w:rPr>
          <w:noProof/>
        </w:rPr>
        <w:object w:dxaOrig="9420" w:dyaOrig="2136" w14:anchorId="36ABA475">
          <v:shape id="_x0000_i1027" type="#_x0000_t75" alt="" style="width:334.2pt;height:76.8pt;mso-width-percent:0;mso-height-percent:0;mso-width-percent:0;mso-height-percent:0" o:ole="">
            <v:imagedata r:id="rId23" o:title=""/>
          </v:shape>
          <o:OLEObject Type="Embed" ProgID="Paint.Picture" ShapeID="_x0000_i1027" DrawAspect="Content" ObjectID="_1704660841" r:id="rId24"/>
        </w:object>
      </w:r>
      <w:ins w:id="56" w:author="Rajesh Sanjeevi" w:date="2022-01-26T00:05:00Z">
        <w:r w:rsidR="00973C59">
          <w:object w:dxaOrig="5256" w:dyaOrig="1392" w14:anchorId="2A4D58A6">
            <v:shape id="_x0000_i1079" type="#_x0000_t75" style="width:333pt;height:88.2pt" o:ole="">
              <v:imagedata r:id="rId25" o:title=""/>
            </v:shape>
            <o:OLEObject Type="Embed" ProgID="Paint.Picture" ShapeID="_x0000_i1079" DrawAspect="Content" ObjectID="_1704660842" r:id="rId26"/>
          </w:object>
        </w:r>
      </w:ins>
      <w:del w:id="57" w:author="Rajesh Sanjeevi" w:date="2022-01-26T00:05:00Z">
        <w:r w:rsidR="00063C20" w:rsidRPr="006F1FCD" w:rsidDel="00973C59">
          <w:rPr>
            <w:noProof/>
            <w:sz w:val="24"/>
            <w:szCs w:val="24"/>
          </w:rPr>
          <w:drawing>
            <wp:inline distT="0" distB="0" distL="0" distR="0" wp14:anchorId="65DC56EF" wp14:editId="77A558EE">
              <wp:extent cx="4244340" cy="131064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44340" cy="1310640"/>
                      </a:xfrm>
                      <a:prstGeom prst="rect">
                        <a:avLst/>
                      </a:prstGeom>
                      <a:noFill/>
                      <a:ln>
                        <a:noFill/>
                      </a:ln>
                    </pic:spPr>
                  </pic:pic>
                </a:graphicData>
              </a:graphic>
            </wp:inline>
          </w:drawing>
        </w:r>
      </w:del>
    </w:p>
    <w:p w14:paraId="101F8F23" w14:textId="77777777" w:rsidR="001C6033" w:rsidRDefault="00962BBD" w:rsidP="00CE63D6">
      <w:pPr>
        <w:pStyle w:val="Heading2"/>
        <w:numPr>
          <w:ilvl w:val="1"/>
          <w:numId w:val="1"/>
        </w:numPr>
      </w:pPr>
      <w:r>
        <w:rPr>
          <w:b/>
          <w:bCs/>
        </w:rPr>
        <w:br w:type="page"/>
      </w:r>
      <w:bookmarkStart w:id="58" w:name="_Toc93340624"/>
      <w:r w:rsidR="001C6033">
        <w:lastRenderedPageBreak/>
        <w:t>Node labels</w:t>
      </w:r>
      <w:bookmarkEnd w:id="58"/>
      <w:r w:rsidR="001C6033">
        <w:t xml:space="preserve"> </w:t>
      </w:r>
    </w:p>
    <w:p w14:paraId="25C2D96E" w14:textId="77777777" w:rsidR="001C6033" w:rsidRDefault="001C6033" w:rsidP="001C6033"/>
    <w:p w14:paraId="3F1C0EC7" w14:textId="77777777" w:rsidR="00E96A1C" w:rsidRDefault="00E96A1C" w:rsidP="00E96A1C">
      <w:r>
        <w:t xml:space="preserve">The Jenkins pipeline job code uses a node label “openidl”. Do either of the below. </w:t>
      </w:r>
    </w:p>
    <w:p w14:paraId="326FBC83" w14:textId="20577564" w:rsidR="00E96A1C" w:rsidRDefault="00E96A1C" w:rsidP="00CE63D6">
      <w:pPr>
        <w:numPr>
          <w:ilvl w:val="0"/>
          <w:numId w:val="14"/>
        </w:numPr>
      </w:pPr>
      <w:r>
        <w:t xml:space="preserve">Setup “openidl” as node label to an existing node </w:t>
      </w:r>
      <w:ins w:id="59" w:author="Ken Sayers" w:date="2022-01-18T09:03:00Z">
        <w:r w:rsidR="00936747">
          <w:t>(we are using just master, and we updated the label i</w:t>
        </w:r>
      </w:ins>
      <w:ins w:id="60" w:author="Ken Sayers" w:date="2022-01-18T09:04:00Z">
        <w:r w:rsidR="00936747">
          <w:t xml:space="preserve">n the master </w:t>
        </w:r>
        <w:proofErr w:type="spellStart"/>
        <w:r w:rsidR="00936747">
          <w:t>configuratioin</w:t>
        </w:r>
        <w:proofErr w:type="spellEnd"/>
        <w:r w:rsidR="00936747">
          <w:t>)</w:t>
        </w:r>
      </w:ins>
    </w:p>
    <w:p w14:paraId="039FCDBA" w14:textId="77777777" w:rsidR="00E96A1C" w:rsidRDefault="00E96A1C" w:rsidP="00CE63D6">
      <w:pPr>
        <w:numPr>
          <w:ilvl w:val="0"/>
          <w:numId w:val="14"/>
        </w:numPr>
      </w:pPr>
      <w:r>
        <w:t>Setup a new node and label it to “openidl”</w:t>
      </w:r>
    </w:p>
    <w:p w14:paraId="24A40DC5" w14:textId="77777777" w:rsidR="00E96A1C" w:rsidRDefault="00E96A1C" w:rsidP="00CE63D6">
      <w:pPr>
        <w:numPr>
          <w:ilvl w:val="0"/>
          <w:numId w:val="14"/>
        </w:numPr>
      </w:pPr>
      <w:r>
        <w:t xml:space="preserve">Update Jenkins pipeline code to fit to a label that refers to a node in your environment. </w:t>
      </w:r>
    </w:p>
    <w:p w14:paraId="44B1170F" w14:textId="77777777" w:rsidR="00962BBD" w:rsidRDefault="00E96A1C" w:rsidP="00E96A1C">
      <w:r>
        <w:t xml:space="preserve">The steps to labeling a node is skipped as it can be handled by Jenkins’s administrator. </w:t>
      </w:r>
    </w:p>
    <w:p w14:paraId="58CE61C8" w14:textId="77777777" w:rsidR="00E96A1C" w:rsidRDefault="00E96A1C" w:rsidP="00E96A1C">
      <w:r w:rsidRPr="00E96A1C">
        <w:t xml:space="preserve">In case chosen to update the pipeline code with relevant node label. Refer to the pipeline code to the following section and replace “openidl” with custom label. </w:t>
      </w:r>
    </w:p>
    <w:p w14:paraId="008A0C81" w14:textId="77777777" w:rsidR="00446599" w:rsidRDefault="00446599" w:rsidP="00E96A1C">
      <w:r>
        <w:t xml:space="preserve">Go to the relevant repository and to the folder Jenkins-jobs/*. For each job code, update as required. </w:t>
      </w:r>
    </w:p>
    <w:p w14:paraId="4B0E51FB" w14:textId="77777777" w:rsidR="00493493" w:rsidRDefault="00493493" w:rsidP="00E96A1C"/>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40"/>
      </w:tblGrid>
      <w:tr w:rsidR="00493493" w14:paraId="5585A68F" w14:textId="77777777" w:rsidTr="00CE63D6">
        <w:trPr>
          <w:trHeight w:val="1160"/>
        </w:trPr>
        <w:tc>
          <w:tcPr>
            <w:tcW w:w="2340" w:type="dxa"/>
            <w:shd w:val="clear" w:color="auto" w:fill="auto"/>
          </w:tcPr>
          <w:p w14:paraId="7F6BEEF6" w14:textId="77777777" w:rsidR="00493493" w:rsidRDefault="00493493" w:rsidP="00E96A1C">
            <w:r>
              <w:t>node {</w:t>
            </w:r>
          </w:p>
          <w:p w14:paraId="6ABB446F" w14:textId="77777777" w:rsidR="00493493" w:rsidRDefault="00493493" w:rsidP="00E96A1C">
            <w:r>
              <w:t xml:space="preserve">    label “openidl”</w:t>
            </w:r>
          </w:p>
          <w:p w14:paraId="2D3D33E9" w14:textId="77777777" w:rsidR="00493493" w:rsidRDefault="00493493" w:rsidP="00E96A1C">
            <w:r>
              <w:t>}</w:t>
            </w:r>
          </w:p>
        </w:tc>
        <w:tc>
          <w:tcPr>
            <w:tcW w:w="3240" w:type="dxa"/>
            <w:shd w:val="clear" w:color="auto" w:fill="auto"/>
          </w:tcPr>
          <w:p w14:paraId="1FFD4677" w14:textId="77777777" w:rsidR="000D4290" w:rsidRDefault="000D4290" w:rsidP="00E96A1C"/>
          <w:p w14:paraId="52850E62" w14:textId="77777777" w:rsidR="00493493" w:rsidRDefault="00493493" w:rsidP="00E96A1C">
            <w:r>
              <w:t>node(‘openidl’)</w:t>
            </w:r>
          </w:p>
        </w:tc>
      </w:tr>
    </w:tbl>
    <w:p w14:paraId="03539771" w14:textId="77777777" w:rsidR="000D4290" w:rsidRDefault="000D4290" w:rsidP="00CE63D6">
      <w:pPr>
        <w:pStyle w:val="Heading2"/>
        <w:numPr>
          <w:ilvl w:val="1"/>
          <w:numId w:val="1"/>
        </w:numPr>
      </w:pPr>
      <w:bookmarkStart w:id="61" w:name="_Toc93340625"/>
      <w:r>
        <w:t>Global tools configuration</w:t>
      </w:r>
      <w:bookmarkEnd w:id="61"/>
    </w:p>
    <w:p w14:paraId="38E57536" w14:textId="77777777" w:rsidR="000D4290" w:rsidRDefault="000D4290" w:rsidP="000D4290"/>
    <w:p w14:paraId="55CE6412" w14:textId="77777777" w:rsidR="000D4290" w:rsidRDefault="000D4290" w:rsidP="00CE63D6">
      <w:pPr>
        <w:numPr>
          <w:ilvl w:val="0"/>
          <w:numId w:val="15"/>
        </w:numPr>
      </w:pPr>
      <w:r>
        <w:t>Go to Jenkins =&gt; Mange Jenkins =&gt; Global Tool Configuration</w:t>
      </w:r>
    </w:p>
    <w:p w14:paraId="69E1F402" w14:textId="77777777" w:rsidR="000D4290" w:rsidRDefault="000D4290" w:rsidP="00CE63D6">
      <w:pPr>
        <w:numPr>
          <w:ilvl w:val="0"/>
          <w:numId w:val="15"/>
        </w:numPr>
      </w:pPr>
      <w:r>
        <w:t>Ensure Git and Terraform are configured according to your environment</w:t>
      </w:r>
    </w:p>
    <w:p w14:paraId="1C5AD907" w14:textId="77777777" w:rsidR="000D4290" w:rsidRDefault="00E81F6E" w:rsidP="00CE63D6">
      <w:pPr>
        <w:numPr>
          <w:ilvl w:val="0"/>
          <w:numId w:val="15"/>
        </w:numPr>
      </w:pPr>
      <w:r>
        <w:t xml:space="preserve">Note the command shown here works for Ubuntu node and for Linux it will be different. Hence configure Git according to your nodes operating system. </w:t>
      </w:r>
    </w:p>
    <w:p w14:paraId="6444B563" w14:textId="3A19092C" w:rsidR="00E81F6E" w:rsidRDefault="00084ED3" w:rsidP="00E81F6E">
      <w:pPr>
        <w:ind w:firstLine="720"/>
        <w:rPr>
          <w:ins w:id="62" w:author="Ken Sayers" w:date="2022-01-18T09:07:00Z"/>
        </w:rPr>
      </w:pPr>
      <w:r>
        <w:rPr>
          <w:noProof/>
        </w:rPr>
        <w:object w:dxaOrig="10740" w:dyaOrig="7128" w14:anchorId="020C128D">
          <v:shape id="_x0000_i1028" type="#_x0000_t75" alt="" style="width:303pt;height:193.2pt;mso-width-percent:0;mso-height-percent:0;mso-width-percent:0;mso-height-percent:0" o:ole="">
            <v:imagedata r:id="rId28" o:title=""/>
          </v:shape>
          <o:OLEObject Type="Embed" ProgID="Paint.Picture" ShapeID="_x0000_i1028" DrawAspect="Content" ObjectID="_1704660843" r:id="rId29"/>
        </w:object>
      </w:r>
    </w:p>
    <w:p w14:paraId="6D81B7CC" w14:textId="0C2C7969" w:rsidR="00221741" w:rsidRDefault="00221741" w:rsidP="00E81F6E">
      <w:pPr>
        <w:ind w:firstLine="720"/>
      </w:pPr>
      <w:ins w:id="63" w:author="Ken Sayers" w:date="2022-01-18T09:07:00Z">
        <w:r>
          <w:lastRenderedPageBreak/>
          <w:t>tool home should be ‘/</w:t>
        </w:r>
        <w:proofErr w:type="spellStart"/>
        <w:r>
          <w:t>usr</w:t>
        </w:r>
        <w:proofErr w:type="spellEnd"/>
        <w:r>
          <w:t>/bin/git’</w:t>
        </w:r>
      </w:ins>
    </w:p>
    <w:p w14:paraId="3AEF7A9F" w14:textId="2CF86166" w:rsidR="000D4290" w:rsidDel="00973C59" w:rsidRDefault="00E81F6E" w:rsidP="00CE63D6">
      <w:pPr>
        <w:numPr>
          <w:ilvl w:val="0"/>
          <w:numId w:val="15"/>
        </w:numPr>
        <w:rPr>
          <w:del w:id="64" w:author="Rajesh Sanjeevi" w:date="2022-01-26T00:05:00Z"/>
        </w:rPr>
      </w:pPr>
      <w:del w:id="65" w:author="Rajesh Sanjeevi" w:date="2022-01-26T00:05:00Z">
        <w:r w:rsidDel="00973C59">
          <w:delText xml:space="preserve">The below is just a sample for configuring global tool “terraform”. Ensure the right label of a node, version and installation commands are setup based on node label, operating system etc. </w:delText>
        </w:r>
      </w:del>
    </w:p>
    <w:p w14:paraId="103FEF92" w14:textId="4693ABF5" w:rsidR="00E81F6E" w:rsidRDefault="00084ED3" w:rsidP="00E81F6E">
      <w:pPr>
        <w:ind w:firstLine="720"/>
        <w:rPr>
          <w:ins w:id="66" w:author="Ken Sayers" w:date="2022-01-18T09:08:00Z"/>
        </w:rPr>
      </w:pPr>
      <w:del w:id="67" w:author="Rajesh Sanjeevi" w:date="2022-01-26T00:05:00Z">
        <w:r w:rsidDel="00973C59">
          <w:rPr>
            <w:noProof/>
          </w:rPr>
          <w:object w:dxaOrig="9840" w:dyaOrig="10608" w14:anchorId="3E31090F">
            <v:shape id="_x0000_i1029" type="#_x0000_t75" alt="" style="width:326.4pt;height:403.2pt;mso-width-percent:0;mso-height-percent:0;mso-width-percent:0;mso-height-percent:0" o:ole="">
              <v:imagedata r:id="rId30" o:title=""/>
            </v:shape>
            <o:OLEObject Type="Embed" ProgID="Paint.Picture" ShapeID="_x0000_i1029" DrawAspect="Content" ObjectID="_1704660844" r:id="rId31"/>
          </w:object>
        </w:r>
      </w:del>
    </w:p>
    <w:p w14:paraId="2FD4225B" w14:textId="0F697016" w:rsidR="00221741" w:rsidRDefault="00221741">
      <w:pPr>
        <w:pPrChange w:id="68" w:author="Ken Sayers" w:date="2022-01-18T09:10:00Z">
          <w:pPr>
            <w:ind w:firstLine="720"/>
          </w:pPr>
        </w:pPrChange>
      </w:pPr>
    </w:p>
    <w:p w14:paraId="7FD6644A" w14:textId="77777777" w:rsidR="00CF6F15" w:rsidRDefault="00CF6F15" w:rsidP="00E81F6E">
      <w:pPr>
        <w:ind w:firstLine="720"/>
      </w:pPr>
    </w:p>
    <w:p w14:paraId="5ED26A2F" w14:textId="77777777" w:rsidR="00CF6F15" w:rsidRDefault="00CF6F15" w:rsidP="00CE63D6">
      <w:pPr>
        <w:pStyle w:val="Heading2"/>
        <w:numPr>
          <w:ilvl w:val="1"/>
          <w:numId w:val="1"/>
        </w:numPr>
      </w:pPr>
      <w:bookmarkStart w:id="69" w:name="_Toc93340626"/>
      <w:r>
        <w:t>Configure System (AWX/Ansible Tower)</w:t>
      </w:r>
      <w:bookmarkEnd w:id="69"/>
    </w:p>
    <w:p w14:paraId="49407E4A" w14:textId="77777777" w:rsidR="00F44331" w:rsidRDefault="00F44331" w:rsidP="00CF6F15"/>
    <w:p w14:paraId="4A39C854" w14:textId="77777777" w:rsidR="00F44331" w:rsidRDefault="00F44331" w:rsidP="00CE63D6">
      <w:pPr>
        <w:numPr>
          <w:ilvl w:val="0"/>
          <w:numId w:val="16"/>
        </w:numPr>
      </w:pPr>
      <w:r>
        <w:t>Go to Jenkins =&gt; Manage Jenkins =&gt; Configure System</w:t>
      </w:r>
    </w:p>
    <w:p w14:paraId="25C72A7D" w14:textId="77777777" w:rsidR="00F44331" w:rsidRDefault="00F44331" w:rsidP="00CE63D6">
      <w:pPr>
        <w:numPr>
          <w:ilvl w:val="0"/>
          <w:numId w:val="16"/>
        </w:numPr>
      </w:pPr>
      <w:r>
        <w:t>Go to Ansible Tower</w:t>
      </w:r>
    </w:p>
    <w:p w14:paraId="64B5CD6F" w14:textId="77777777" w:rsidR="00F44331" w:rsidRDefault="00F44331" w:rsidP="00CE63D6">
      <w:pPr>
        <w:numPr>
          <w:ilvl w:val="0"/>
          <w:numId w:val="16"/>
        </w:numPr>
      </w:pPr>
      <w:r>
        <w:t xml:space="preserve">Click on Add, Give a name to the instance “AWX”. Please note “AWX” instance name is used in Jenkins’s pipeline code. In case a different name is used, the pipeline code needs to be updated. </w:t>
      </w:r>
    </w:p>
    <w:p w14:paraId="2D96F4DD" w14:textId="77777777" w:rsidR="00F44331" w:rsidRDefault="00F44331" w:rsidP="00CE63D6">
      <w:pPr>
        <w:numPr>
          <w:ilvl w:val="0"/>
          <w:numId w:val="16"/>
        </w:numPr>
      </w:pPr>
      <w:r>
        <w:lastRenderedPageBreak/>
        <w:t xml:space="preserve">Update the actual URL of Ansible Tower/AWX instance to make API calls </w:t>
      </w:r>
    </w:p>
    <w:p w14:paraId="133C9E73" w14:textId="77777777" w:rsidR="00F44331" w:rsidRDefault="00F44331" w:rsidP="00CE63D6">
      <w:pPr>
        <w:numPr>
          <w:ilvl w:val="0"/>
          <w:numId w:val="16"/>
        </w:numPr>
      </w:pPr>
      <w:r>
        <w:t xml:space="preserve">Include the username/password to authenticate Jenkins in AWX/Tower. Hence get the user first created in AWX/Tower and get that credential added in Jenkins as username/password credential type before setting this up. Refer to the section &lt;??&gt; on how to setup a Jenkins username/password credential. </w:t>
      </w:r>
    </w:p>
    <w:p w14:paraId="1797654A" w14:textId="77777777" w:rsidR="00F44331" w:rsidRDefault="00F44331" w:rsidP="00CE63D6">
      <w:pPr>
        <w:numPr>
          <w:ilvl w:val="0"/>
          <w:numId w:val="16"/>
        </w:numPr>
      </w:pPr>
      <w:r>
        <w:t xml:space="preserve">During development instance SSL is not used, however in production environment SSL should be enabled which is not documented here, refer to relevant </w:t>
      </w:r>
      <w:r w:rsidR="00303CE4">
        <w:t>Jenkins’s</w:t>
      </w:r>
      <w:r>
        <w:t xml:space="preserve"> documentation on enabling SSL. </w:t>
      </w:r>
    </w:p>
    <w:p w14:paraId="2615949C" w14:textId="77777777" w:rsidR="00303CE4" w:rsidRDefault="00303CE4" w:rsidP="00CE63D6">
      <w:pPr>
        <w:numPr>
          <w:ilvl w:val="0"/>
          <w:numId w:val="16"/>
        </w:numPr>
      </w:pPr>
      <w:r>
        <w:t xml:space="preserve">Test the connection between Jenkins and Ansible is successful to proceed further. </w:t>
      </w:r>
    </w:p>
    <w:p w14:paraId="24F2FE83" w14:textId="77777777" w:rsidR="00CF6F15" w:rsidRPr="00CF6F15" w:rsidRDefault="00084ED3" w:rsidP="00F44331">
      <w:pPr>
        <w:ind w:firstLine="360"/>
      </w:pPr>
      <w:r>
        <w:rPr>
          <w:noProof/>
        </w:rPr>
        <w:object w:dxaOrig="15180" w:dyaOrig="9000" w14:anchorId="7F53E731">
          <v:shape id="_x0000_i1030" type="#_x0000_t75" alt="" style="width:423pt;height:273pt;mso-width-percent:0;mso-height-percent:0;mso-width-percent:0;mso-height-percent:0" o:ole="">
            <v:imagedata r:id="rId32" o:title=""/>
          </v:shape>
          <o:OLEObject Type="Embed" ProgID="Paint.Picture" ShapeID="_x0000_i1030" DrawAspect="Content" ObjectID="_1704660845" r:id="rId33"/>
        </w:object>
      </w:r>
    </w:p>
    <w:p w14:paraId="191AB944" w14:textId="77777777" w:rsidR="009E5F50" w:rsidRDefault="009E5F50" w:rsidP="00CE63D6">
      <w:pPr>
        <w:pStyle w:val="Heading2"/>
        <w:numPr>
          <w:ilvl w:val="1"/>
          <w:numId w:val="1"/>
        </w:numPr>
      </w:pPr>
      <w:bookmarkStart w:id="70" w:name="_Toc93340627"/>
      <w:r>
        <w:t>Credentials</w:t>
      </w:r>
      <w:bookmarkEnd w:id="70"/>
      <w:r>
        <w:t xml:space="preserve"> </w:t>
      </w:r>
    </w:p>
    <w:p w14:paraId="314218BB" w14:textId="77777777" w:rsidR="00500999" w:rsidRDefault="00500999" w:rsidP="00500999">
      <w:r>
        <w:t xml:space="preserve">The following are the credential types used. </w:t>
      </w:r>
      <w:r w:rsidR="00263767">
        <w:t>The steps to create and configure detailed further in the document.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731"/>
        <w:gridCol w:w="2458"/>
        <w:gridCol w:w="4465"/>
      </w:tblGrid>
      <w:tr w:rsidR="00500999" w14:paraId="1AE97B28" w14:textId="77777777" w:rsidTr="00CE63D6">
        <w:tc>
          <w:tcPr>
            <w:tcW w:w="706" w:type="dxa"/>
            <w:shd w:val="clear" w:color="auto" w:fill="D9D9D9"/>
          </w:tcPr>
          <w:p w14:paraId="4FBB8C28" w14:textId="77777777" w:rsidR="00500999" w:rsidRPr="00CE63D6" w:rsidRDefault="00500999" w:rsidP="00CE63D6">
            <w:pPr>
              <w:jc w:val="center"/>
              <w:rPr>
                <w:b/>
                <w:bCs/>
              </w:rPr>
            </w:pPr>
            <w:r w:rsidRPr="00CE63D6">
              <w:rPr>
                <w:b/>
                <w:bCs/>
              </w:rPr>
              <w:t>S No</w:t>
            </w:r>
          </w:p>
        </w:tc>
        <w:tc>
          <w:tcPr>
            <w:tcW w:w="1738" w:type="dxa"/>
            <w:shd w:val="clear" w:color="auto" w:fill="D9D9D9"/>
          </w:tcPr>
          <w:p w14:paraId="68FCCCA5" w14:textId="77777777" w:rsidR="00500999" w:rsidRPr="00CE63D6" w:rsidRDefault="00500999" w:rsidP="00CE63D6">
            <w:pPr>
              <w:jc w:val="center"/>
              <w:rPr>
                <w:b/>
                <w:bCs/>
              </w:rPr>
            </w:pPr>
            <w:r w:rsidRPr="00CE63D6">
              <w:rPr>
                <w:b/>
                <w:bCs/>
              </w:rPr>
              <w:t>Purpose</w:t>
            </w:r>
          </w:p>
        </w:tc>
        <w:tc>
          <w:tcPr>
            <w:tcW w:w="2524" w:type="dxa"/>
            <w:shd w:val="clear" w:color="auto" w:fill="D9D9D9"/>
          </w:tcPr>
          <w:p w14:paraId="4543C848" w14:textId="77777777" w:rsidR="00500999" w:rsidRPr="00CE63D6" w:rsidRDefault="00500999" w:rsidP="00CE63D6">
            <w:pPr>
              <w:jc w:val="center"/>
              <w:rPr>
                <w:b/>
                <w:bCs/>
              </w:rPr>
            </w:pPr>
            <w:r w:rsidRPr="00CE63D6">
              <w:rPr>
                <w:b/>
                <w:bCs/>
              </w:rPr>
              <w:t>Credential Type</w:t>
            </w:r>
          </w:p>
        </w:tc>
        <w:tc>
          <w:tcPr>
            <w:tcW w:w="4608" w:type="dxa"/>
            <w:shd w:val="clear" w:color="auto" w:fill="D9D9D9"/>
          </w:tcPr>
          <w:p w14:paraId="5467530A" w14:textId="77777777" w:rsidR="00500999" w:rsidRPr="00CE63D6" w:rsidRDefault="00500999" w:rsidP="00CE63D6">
            <w:pPr>
              <w:jc w:val="center"/>
              <w:rPr>
                <w:b/>
                <w:bCs/>
              </w:rPr>
            </w:pPr>
            <w:r w:rsidRPr="00CE63D6">
              <w:rPr>
                <w:b/>
                <w:bCs/>
              </w:rPr>
              <w:t>Description</w:t>
            </w:r>
          </w:p>
        </w:tc>
      </w:tr>
      <w:tr w:rsidR="00500999" w14:paraId="38C5129D" w14:textId="77777777" w:rsidTr="00CE63D6">
        <w:tc>
          <w:tcPr>
            <w:tcW w:w="706" w:type="dxa"/>
            <w:shd w:val="clear" w:color="auto" w:fill="auto"/>
          </w:tcPr>
          <w:p w14:paraId="0A265CD1" w14:textId="77777777" w:rsidR="00500999" w:rsidRPr="00CE63D6" w:rsidRDefault="00500999" w:rsidP="00E81F6E">
            <w:pPr>
              <w:rPr>
                <w:sz w:val="20"/>
                <w:szCs w:val="20"/>
              </w:rPr>
            </w:pPr>
            <w:r w:rsidRPr="00CE63D6">
              <w:rPr>
                <w:sz w:val="20"/>
                <w:szCs w:val="20"/>
              </w:rPr>
              <w:t>1</w:t>
            </w:r>
          </w:p>
        </w:tc>
        <w:tc>
          <w:tcPr>
            <w:tcW w:w="1738" w:type="dxa"/>
            <w:shd w:val="clear" w:color="auto" w:fill="auto"/>
          </w:tcPr>
          <w:p w14:paraId="7CC362A3" w14:textId="77777777" w:rsidR="00500999" w:rsidRPr="00CE63D6" w:rsidRDefault="00500999" w:rsidP="00E81F6E">
            <w:pPr>
              <w:rPr>
                <w:sz w:val="20"/>
                <w:szCs w:val="20"/>
              </w:rPr>
            </w:pPr>
            <w:r w:rsidRPr="00CE63D6">
              <w:rPr>
                <w:sz w:val="20"/>
                <w:szCs w:val="20"/>
              </w:rPr>
              <w:t>Jenkins access to AWX</w:t>
            </w:r>
          </w:p>
        </w:tc>
        <w:tc>
          <w:tcPr>
            <w:tcW w:w="2524" w:type="dxa"/>
            <w:shd w:val="clear" w:color="auto" w:fill="auto"/>
          </w:tcPr>
          <w:p w14:paraId="6EAC0791" w14:textId="77777777" w:rsidR="00500999" w:rsidRPr="00CE63D6" w:rsidRDefault="00500999" w:rsidP="00E81F6E">
            <w:pPr>
              <w:rPr>
                <w:sz w:val="20"/>
                <w:szCs w:val="20"/>
              </w:rPr>
            </w:pPr>
            <w:r w:rsidRPr="00CE63D6">
              <w:rPr>
                <w:sz w:val="20"/>
                <w:szCs w:val="20"/>
              </w:rPr>
              <w:t>Username and Password</w:t>
            </w:r>
          </w:p>
        </w:tc>
        <w:tc>
          <w:tcPr>
            <w:tcW w:w="4608" w:type="dxa"/>
            <w:shd w:val="clear" w:color="auto" w:fill="auto"/>
          </w:tcPr>
          <w:p w14:paraId="58AB255C" w14:textId="77777777" w:rsidR="00500999" w:rsidRPr="00CE63D6" w:rsidRDefault="00500999" w:rsidP="00E81F6E">
            <w:pPr>
              <w:rPr>
                <w:sz w:val="20"/>
                <w:szCs w:val="20"/>
              </w:rPr>
            </w:pPr>
            <w:r w:rsidRPr="00CE63D6">
              <w:rPr>
                <w:sz w:val="20"/>
                <w:szCs w:val="20"/>
              </w:rPr>
              <w:t>An AWX user account</w:t>
            </w:r>
            <w:r w:rsidR="00997630" w:rsidRPr="00CE63D6">
              <w:rPr>
                <w:sz w:val="20"/>
                <w:szCs w:val="20"/>
              </w:rPr>
              <w:t xml:space="preserve"> having permissions to run jobs, access required credentials, project, and resources. A username and password are used.</w:t>
            </w:r>
          </w:p>
        </w:tc>
      </w:tr>
      <w:tr w:rsidR="00500999" w14:paraId="24B79522" w14:textId="77777777" w:rsidTr="00CE63D6">
        <w:tc>
          <w:tcPr>
            <w:tcW w:w="706" w:type="dxa"/>
            <w:shd w:val="clear" w:color="auto" w:fill="auto"/>
          </w:tcPr>
          <w:p w14:paraId="7B67E2DB" w14:textId="77777777" w:rsidR="00500999" w:rsidRPr="00CE63D6" w:rsidRDefault="00500999" w:rsidP="00E81F6E">
            <w:pPr>
              <w:rPr>
                <w:sz w:val="20"/>
                <w:szCs w:val="20"/>
              </w:rPr>
            </w:pPr>
            <w:r w:rsidRPr="00CE63D6">
              <w:rPr>
                <w:sz w:val="20"/>
                <w:szCs w:val="20"/>
              </w:rPr>
              <w:t>2</w:t>
            </w:r>
          </w:p>
        </w:tc>
        <w:tc>
          <w:tcPr>
            <w:tcW w:w="1738" w:type="dxa"/>
            <w:shd w:val="clear" w:color="auto" w:fill="auto"/>
          </w:tcPr>
          <w:p w14:paraId="5B76D2E2" w14:textId="77777777" w:rsidR="00500999" w:rsidRPr="00CE63D6" w:rsidRDefault="00500999" w:rsidP="00E81F6E">
            <w:pPr>
              <w:rPr>
                <w:sz w:val="20"/>
                <w:szCs w:val="20"/>
              </w:rPr>
            </w:pPr>
            <w:r w:rsidRPr="00CE63D6">
              <w:rPr>
                <w:sz w:val="20"/>
                <w:szCs w:val="20"/>
              </w:rPr>
              <w:t>Jenkins access to GitHub (source control)</w:t>
            </w:r>
          </w:p>
        </w:tc>
        <w:tc>
          <w:tcPr>
            <w:tcW w:w="2524" w:type="dxa"/>
            <w:shd w:val="clear" w:color="auto" w:fill="auto"/>
          </w:tcPr>
          <w:p w14:paraId="78851485" w14:textId="77777777" w:rsidR="00500999" w:rsidRPr="00CE63D6" w:rsidRDefault="00500999" w:rsidP="00E81F6E">
            <w:pPr>
              <w:rPr>
                <w:sz w:val="20"/>
                <w:szCs w:val="20"/>
              </w:rPr>
            </w:pPr>
            <w:r w:rsidRPr="00CE63D6">
              <w:rPr>
                <w:sz w:val="20"/>
                <w:szCs w:val="20"/>
              </w:rPr>
              <w:t>Username and Password (PAT)</w:t>
            </w:r>
          </w:p>
        </w:tc>
        <w:tc>
          <w:tcPr>
            <w:tcW w:w="4608" w:type="dxa"/>
            <w:shd w:val="clear" w:color="auto" w:fill="auto"/>
          </w:tcPr>
          <w:p w14:paraId="24712C27" w14:textId="77777777" w:rsidR="00500999" w:rsidRPr="00CE63D6" w:rsidRDefault="00997630" w:rsidP="00E81F6E">
            <w:pPr>
              <w:rPr>
                <w:sz w:val="20"/>
                <w:szCs w:val="20"/>
              </w:rPr>
            </w:pPr>
            <w:r w:rsidRPr="00CE63D6">
              <w:rPr>
                <w:sz w:val="20"/>
                <w:szCs w:val="20"/>
              </w:rPr>
              <w:t>GitHub username and Personal Access Token. This is used by Jenkins to work with source control</w:t>
            </w:r>
          </w:p>
        </w:tc>
      </w:tr>
      <w:tr w:rsidR="00500999" w14:paraId="21EEBFEC" w14:textId="77777777" w:rsidTr="00CE63D6">
        <w:tc>
          <w:tcPr>
            <w:tcW w:w="706" w:type="dxa"/>
            <w:shd w:val="clear" w:color="auto" w:fill="auto"/>
          </w:tcPr>
          <w:p w14:paraId="31E0FF56" w14:textId="77777777" w:rsidR="00500999" w:rsidRPr="00CE63D6" w:rsidRDefault="00500999" w:rsidP="00E81F6E">
            <w:pPr>
              <w:rPr>
                <w:sz w:val="20"/>
                <w:szCs w:val="20"/>
              </w:rPr>
            </w:pPr>
            <w:r w:rsidRPr="00CE63D6">
              <w:rPr>
                <w:sz w:val="20"/>
                <w:szCs w:val="20"/>
              </w:rPr>
              <w:lastRenderedPageBreak/>
              <w:t>3</w:t>
            </w:r>
          </w:p>
        </w:tc>
        <w:tc>
          <w:tcPr>
            <w:tcW w:w="1738" w:type="dxa"/>
            <w:shd w:val="clear" w:color="auto" w:fill="auto"/>
          </w:tcPr>
          <w:p w14:paraId="1FB052BF" w14:textId="77777777" w:rsidR="00500999" w:rsidRPr="00CE63D6" w:rsidRDefault="00500999" w:rsidP="00E81F6E">
            <w:pPr>
              <w:rPr>
                <w:sz w:val="20"/>
                <w:szCs w:val="20"/>
              </w:rPr>
            </w:pPr>
            <w:r w:rsidRPr="00CE63D6">
              <w:rPr>
                <w:sz w:val="20"/>
                <w:szCs w:val="20"/>
              </w:rPr>
              <w:t>Jenkins access to Terraform Cloud/Enterprise</w:t>
            </w:r>
          </w:p>
        </w:tc>
        <w:tc>
          <w:tcPr>
            <w:tcW w:w="2524" w:type="dxa"/>
            <w:shd w:val="clear" w:color="auto" w:fill="auto"/>
          </w:tcPr>
          <w:p w14:paraId="4A632E52" w14:textId="77777777" w:rsidR="00500999" w:rsidRPr="00CE63D6" w:rsidRDefault="00500999" w:rsidP="00E81F6E">
            <w:pPr>
              <w:rPr>
                <w:sz w:val="20"/>
                <w:szCs w:val="20"/>
              </w:rPr>
            </w:pPr>
            <w:r w:rsidRPr="00CE63D6">
              <w:rPr>
                <w:sz w:val="20"/>
                <w:szCs w:val="20"/>
              </w:rPr>
              <w:t>Secret Text</w:t>
            </w:r>
          </w:p>
        </w:tc>
        <w:tc>
          <w:tcPr>
            <w:tcW w:w="4608" w:type="dxa"/>
            <w:shd w:val="clear" w:color="auto" w:fill="auto"/>
          </w:tcPr>
          <w:p w14:paraId="59F4DDD3" w14:textId="77777777" w:rsidR="00500999" w:rsidRPr="00CE63D6" w:rsidRDefault="00997630" w:rsidP="00E81F6E">
            <w:pPr>
              <w:rPr>
                <w:sz w:val="20"/>
                <w:szCs w:val="20"/>
              </w:rPr>
            </w:pPr>
            <w:r w:rsidRPr="00CE63D6">
              <w:rPr>
                <w:sz w:val="20"/>
                <w:szCs w:val="20"/>
              </w:rPr>
              <w:t xml:space="preserve">A User/team token created in Terraform Cloud/Enterprise. Get that added as secret text in Jenkins. </w:t>
            </w:r>
          </w:p>
        </w:tc>
      </w:tr>
    </w:tbl>
    <w:p w14:paraId="5F457329" w14:textId="77777777" w:rsidR="00CF6F15" w:rsidRPr="000D4290" w:rsidRDefault="00CF6F15" w:rsidP="00E81F6E">
      <w:pPr>
        <w:ind w:firstLine="720"/>
      </w:pPr>
    </w:p>
    <w:p w14:paraId="065FCF1A" w14:textId="77777777" w:rsidR="00782264" w:rsidRDefault="002410EF" w:rsidP="001D4DB4">
      <w:pPr>
        <w:pStyle w:val="Heading3"/>
        <w:ind w:left="1080"/>
        <w:rPr>
          <w:sz w:val="20"/>
          <w:szCs w:val="20"/>
        </w:rPr>
      </w:pPr>
      <w:r>
        <w:br w:type="page"/>
      </w:r>
    </w:p>
    <w:p w14:paraId="2498DECE" w14:textId="77777777" w:rsidR="00782264" w:rsidRDefault="00782264" w:rsidP="00782264">
      <w:pPr>
        <w:pStyle w:val="ListParagraph"/>
      </w:pPr>
    </w:p>
    <w:p w14:paraId="17A84DD2" w14:textId="77777777" w:rsidR="002410EF" w:rsidRPr="00E26B8D" w:rsidRDefault="00E26B8D" w:rsidP="00E26B8D">
      <w:pPr>
        <w:pStyle w:val="Heading3"/>
      </w:pPr>
      <w:bookmarkStart w:id="71" w:name="_Toc93340628"/>
      <w:r>
        <w:t>5.5.1 Username and Password Type</w:t>
      </w:r>
      <w:bookmarkEnd w:id="71"/>
      <w:r>
        <w:t xml:space="preserve"> </w:t>
      </w:r>
    </w:p>
    <w:p w14:paraId="2EBE219F" w14:textId="77777777" w:rsidR="00782264" w:rsidRDefault="00782264" w:rsidP="00782264">
      <w:pPr>
        <w:pStyle w:val="ListParagraph"/>
        <w:rPr>
          <w:sz w:val="20"/>
          <w:szCs w:val="20"/>
        </w:rPr>
      </w:pPr>
    </w:p>
    <w:p w14:paraId="4F1C8A4E" w14:textId="77777777" w:rsidR="00FF72B6" w:rsidRDefault="00FF72B6" w:rsidP="00CE63D6">
      <w:pPr>
        <w:pStyle w:val="ListParagraph"/>
        <w:numPr>
          <w:ilvl w:val="0"/>
          <w:numId w:val="4"/>
        </w:numPr>
        <w:rPr>
          <w:sz w:val="20"/>
          <w:szCs w:val="20"/>
        </w:rPr>
      </w:pPr>
      <w:r>
        <w:rPr>
          <w:sz w:val="20"/>
          <w:szCs w:val="20"/>
        </w:rPr>
        <w:t xml:space="preserve">Login to Jenkins go to Manage Jenkins =&gt; Manage Credentials =&gt; Stores scoped to Jenkins (Jenkins) =&gt; Global Credentials (unrestricted) </w:t>
      </w:r>
      <w:r w:rsidR="005B0E59">
        <w:rPr>
          <w:sz w:val="20"/>
          <w:szCs w:val="20"/>
        </w:rPr>
        <w:t xml:space="preserve">=&gt; Add credentials </w:t>
      </w:r>
    </w:p>
    <w:p w14:paraId="14F2BF5C" w14:textId="77777777" w:rsidR="002410EF" w:rsidRDefault="002410EF" w:rsidP="002410EF">
      <w:pPr>
        <w:pStyle w:val="ListParagraph"/>
        <w:rPr>
          <w:sz w:val="20"/>
          <w:szCs w:val="20"/>
        </w:rPr>
      </w:pPr>
    </w:p>
    <w:p w14:paraId="3FA3EAEA" w14:textId="77777777" w:rsidR="00FF72B6" w:rsidRPr="006C07DD" w:rsidRDefault="00FF72B6" w:rsidP="00CE63D6">
      <w:pPr>
        <w:pStyle w:val="ListParagraph"/>
        <w:numPr>
          <w:ilvl w:val="0"/>
          <w:numId w:val="4"/>
        </w:numPr>
        <w:rPr>
          <w:sz w:val="20"/>
          <w:szCs w:val="20"/>
        </w:rPr>
      </w:pPr>
      <w:r w:rsidRPr="006C07DD">
        <w:rPr>
          <w:sz w:val="20"/>
          <w:szCs w:val="20"/>
        </w:rPr>
        <w:t xml:space="preserve">Then choose Kind as “Username Password” and key in username, </w:t>
      </w:r>
      <w:r w:rsidR="006C07DD" w:rsidRPr="006C07DD">
        <w:rPr>
          <w:sz w:val="20"/>
          <w:szCs w:val="20"/>
        </w:rPr>
        <w:t xml:space="preserve">Password, </w:t>
      </w:r>
      <w:proofErr w:type="gramStart"/>
      <w:r w:rsidR="006C07DD" w:rsidRPr="006C07DD">
        <w:rPr>
          <w:sz w:val="20"/>
          <w:szCs w:val="20"/>
        </w:rPr>
        <w:t>Description</w:t>
      </w:r>
      <w:proofErr w:type="gramEnd"/>
      <w:r w:rsidR="006C07DD" w:rsidRPr="006C07DD">
        <w:rPr>
          <w:sz w:val="20"/>
          <w:szCs w:val="20"/>
        </w:rPr>
        <w:t xml:space="preserve"> and </w:t>
      </w:r>
      <w:r w:rsidR="00CC5B1F" w:rsidRPr="006C07DD">
        <w:rPr>
          <w:sz w:val="20"/>
          <w:szCs w:val="20"/>
        </w:rPr>
        <w:t>a</w:t>
      </w:r>
      <w:r w:rsidR="006C07DD" w:rsidRPr="006C07DD">
        <w:rPr>
          <w:sz w:val="20"/>
          <w:szCs w:val="20"/>
        </w:rPr>
        <w:t xml:space="preserve"> unique </w:t>
      </w:r>
      <w:r w:rsidR="00CC5B1F" w:rsidRPr="006C07DD">
        <w:rPr>
          <w:sz w:val="20"/>
          <w:szCs w:val="20"/>
        </w:rPr>
        <w:t>ID which</w:t>
      </w:r>
      <w:r w:rsidR="006C07DD" w:rsidRPr="006C07DD">
        <w:rPr>
          <w:sz w:val="20"/>
          <w:szCs w:val="20"/>
        </w:rPr>
        <w:t xml:space="preserve"> would be referred in the pipeline code. </w:t>
      </w:r>
      <w:r w:rsidR="00CC5B1F">
        <w:rPr>
          <w:sz w:val="20"/>
          <w:szCs w:val="20"/>
        </w:rPr>
        <w:t>(An example below)</w:t>
      </w:r>
    </w:p>
    <w:p w14:paraId="0E77D938" w14:textId="77777777" w:rsidR="00962BBD" w:rsidRDefault="00084ED3" w:rsidP="0043562B">
      <w:pPr>
        <w:ind w:firstLine="720"/>
        <w:rPr>
          <w:b/>
          <w:bCs/>
          <w:sz w:val="20"/>
          <w:szCs w:val="20"/>
        </w:rPr>
      </w:pPr>
      <w:r>
        <w:rPr>
          <w:noProof/>
        </w:rPr>
        <w:object w:dxaOrig="6012" w:dyaOrig="7044" w14:anchorId="7E7D665F">
          <v:shape id="_x0000_i1031" type="#_x0000_t75" alt="" style="width:274.8pt;height:180pt;mso-width-percent:0;mso-height-percent:0;mso-width-percent:0;mso-height-percent:0" o:ole="">
            <v:imagedata r:id="rId34" o:title=""/>
          </v:shape>
          <o:OLEObject Type="Embed" ProgID="Paint.Picture" ShapeID="_x0000_i1031" DrawAspect="Content" ObjectID="_1704660846" r:id="rId35"/>
        </w:object>
      </w:r>
    </w:p>
    <w:p w14:paraId="26D4F464" w14:textId="77777777" w:rsidR="002410EF" w:rsidRDefault="00E26B8D" w:rsidP="00E26B8D">
      <w:pPr>
        <w:pStyle w:val="Heading3"/>
      </w:pPr>
      <w:bookmarkStart w:id="72" w:name="_Toc93340629"/>
      <w:r>
        <w:t xml:space="preserve">5.5.2 </w:t>
      </w:r>
      <w:r w:rsidR="002410EF">
        <w:t>Se</w:t>
      </w:r>
      <w:r>
        <w:t>cret Text Type</w:t>
      </w:r>
      <w:bookmarkEnd w:id="72"/>
    </w:p>
    <w:p w14:paraId="52B058E6" w14:textId="77777777" w:rsidR="002410EF" w:rsidRDefault="002410EF" w:rsidP="002410EF"/>
    <w:p w14:paraId="524F4EB6" w14:textId="77777777" w:rsidR="005B0E59" w:rsidRDefault="005B0E59" w:rsidP="00CE63D6">
      <w:pPr>
        <w:pStyle w:val="ListParagraph"/>
        <w:numPr>
          <w:ilvl w:val="0"/>
          <w:numId w:val="5"/>
        </w:numPr>
        <w:rPr>
          <w:sz w:val="20"/>
          <w:szCs w:val="20"/>
        </w:rPr>
      </w:pPr>
      <w:r>
        <w:rPr>
          <w:sz w:val="20"/>
          <w:szCs w:val="20"/>
        </w:rPr>
        <w:t xml:space="preserve">Login to Jenkins go to Manage Jenkins =&gt; Manage Credentials =&gt; Stores scoped to Jenkins (Jenkins) =&gt; Global Credentials (unrestricted) =&gt; Add credentials </w:t>
      </w:r>
    </w:p>
    <w:p w14:paraId="478B902E" w14:textId="77777777" w:rsidR="002410EF" w:rsidRPr="002410EF" w:rsidRDefault="005B0E59" w:rsidP="00CE63D6">
      <w:pPr>
        <w:numPr>
          <w:ilvl w:val="0"/>
          <w:numId w:val="5"/>
        </w:numPr>
      </w:pPr>
      <w:r w:rsidRPr="00CC5B1F">
        <w:rPr>
          <w:sz w:val="20"/>
          <w:szCs w:val="20"/>
        </w:rPr>
        <w:t xml:space="preserve">Choose Kind as secret text, enter </w:t>
      </w:r>
      <w:r w:rsidR="00CC5B1F" w:rsidRPr="00CC5B1F">
        <w:rPr>
          <w:sz w:val="20"/>
          <w:szCs w:val="20"/>
        </w:rPr>
        <w:t>secret text like Token</w:t>
      </w:r>
      <w:r w:rsidRPr="00CC5B1F">
        <w:rPr>
          <w:sz w:val="20"/>
          <w:szCs w:val="20"/>
        </w:rPr>
        <w:t xml:space="preserve"> in “secret” field and name the secret ID a</w:t>
      </w:r>
      <w:r w:rsidR="00CC5B1F" w:rsidRPr="00CC5B1F">
        <w:rPr>
          <w:sz w:val="20"/>
          <w:szCs w:val="20"/>
        </w:rPr>
        <w:t>s unique since it will be used in pipeline code</w:t>
      </w:r>
      <w:r w:rsidR="00CC5B1F">
        <w:t>. (An example below)</w:t>
      </w:r>
    </w:p>
    <w:p w14:paraId="50271C69" w14:textId="77777777" w:rsidR="00616D03" w:rsidRPr="00616D03" w:rsidRDefault="00084ED3" w:rsidP="00CC5B1F">
      <w:pPr>
        <w:ind w:firstLine="360"/>
      </w:pPr>
      <w:r>
        <w:rPr>
          <w:noProof/>
        </w:rPr>
        <w:object w:dxaOrig="8448" w:dyaOrig="6444" w14:anchorId="1B7795AD">
          <v:shape id="_x0000_i1032" type="#_x0000_t75" alt="" style="width:346.2pt;height:208.2pt;mso-width-percent:0;mso-height-percent:0;mso-width-percent:0;mso-height-percent:0" o:ole="">
            <v:imagedata r:id="rId36" o:title=""/>
          </v:shape>
          <o:OLEObject Type="Embed" ProgID="Paint.Picture" ShapeID="_x0000_i1032" DrawAspect="Content" ObjectID="_1704660847" r:id="rId37"/>
        </w:object>
      </w:r>
    </w:p>
    <w:p w14:paraId="0779D0F9" w14:textId="77777777" w:rsidR="004F7B79" w:rsidRDefault="00B87D69" w:rsidP="00CE63D6">
      <w:pPr>
        <w:pStyle w:val="Heading1"/>
        <w:numPr>
          <w:ilvl w:val="0"/>
          <w:numId w:val="11"/>
        </w:numPr>
        <w:ind w:left="720" w:hanging="360"/>
      </w:pPr>
      <w:bookmarkStart w:id="73" w:name="_Toc93340630"/>
      <w:r>
        <w:lastRenderedPageBreak/>
        <w:t>Terraform c</w:t>
      </w:r>
      <w:r w:rsidR="004F7B79">
        <w:t>ode changes to adapt to Terraform Cloud/Enterprise</w:t>
      </w:r>
      <w:bookmarkEnd w:id="73"/>
      <w:r w:rsidR="004F7B79">
        <w:t xml:space="preserve"> </w:t>
      </w:r>
    </w:p>
    <w:p w14:paraId="6752985A" w14:textId="77777777" w:rsidR="004F7B79" w:rsidRDefault="004F7B79" w:rsidP="004F7B79"/>
    <w:p w14:paraId="66ABA1DD" w14:textId="77777777" w:rsidR="004F7B79" w:rsidRDefault="004F7B79" w:rsidP="004F7B79">
      <w:r>
        <w:t xml:space="preserve">The following the major changes made to the Terraform code to adapt to Terraform Cloud/Enterprise. </w:t>
      </w:r>
    </w:p>
    <w:p w14:paraId="616D8E13" w14:textId="77777777" w:rsidR="004F7B79" w:rsidRDefault="004F7B79" w:rsidP="004F7B79">
      <w:pPr>
        <w:rPr>
          <w:sz w:val="20"/>
          <w:szCs w:val="20"/>
        </w:rPr>
      </w:pPr>
      <w:r>
        <w:t xml:space="preserve">Ensure that the code is updated before it is used. </w:t>
      </w:r>
    </w:p>
    <w:p w14:paraId="42F0533B" w14:textId="6B528FC4" w:rsidR="004F7B79" w:rsidRDefault="004F7B79" w:rsidP="00CE63D6">
      <w:pPr>
        <w:pStyle w:val="ListParagraph"/>
        <w:numPr>
          <w:ilvl w:val="0"/>
          <w:numId w:val="2"/>
        </w:numPr>
        <w:rPr>
          <w:sz w:val="20"/>
          <w:szCs w:val="20"/>
        </w:rPr>
      </w:pPr>
      <w:r w:rsidRPr="00D75428">
        <w:rPr>
          <w:sz w:val="20"/>
          <w:szCs w:val="20"/>
        </w:rPr>
        <w:t>Activate the right</w:t>
      </w:r>
      <w:r>
        <w:rPr>
          <w:sz w:val="20"/>
          <w:szCs w:val="20"/>
        </w:rPr>
        <w:t xml:space="preserve"> AWS</w:t>
      </w:r>
      <w:r w:rsidRPr="00D75428">
        <w:rPr>
          <w:sz w:val="20"/>
          <w:szCs w:val="20"/>
        </w:rPr>
        <w:t xml:space="preserve"> provider configuration in the code for </w:t>
      </w:r>
      <w:proofErr w:type="spellStart"/>
      <w:r>
        <w:rPr>
          <w:sz w:val="20"/>
          <w:szCs w:val="20"/>
        </w:rPr>
        <w:t>aws_resources</w:t>
      </w:r>
      <w:proofErr w:type="spellEnd"/>
      <w:r>
        <w:rPr>
          <w:sz w:val="20"/>
          <w:szCs w:val="20"/>
        </w:rPr>
        <w:t xml:space="preserve"> code set. </w:t>
      </w:r>
      <w:r w:rsidR="00063C20" w:rsidRPr="006F1FCD">
        <w:rPr>
          <w:noProof/>
          <w:sz w:val="20"/>
          <w:szCs w:val="20"/>
        </w:rPr>
        <w:drawing>
          <wp:inline distT="0" distB="0" distL="0" distR="0" wp14:anchorId="45CC7D9B" wp14:editId="5FC6DE7F">
            <wp:extent cx="3208020" cy="2887980"/>
            <wp:effectExtent l="0" t="0" r="0" b="0"/>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8020" cy="2887980"/>
                    </a:xfrm>
                    <a:prstGeom prst="rect">
                      <a:avLst/>
                    </a:prstGeom>
                    <a:noFill/>
                    <a:ln>
                      <a:noFill/>
                    </a:ln>
                  </pic:spPr>
                </pic:pic>
              </a:graphicData>
            </a:graphic>
          </wp:inline>
        </w:drawing>
      </w:r>
    </w:p>
    <w:p w14:paraId="18B5E098" w14:textId="77777777" w:rsidR="004F7B79" w:rsidRDefault="004F7B79" w:rsidP="004F7B79">
      <w:pPr>
        <w:rPr>
          <w:sz w:val="20"/>
          <w:szCs w:val="20"/>
        </w:rPr>
      </w:pPr>
    </w:p>
    <w:p w14:paraId="1475D8C0" w14:textId="77777777" w:rsidR="004F7B79" w:rsidRPr="00E0118C" w:rsidRDefault="004F7B79" w:rsidP="00CE63D6">
      <w:pPr>
        <w:pStyle w:val="ListParagraph"/>
        <w:numPr>
          <w:ilvl w:val="0"/>
          <w:numId w:val="2"/>
        </w:numPr>
        <w:rPr>
          <w:sz w:val="20"/>
          <w:szCs w:val="20"/>
        </w:rPr>
      </w:pPr>
      <w:r>
        <w:rPr>
          <w:sz w:val="20"/>
          <w:szCs w:val="20"/>
        </w:rPr>
        <w:t xml:space="preserve">Comment the terraform backend section of the code in both </w:t>
      </w:r>
      <w:proofErr w:type="spellStart"/>
      <w:r>
        <w:rPr>
          <w:sz w:val="20"/>
          <w:szCs w:val="20"/>
        </w:rPr>
        <w:t>aws_resources</w:t>
      </w:r>
      <w:proofErr w:type="spellEnd"/>
      <w:r>
        <w:rPr>
          <w:sz w:val="20"/>
          <w:szCs w:val="20"/>
        </w:rPr>
        <w:t xml:space="preserve"> and k8s_resources code set in the file main.tf. Below is an example. </w:t>
      </w:r>
    </w:p>
    <w:p w14:paraId="0808F3B4" w14:textId="4B4E78E8" w:rsidR="004F7B79" w:rsidRDefault="00063C20" w:rsidP="004F7B79">
      <w:pPr>
        <w:ind w:left="360" w:firstLine="720"/>
        <w:rPr>
          <w:sz w:val="20"/>
          <w:szCs w:val="20"/>
        </w:rPr>
      </w:pPr>
      <w:r w:rsidRPr="006F1FCD">
        <w:rPr>
          <w:noProof/>
          <w:sz w:val="20"/>
          <w:szCs w:val="20"/>
        </w:rPr>
        <w:drawing>
          <wp:inline distT="0" distB="0" distL="0" distR="0" wp14:anchorId="50FB7940" wp14:editId="1C06C8B5">
            <wp:extent cx="5212080" cy="1943100"/>
            <wp:effectExtent l="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2080" cy="1943100"/>
                    </a:xfrm>
                    <a:prstGeom prst="rect">
                      <a:avLst/>
                    </a:prstGeom>
                    <a:noFill/>
                    <a:ln>
                      <a:noFill/>
                    </a:ln>
                  </pic:spPr>
                </pic:pic>
              </a:graphicData>
            </a:graphic>
          </wp:inline>
        </w:drawing>
      </w:r>
    </w:p>
    <w:p w14:paraId="5A79EB79" w14:textId="77777777" w:rsidR="004F7B79" w:rsidRPr="00A444B5" w:rsidRDefault="004F7B79" w:rsidP="004F7B79">
      <w:pPr>
        <w:pStyle w:val="ListParagraph"/>
        <w:ind w:left="1080"/>
        <w:rPr>
          <w:sz w:val="20"/>
          <w:szCs w:val="20"/>
        </w:rPr>
      </w:pPr>
    </w:p>
    <w:p w14:paraId="124B6BCF" w14:textId="77777777" w:rsidR="004F7B79" w:rsidRPr="00CB3281" w:rsidRDefault="004F7B79" w:rsidP="00CE63D6">
      <w:pPr>
        <w:pStyle w:val="ListParagraph"/>
        <w:numPr>
          <w:ilvl w:val="0"/>
          <w:numId w:val="2"/>
        </w:numPr>
        <w:rPr>
          <w:sz w:val="20"/>
          <w:szCs w:val="20"/>
        </w:rPr>
      </w:pPr>
      <w:r>
        <w:rPr>
          <w:sz w:val="20"/>
          <w:szCs w:val="20"/>
        </w:rPr>
        <w:t xml:space="preserve">Activate the AWS provider configuration as below for k8s_resources code set and for remaining providers like Kubernetes and helm requires no changes. </w:t>
      </w:r>
    </w:p>
    <w:p w14:paraId="7273986C" w14:textId="5A14AA9C" w:rsidR="004F7B79" w:rsidRDefault="00063C20" w:rsidP="004F7B79">
      <w:pPr>
        <w:ind w:left="360" w:firstLine="720"/>
        <w:rPr>
          <w:sz w:val="20"/>
          <w:szCs w:val="20"/>
        </w:rPr>
      </w:pPr>
      <w:r w:rsidRPr="006F1FCD">
        <w:rPr>
          <w:noProof/>
          <w:sz w:val="20"/>
          <w:szCs w:val="20"/>
        </w:rPr>
        <w:lastRenderedPageBreak/>
        <w:drawing>
          <wp:inline distT="0" distB="0" distL="0" distR="0" wp14:anchorId="5A677333" wp14:editId="59C79E67">
            <wp:extent cx="3299460" cy="3055620"/>
            <wp:effectExtent l="0" t="0" r="0"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99460" cy="3055620"/>
                    </a:xfrm>
                    <a:prstGeom prst="rect">
                      <a:avLst/>
                    </a:prstGeom>
                    <a:noFill/>
                    <a:ln>
                      <a:noFill/>
                    </a:ln>
                  </pic:spPr>
                </pic:pic>
              </a:graphicData>
            </a:graphic>
          </wp:inline>
        </w:drawing>
      </w:r>
    </w:p>
    <w:p w14:paraId="57AB583A" w14:textId="77777777" w:rsidR="004F7B79" w:rsidRDefault="004F7B79" w:rsidP="00CE63D6">
      <w:pPr>
        <w:pStyle w:val="ListParagraph"/>
        <w:numPr>
          <w:ilvl w:val="0"/>
          <w:numId w:val="2"/>
        </w:numPr>
        <w:rPr>
          <w:sz w:val="20"/>
          <w:szCs w:val="20"/>
        </w:rPr>
      </w:pPr>
      <w:r>
        <w:rPr>
          <w:sz w:val="20"/>
          <w:szCs w:val="20"/>
        </w:rPr>
        <w:t xml:space="preserve">Finally update/activate the code relevant code snippet as below for data.tf in k8s_resources code set. </w:t>
      </w:r>
    </w:p>
    <w:p w14:paraId="63647F9C" w14:textId="26F3A369" w:rsidR="004F7B79" w:rsidRPr="00B83DF8" w:rsidRDefault="00063C20" w:rsidP="004F7B79">
      <w:pPr>
        <w:ind w:left="360" w:firstLine="720"/>
        <w:rPr>
          <w:sz w:val="20"/>
          <w:szCs w:val="20"/>
        </w:rPr>
      </w:pPr>
      <w:r w:rsidRPr="006F1FCD">
        <w:rPr>
          <w:noProof/>
          <w:sz w:val="20"/>
          <w:szCs w:val="20"/>
        </w:rPr>
        <w:drawing>
          <wp:inline distT="0" distB="0" distL="0" distR="0" wp14:anchorId="4DBB5B65" wp14:editId="5BF37C47">
            <wp:extent cx="2994660" cy="372618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94660" cy="3726180"/>
                    </a:xfrm>
                    <a:prstGeom prst="rect">
                      <a:avLst/>
                    </a:prstGeom>
                    <a:noFill/>
                    <a:ln>
                      <a:noFill/>
                    </a:ln>
                  </pic:spPr>
                </pic:pic>
              </a:graphicData>
            </a:graphic>
          </wp:inline>
        </w:drawing>
      </w:r>
    </w:p>
    <w:p w14:paraId="21807C02" w14:textId="77777777" w:rsidR="004F7B79" w:rsidRDefault="004F7B79" w:rsidP="004F7B79"/>
    <w:p w14:paraId="592227A0" w14:textId="77777777" w:rsidR="000C7527" w:rsidRPr="000C7527" w:rsidRDefault="000C7527" w:rsidP="000C7527"/>
    <w:p w14:paraId="0E57093C" w14:textId="77777777" w:rsidR="000C7527" w:rsidRPr="000C7527" w:rsidRDefault="000C7527" w:rsidP="000C7527"/>
    <w:p w14:paraId="3C09E9AF" w14:textId="77777777" w:rsidR="00EF373E" w:rsidRDefault="005B0E59" w:rsidP="00CE63D6">
      <w:pPr>
        <w:pStyle w:val="Heading1"/>
        <w:numPr>
          <w:ilvl w:val="0"/>
          <w:numId w:val="11"/>
        </w:numPr>
        <w:ind w:left="720" w:hanging="360"/>
        <w:rPr>
          <w:b/>
          <w:bCs/>
          <w:sz w:val="28"/>
          <w:szCs w:val="28"/>
        </w:rPr>
      </w:pPr>
      <w:r>
        <w:br w:type="page"/>
      </w:r>
      <w:bookmarkStart w:id="74" w:name="_Toc93340631"/>
      <w:r w:rsidR="004F7B79">
        <w:lastRenderedPageBreak/>
        <w:t>Ansible Tower/AWX Environment</w:t>
      </w:r>
      <w:bookmarkEnd w:id="74"/>
      <w:r w:rsidR="004F7B79" w:rsidRPr="00500999">
        <w:rPr>
          <w:b/>
          <w:bCs/>
          <w:sz w:val="28"/>
          <w:szCs w:val="28"/>
        </w:rPr>
        <w:t xml:space="preserve"> </w:t>
      </w:r>
    </w:p>
    <w:p w14:paraId="6356C2D4" w14:textId="77777777" w:rsidR="00EF373E" w:rsidRDefault="00EF373E" w:rsidP="00EF373E"/>
    <w:p w14:paraId="127D1A35" w14:textId="77777777" w:rsidR="00EF373E" w:rsidRDefault="00EF373E" w:rsidP="00EF373E">
      <w:r>
        <w:t xml:space="preserve">The following objects/items are required to setup for the pipelines to work. </w:t>
      </w:r>
    </w:p>
    <w:p w14:paraId="646318E7" w14:textId="77777777" w:rsidR="00EF373E" w:rsidRDefault="00EF373E" w:rsidP="00CE63D6">
      <w:pPr>
        <w:numPr>
          <w:ilvl w:val="0"/>
          <w:numId w:val="17"/>
        </w:numPr>
      </w:pPr>
      <w:r>
        <w:t xml:space="preserve">A User Account </w:t>
      </w:r>
    </w:p>
    <w:p w14:paraId="48BF31DB" w14:textId="77777777" w:rsidR="00EF373E" w:rsidRDefault="00EF373E" w:rsidP="00CE63D6">
      <w:pPr>
        <w:numPr>
          <w:ilvl w:val="0"/>
          <w:numId w:val="17"/>
        </w:numPr>
      </w:pPr>
      <w:r>
        <w:t>Credential Types</w:t>
      </w:r>
    </w:p>
    <w:p w14:paraId="69E87386" w14:textId="77777777" w:rsidR="00EF373E" w:rsidRDefault="00EF373E" w:rsidP="00CE63D6">
      <w:pPr>
        <w:numPr>
          <w:ilvl w:val="0"/>
          <w:numId w:val="17"/>
        </w:numPr>
      </w:pPr>
      <w:r>
        <w:t xml:space="preserve">Inventory, Group and Host </w:t>
      </w:r>
    </w:p>
    <w:p w14:paraId="15A4DB23" w14:textId="77777777" w:rsidR="00EF373E" w:rsidRDefault="00EF373E" w:rsidP="00CE63D6">
      <w:pPr>
        <w:numPr>
          <w:ilvl w:val="0"/>
          <w:numId w:val="17"/>
        </w:numPr>
      </w:pPr>
      <w:r>
        <w:t>Credentials</w:t>
      </w:r>
    </w:p>
    <w:p w14:paraId="70778010" w14:textId="77777777" w:rsidR="00EF373E" w:rsidRDefault="00EF373E" w:rsidP="00CE63D6">
      <w:pPr>
        <w:numPr>
          <w:ilvl w:val="0"/>
          <w:numId w:val="17"/>
        </w:numPr>
      </w:pPr>
      <w:r>
        <w:t xml:space="preserve">Projects </w:t>
      </w:r>
    </w:p>
    <w:p w14:paraId="3378E86A" w14:textId="77777777" w:rsidR="006E5DF3" w:rsidRDefault="00EF373E" w:rsidP="00CE63D6">
      <w:pPr>
        <w:numPr>
          <w:ilvl w:val="0"/>
          <w:numId w:val="17"/>
        </w:numPr>
      </w:pPr>
      <w:r>
        <w:t xml:space="preserve">Templates </w:t>
      </w:r>
    </w:p>
    <w:p w14:paraId="4078F510" w14:textId="77777777" w:rsidR="006E5DF3" w:rsidRDefault="006E5DF3" w:rsidP="006E5DF3"/>
    <w:p w14:paraId="7B5E3662" w14:textId="77777777" w:rsidR="006E5DF3" w:rsidRPr="00F003F1" w:rsidRDefault="00F003F1" w:rsidP="00F003F1">
      <w:pPr>
        <w:pStyle w:val="Heading2"/>
      </w:pPr>
      <w:bookmarkStart w:id="75" w:name="_Toc93340632"/>
      <w:r>
        <w:t xml:space="preserve">6.1 </w:t>
      </w:r>
      <w:r w:rsidR="006E5DF3" w:rsidRPr="00F003F1">
        <w:t>User Account</w:t>
      </w:r>
      <w:bookmarkEnd w:id="75"/>
      <w:r w:rsidR="006E5DF3" w:rsidRPr="00F003F1">
        <w:t xml:space="preserve"> </w:t>
      </w:r>
    </w:p>
    <w:p w14:paraId="68594A0E" w14:textId="77777777" w:rsidR="00AA07F2" w:rsidRDefault="00AA07F2" w:rsidP="006E5DF3"/>
    <w:p w14:paraId="447AF00D" w14:textId="77777777" w:rsidR="006E5DF3" w:rsidRDefault="00AA07F2" w:rsidP="006E5DF3">
      <w:r>
        <w:t xml:space="preserve">A user account to allow Jenkins to successfully work with Ansible Tower/AWX API. The user should have necessary permissions to run jobs and its relevant objects. In development used system administrator type, however in production use role-based access control using teams/roles. </w:t>
      </w:r>
    </w:p>
    <w:p w14:paraId="3B57EAF4" w14:textId="77777777" w:rsidR="00AA07F2" w:rsidRDefault="00AA07F2" w:rsidP="006E5DF3"/>
    <w:p w14:paraId="36DD7060" w14:textId="77777777" w:rsidR="00AA07F2" w:rsidRDefault="00084ED3" w:rsidP="006E5DF3">
      <w:r>
        <w:rPr>
          <w:noProof/>
        </w:rPr>
        <w:object w:dxaOrig="10500" w:dyaOrig="4296" w14:anchorId="6E067F6F">
          <v:shape id="_x0000_i1033" type="#_x0000_t75" alt="" style="width:357pt;height:136.8pt;mso-width-percent:0;mso-height-percent:0;mso-width-percent:0;mso-height-percent:0" o:ole="">
            <v:imagedata r:id="rId42" o:title=""/>
          </v:shape>
          <o:OLEObject Type="Embed" ProgID="Paint.Picture" ShapeID="_x0000_i1033" DrawAspect="Content" ObjectID="_1704660848" r:id="rId43"/>
        </w:object>
      </w:r>
    </w:p>
    <w:p w14:paraId="682CF5A1" w14:textId="77777777" w:rsidR="00AA07F2" w:rsidRDefault="00AA07F2" w:rsidP="006E5DF3"/>
    <w:p w14:paraId="1FD80AC4" w14:textId="77777777" w:rsidR="006E5DF3" w:rsidRDefault="00F003F1" w:rsidP="00F003F1">
      <w:pPr>
        <w:pStyle w:val="Heading2"/>
      </w:pPr>
      <w:bookmarkStart w:id="76" w:name="_Toc93340633"/>
      <w:r>
        <w:t xml:space="preserve">6.2 </w:t>
      </w:r>
      <w:r w:rsidR="006E5DF3">
        <w:t>Credential Types</w:t>
      </w:r>
      <w:bookmarkEnd w:id="76"/>
    </w:p>
    <w:p w14:paraId="3E21BC8C" w14:textId="77777777" w:rsidR="006E5DF3" w:rsidRDefault="006E5DF3" w:rsidP="006E5DF3"/>
    <w:p w14:paraId="2F4B1B4E" w14:textId="77777777" w:rsidR="00AA07F2" w:rsidRDefault="00AA07F2" w:rsidP="006E5DF3">
      <w:r>
        <w:t xml:space="preserve">For the OpenIDL deployment there are infrastructure and application related pipelines. They require specific credentials and additional variables. Hence custom credential types are used to simply the setup. The following are the credential types and steps to configure them. </w:t>
      </w:r>
    </w:p>
    <w:p w14:paraId="6F634E02" w14:textId="77777777" w:rsidR="00AA07F2" w:rsidRDefault="00AA07F2" w:rsidP="00CE63D6">
      <w:pPr>
        <w:numPr>
          <w:ilvl w:val="0"/>
          <w:numId w:val="18"/>
        </w:numPr>
      </w:pPr>
      <w:r>
        <w:t>OpenIDL-IAC =&gt; Used in infrastructure provisioning jobs</w:t>
      </w:r>
    </w:p>
    <w:p w14:paraId="4FB4984A" w14:textId="77777777" w:rsidR="00AA07F2" w:rsidRDefault="00AA07F2" w:rsidP="00CE63D6">
      <w:pPr>
        <w:numPr>
          <w:ilvl w:val="0"/>
          <w:numId w:val="18"/>
        </w:numPr>
      </w:pPr>
      <w:r>
        <w:t>OpenIDL-APP =&gt; Used in application deployment jobs</w:t>
      </w:r>
    </w:p>
    <w:p w14:paraId="5E432892" w14:textId="77777777" w:rsidR="00AA07F2" w:rsidRDefault="00AA07F2" w:rsidP="00CE63D6">
      <w:pPr>
        <w:numPr>
          <w:ilvl w:val="0"/>
          <w:numId w:val="18"/>
        </w:numPr>
      </w:pPr>
      <w:proofErr w:type="spellStart"/>
      <w:r>
        <w:lastRenderedPageBreak/>
        <w:t>OpenIDL</w:t>
      </w:r>
      <w:proofErr w:type="spellEnd"/>
      <w:r>
        <w:t>-IAC-</w:t>
      </w:r>
      <w:proofErr w:type="spellStart"/>
      <w:r>
        <w:t>AWSUser</w:t>
      </w:r>
      <w:proofErr w:type="spellEnd"/>
      <w:r>
        <w:t xml:space="preserve">-BAF =&gt; AWS IAM user credentials used </w:t>
      </w:r>
      <w:r w:rsidR="001F0F8D">
        <w:t xml:space="preserve">with Blockchain automation jobs </w:t>
      </w:r>
    </w:p>
    <w:p w14:paraId="51785323" w14:textId="77777777" w:rsidR="001F0F8D" w:rsidRDefault="001F0F8D" w:rsidP="001F0F8D"/>
    <w:p w14:paraId="101A475A" w14:textId="77777777" w:rsidR="001F0F8D" w:rsidRDefault="001F0F8D" w:rsidP="001F0F8D">
      <w:pPr>
        <w:pStyle w:val="Heading3"/>
      </w:pPr>
      <w:bookmarkStart w:id="77" w:name="_Toc93340634"/>
      <w:r>
        <w:t>6.2.1 OpenIDL-IAC</w:t>
      </w:r>
      <w:bookmarkEnd w:id="77"/>
    </w:p>
    <w:p w14:paraId="5B2FEECE" w14:textId="77777777" w:rsidR="00A0626D" w:rsidRPr="00A0626D" w:rsidRDefault="00A0626D" w:rsidP="00A0626D"/>
    <w:p w14:paraId="58E94DFE" w14:textId="77777777" w:rsidR="001F0F8D" w:rsidRDefault="001F0F8D" w:rsidP="001F0F8D">
      <w:r>
        <w:t xml:space="preserve">1. Login into Ansible Tower/AWX instance, Go to Administration </w:t>
      </w:r>
    </w:p>
    <w:p w14:paraId="0961FE77" w14:textId="77777777" w:rsidR="001F0F8D" w:rsidRDefault="001F0F8D" w:rsidP="001F0F8D">
      <w:r>
        <w:t>2. Go to Credential Types</w:t>
      </w:r>
    </w:p>
    <w:p w14:paraId="0F6BD202" w14:textId="77777777" w:rsidR="001F0F8D" w:rsidRDefault="001F0F8D" w:rsidP="001F0F8D">
      <w:r>
        <w:t xml:space="preserve">3. Click on Add </w:t>
      </w:r>
    </w:p>
    <w:p w14:paraId="366441BC" w14:textId="77777777" w:rsidR="001F0F8D" w:rsidRDefault="001F0F8D" w:rsidP="001F0F8D">
      <w:r>
        <w:t xml:space="preserve">4. Name it as OpenIDL-IAC and paste the below configuration in each relevant section. </w:t>
      </w:r>
    </w:p>
    <w:p w14:paraId="3F3AAD2D" w14:textId="77777777" w:rsidR="001F0F8D" w:rsidRDefault="001F0F8D" w:rsidP="001F0F8D">
      <w:pPr>
        <w:rPr>
          <w:b/>
          <w:bCs/>
        </w:rPr>
      </w:pPr>
      <w:r w:rsidRPr="001F0F8D">
        <w:rPr>
          <w:b/>
          <w:bCs/>
        </w:rPr>
        <w:t>Input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8"/>
      </w:tblGrid>
      <w:tr w:rsidR="001F0F8D" w:rsidRPr="00CE63D6" w14:paraId="27B12371" w14:textId="77777777" w:rsidTr="00CE63D6">
        <w:tc>
          <w:tcPr>
            <w:tcW w:w="5418" w:type="dxa"/>
            <w:shd w:val="clear" w:color="auto" w:fill="auto"/>
          </w:tcPr>
          <w:p w14:paraId="4912760F" w14:textId="77777777" w:rsidR="001F0F8D" w:rsidRPr="001F0F8D" w:rsidRDefault="001F0F8D" w:rsidP="001F0F8D">
            <w:r w:rsidRPr="001F0F8D">
              <w:t>fields:</w:t>
            </w:r>
          </w:p>
          <w:p w14:paraId="6447E7B4" w14:textId="77777777" w:rsidR="001F0F8D" w:rsidRPr="001F0F8D" w:rsidRDefault="001F0F8D" w:rsidP="001F0F8D">
            <w:r w:rsidRPr="001F0F8D">
              <w:t xml:space="preserve">  - id: </w:t>
            </w:r>
            <w:proofErr w:type="spellStart"/>
            <w:r w:rsidRPr="001F0F8D">
              <w:t>aws_access_key</w:t>
            </w:r>
            <w:proofErr w:type="spellEnd"/>
          </w:p>
          <w:p w14:paraId="3590BE75" w14:textId="77777777" w:rsidR="001F0F8D" w:rsidRPr="001F0F8D" w:rsidRDefault="001F0F8D" w:rsidP="001F0F8D">
            <w:r w:rsidRPr="001F0F8D">
              <w:t xml:space="preserve">    type: string</w:t>
            </w:r>
          </w:p>
          <w:p w14:paraId="0CE74EB9" w14:textId="77777777" w:rsidR="001F0F8D" w:rsidRPr="001F0F8D" w:rsidRDefault="001F0F8D" w:rsidP="001F0F8D">
            <w:r w:rsidRPr="001F0F8D">
              <w:t xml:space="preserve">    label: AWS access key</w:t>
            </w:r>
          </w:p>
          <w:p w14:paraId="20C3B5DF" w14:textId="77777777" w:rsidR="001F0F8D" w:rsidRPr="001F0F8D" w:rsidRDefault="001F0F8D" w:rsidP="001F0F8D">
            <w:r w:rsidRPr="001F0F8D">
              <w:t xml:space="preserve">    secret: true</w:t>
            </w:r>
          </w:p>
          <w:p w14:paraId="0F24FB5D" w14:textId="77777777" w:rsidR="001F0F8D" w:rsidRPr="001F0F8D" w:rsidRDefault="001F0F8D" w:rsidP="001F0F8D">
            <w:r w:rsidRPr="001F0F8D">
              <w:t xml:space="preserve">    </w:t>
            </w:r>
            <w:proofErr w:type="spellStart"/>
            <w:r w:rsidRPr="001F0F8D">
              <w:t>help_text</w:t>
            </w:r>
            <w:proofErr w:type="spellEnd"/>
            <w:r w:rsidRPr="001F0F8D">
              <w:t>: AWS IAM user access key</w:t>
            </w:r>
          </w:p>
          <w:p w14:paraId="18CBDFFA" w14:textId="77777777" w:rsidR="001F0F8D" w:rsidRPr="001F0F8D" w:rsidRDefault="001F0F8D" w:rsidP="001F0F8D">
            <w:r w:rsidRPr="001F0F8D">
              <w:t xml:space="preserve">  - id: </w:t>
            </w:r>
            <w:proofErr w:type="spellStart"/>
            <w:r w:rsidRPr="001F0F8D">
              <w:t>aws_secret_key</w:t>
            </w:r>
            <w:proofErr w:type="spellEnd"/>
          </w:p>
          <w:p w14:paraId="605C2E58" w14:textId="77777777" w:rsidR="001F0F8D" w:rsidRPr="001F0F8D" w:rsidRDefault="001F0F8D" w:rsidP="001F0F8D">
            <w:r w:rsidRPr="001F0F8D">
              <w:t xml:space="preserve">    type: string</w:t>
            </w:r>
          </w:p>
          <w:p w14:paraId="4B6ACC78" w14:textId="77777777" w:rsidR="001F0F8D" w:rsidRPr="001F0F8D" w:rsidRDefault="001F0F8D" w:rsidP="001F0F8D">
            <w:r w:rsidRPr="001F0F8D">
              <w:t xml:space="preserve">    label: AWS secret key</w:t>
            </w:r>
          </w:p>
          <w:p w14:paraId="5B330403" w14:textId="77777777" w:rsidR="001F0F8D" w:rsidRPr="001F0F8D" w:rsidRDefault="001F0F8D" w:rsidP="001F0F8D">
            <w:r w:rsidRPr="001F0F8D">
              <w:t xml:space="preserve">    secret: true</w:t>
            </w:r>
          </w:p>
          <w:p w14:paraId="4F2DE0EC" w14:textId="77777777" w:rsidR="001F0F8D" w:rsidRPr="001F0F8D" w:rsidRDefault="001F0F8D" w:rsidP="001F0F8D">
            <w:r w:rsidRPr="001F0F8D">
              <w:t xml:space="preserve">    </w:t>
            </w:r>
            <w:proofErr w:type="spellStart"/>
            <w:r w:rsidRPr="001F0F8D">
              <w:t>help_text</w:t>
            </w:r>
            <w:proofErr w:type="spellEnd"/>
            <w:r w:rsidRPr="001F0F8D">
              <w:t>: AWS IAM user secret key</w:t>
            </w:r>
          </w:p>
          <w:p w14:paraId="2E1AA4E9" w14:textId="77777777" w:rsidR="001F0F8D" w:rsidRPr="001F0F8D" w:rsidRDefault="001F0F8D" w:rsidP="001F0F8D">
            <w:r w:rsidRPr="001F0F8D">
              <w:t xml:space="preserve">  - id: </w:t>
            </w:r>
            <w:proofErr w:type="spellStart"/>
            <w:r w:rsidRPr="001F0F8D">
              <w:t>aws_iam_role</w:t>
            </w:r>
            <w:proofErr w:type="spellEnd"/>
          </w:p>
          <w:p w14:paraId="4F355D0E" w14:textId="77777777" w:rsidR="001F0F8D" w:rsidRPr="001F0F8D" w:rsidRDefault="001F0F8D" w:rsidP="001F0F8D">
            <w:r w:rsidRPr="001F0F8D">
              <w:t xml:space="preserve">    type: string</w:t>
            </w:r>
          </w:p>
          <w:p w14:paraId="4D3FB6D4" w14:textId="77777777" w:rsidR="001F0F8D" w:rsidRPr="001F0F8D" w:rsidRDefault="001F0F8D" w:rsidP="001F0F8D">
            <w:r w:rsidRPr="001F0F8D">
              <w:t xml:space="preserve">    label: AWS IAM role</w:t>
            </w:r>
          </w:p>
          <w:p w14:paraId="2055CD91" w14:textId="77777777" w:rsidR="001F0F8D" w:rsidRPr="001F0F8D" w:rsidRDefault="001F0F8D" w:rsidP="001F0F8D">
            <w:r w:rsidRPr="001F0F8D">
              <w:t xml:space="preserve">    </w:t>
            </w:r>
            <w:proofErr w:type="spellStart"/>
            <w:r w:rsidRPr="001F0F8D">
              <w:t>help_text</w:t>
            </w:r>
            <w:proofErr w:type="spellEnd"/>
            <w:r w:rsidRPr="001F0F8D">
              <w:t>: AWS IAM role to be assumed</w:t>
            </w:r>
          </w:p>
          <w:p w14:paraId="16BBF265" w14:textId="77777777" w:rsidR="001F0F8D" w:rsidRPr="001F0F8D" w:rsidRDefault="001F0F8D" w:rsidP="001F0F8D">
            <w:r w:rsidRPr="001F0F8D">
              <w:t xml:space="preserve">  - id: </w:t>
            </w:r>
            <w:proofErr w:type="spellStart"/>
            <w:r w:rsidRPr="001F0F8D">
              <w:t>aws_external_id</w:t>
            </w:r>
            <w:proofErr w:type="spellEnd"/>
          </w:p>
          <w:p w14:paraId="434EC171" w14:textId="77777777" w:rsidR="001F0F8D" w:rsidRPr="001F0F8D" w:rsidRDefault="001F0F8D" w:rsidP="001F0F8D">
            <w:r w:rsidRPr="001F0F8D">
              <w:t xml:space="preserve">    type: string</w:t>
            </w:r>
          </w:p>
          <w:p w14:paraId="3F5FE118" w14:textId="77777777" w:rsidR="001F0F8D" w:rsidRPr="001F0F8D" w:rsidRDefault="001F0F8D" w:rsidP="001F0F8D">
            <w:r w:rsidRPr="001F0F8D">
              <w:t xml:space="preserve">    label: AWS external id</w:t>
            </w:r>
          </w:p>
          <w:p w14:paraId="5C4B35C7" w14:textId="77777777" w:rsidR="001F0F8D" w:rsidRPr="001F0F8D" w:rsidRDefault="001F0F8D" w:rsidP="001F0F8D">
            <w:r w:rsidRPr="001F0F8D">
              <w:t xml:space="preserve">    </w:t>
            </w:r>
            <w:proofErr w:type="spellStart"/>
            <w:r w:rsidRPr="001F0F8D">
              <w:t>help_text</w:t>
            </w:r>
            <w:proofErr w:type="spellEnd"/>
            <w:r w:rsidRPr="001F0F8D">
              <w:t xml:space="preserve">: </w:t>
            </w:r>
            <w:proofErr w:type="spellStart"/>
            <w:r w:rsidRPr="001F0F8D">
              <w:t>Externl</w:t>
            </w:r>
            <w:proofErr w:type="spellEnd"/>
            <w:r w:rsidRPr="001F0F8D">
              <w:t xml:space="preserve"> ID set during IAM user/role configuration</w:t>
            </w:r>
          </w:p>
          <w:p w14:paraId="4C5AE7E3" w14:textId="77777777" w:rsidR="001F0F8D" w:rsidRPr="001F0F8D" w:rsidRDefault="001F0F8D" w:rsidP="001F0F8D">
            <w:r w:rsidRPr="001F0F8D">
              <w:lastRenderedPageBreak/>
              <w:t xml:space="preserve">  - id: </w:t>
            </w:r>
            <w:proofErr w:type="spellStart"/>
            <w:r w:rsidRPr="001F0F8D">
              <w:t>aws_region</w:t>
            </w:r>
            <w:proofErr w:type="spellEnd"/>
          </w:p>
          <w:p w14:paraId="567ECC13" w14:textId="77777777" w:rsidR="001F0F8D" w:rsidRPr="001F0F8D" w:rsidRDefault="001F0F8D" w:rsidP="001F0F8D">
            <w:r w:rsidRPr="001F0F8D">
              <w:t xml:space="preserve">    type: string</w:t>
            </w:r>
          </w:p>
          <w:p w14:paraId="5967E239" w14:textId="77777777" w:rsidR="001F0F8D" w:rsidRPr="001F0F8D" w:rsidRDefault="001F0F8D" w:rsidP="001F0F8D">
            <w:r w:rsidRPr="001F0F8D">
              <w:t xml:space="preserve">    label: AWS region</w:t>
            </w:r>
          </w:p>
          <w:p w14:paraId="015E7F13" w14:textId="77777777" w:rsidR="001F0F8D" w:rsidRPr="001F0F8D" w:rsidRDefault="001F0F8D" w:rsidP="001F0F8D">
            <w:r w:rsidRPr="001F0F8D">
              <w:t xml:space="preserve">    </w:t>
            </w:r>
            <w:proofErr w:type="spellStart"/>
            <w:r w:rsidRPr="001F0F8D">
              <w:t>help_text</w:t>
            </w:r>
            <w:proofErr w:type="spellEnd"/>
            <w:r w:rsidRPr="001F0F8D">
              <w:t>: AWS Region</w:t>
            </w:r>
          </w:p>
          <w:p w14:paraId="213DB1A1" w14:textId="77777777" w:rsidR="001F0F8D" w:rsidRPr="001F0F8D" w:rsidRDefault="001F0F8D" w:rsidP="001F0F8D">
            <w:r w:rsidRPr="001F0F8D">
              <w:t xml:space="preserve">  - id: </w:t>
            </w:r>
            <w:proofErr w:type="spellStart"/>
            <w:r w:rsidRPr="001F0F8D">
              <w:t>aws_account_number</w:t>
            </w:r>
            <w:proofErr w:type="spellEnd"/>
          </w:p>
          <w:p w14:paraId="56D42A08" w14:textId="77777777" w:rsidR="001F0F8D" w:rsidRPr="001F0F8D" w:rsidRDefault="001F0F8D" w:rsidP="001F0F8D">
            <w:r w:rsidRPr="001F0F8D">
              <w:t xml:space="preserve">    type: string</w:t>
            </w:r>
          </w:p>
          <w:p w14:paraId="245D5142" w14:textId="77777777" w:rsidR="001F0F8D" w:rsidRPr="001F0F8D" w:rsidRDefault="001F0F8D" w:rsidP="001F0F8D">
            <w:r w:rsidRPr="001F0F8D">
              <w:t xml:space="preserve">    label: AWS account number</w:t>
            </w:r>
          </w:p>
          <w:p w14:paraId="2B0312C4" w14:textId="77777777" w:rsidR="001F0F8D" w:rsidRPr="001F0F8D" w:rsidRDefault="001F0F8D" w:rsidP="001F0F8D">
            <w:r w:rsidRPr="001F0F8D">
              <w:t xml:space="preserve">    secret: true</w:t>
            </w:r>
          </w:p>
          <w:p w14:paraId="2FF3AF1D" w14:textId="77777777" w:rsidR="001F0F8D" w:rsidRPr="001F0F8D" w:rsidRDefault="001F0F8D" w:rsidP="001F0F8D">
            <w:r w:rsidRPr="001F0F8D">
              <w:t xml:space="preserve">    </w:t>
            </w:r>
            <w:proofErr w:type="spellStart"/>
            <w:r w:rsidRPr="001F0F8D">
              <w:t>help_text</w:t>
            </w:r>
            <w:proofErr w:type="spellEnd"/>
            <w:r w:rsidRPr="001F0F8D">
              <w:t>: AWS account number</w:t>
            </w:r>
          </w:p>
          <w:p w14:paraId="3291B112" w14:textId="77777777" w:rsidR="001F0F8D" w:rsidRPr="001F0F8D" w:rsidRDefault="001F0F8D" w:rsidP="001F0F8D">
            <w:r w:rsidRPr="001F0F8D">
              <w:t xml:space="preserve">  - id: </w:t>
            </w:r>
            <w:proofErr w:type="spellStart"/>
            <w:r w:rsidRPr="001F0F8D">
              <w:t>baf_image_repo</w:t>
            </w:r>
            <w:proofErr w:type="spellEnd"/>
          </w:p>
          <w:p w14:paraId="1A42C899" w14:textId="77777777" w:rsidR="001F0F8D" w:rsidRPr="001F0F8D" w:rsidRDefault="001F0F8D" w:rsidP="001F0F8D">
            <w:r w:rsidRPr="001F0F8D">
              <w:t xml:space="preserve">    type: string</w:t>
            </w:r>
          </w:p>
          <w:p w14:paraId="0F164CE2" w14:textId="77777777" w:rsidR="001F0F8D" w:rsidRPr="001F0F8D" w:rsidRDefault="001F0F8D" w:rsidP="001F0F8D">
            <w:r w:rsidRPr="001F0F8D">
              <w:t xml:space="preserve">    label: BAF image repository</w:t>
            </w:r>
          </w:p>
          <w:p w14:paraId="65902F86" w14:textId="77777777" w:rsidR="001F0F8D" w:rsidRPr="001F0F8D" w:rsidRDefault="001F0F8D" w:rsidP="001F0F8D">
            <w:r w:rsidRPr="001F0F8D">
              <w:t xml:space="preserve">    </w:t>
            </w:r>
            <w:proofErr w:type="spellStart"/>
            <w:r w:rsidRPr="001F0F8D">
              <w:t>help_text</w:t>
            </w:r>
            <w:proofErr w:type="spellEnd"/>
            <w:r w:rsidRPr="001F0F8D">
              <w:t>: Blockchain automation framework Docker image repository</w:t>
            </w:r>
          </w:p>
          <w:p w14:paraId="677C1513" w14:textId="77777777" w:rsidR="001F0F8D" w:rsidRPr="001F0F8D" w:rsidRDefault="001F0F8D" w:rsidP="001F0F8D">
            <w:r w:rsidRPr="001F0F8D">
              <w:t xml:space="preserve">  - id: </w:t>
            </w:r>
            <w:proofErr w:type="spellStart"/>
            <w:r w:rsidRPr="001F0F8D">
              <w:t>blk_cluster_name</w:t>
            </w:r>
            <w:proofErr w:type="spellEnd"/>
          </w:p>
          <w:p w14:paraId="1E415B3D" w14:textId="77777777" w:rsidR="001F0F8D" w:rsidRPr="001F0F8D" w:rsidRDefault="001F0F8D" w:rsidP="001F0F8D">
            <w:r w:rsidRPr="001F0F8D">
              <w:t xml:space="preserve">    type: string</w:t>
            </w:r>
          </w:p>
          <w:p w14:paraId="4C55E4C3" w14:textId="77777777" w:rsidR="001F0F8D" w:rsidRPr="001F0F8D" w:rsidRDefault="001F0F8D" w:rsidP="001F0F8D">
            <w:r w:rsidRPr="001F0F8D">
              <w:t xml:space="preserve">    label: Blockchain cluster name</w:t>
            </w:r>
          </w:p>
          <w:p w14:paraId="1635F01F" w14:textId="77777777" w:rsidR="001F0F8D" w:rsidRPr="001F0F8D" w:rsidRDefault="001F0F8D" w:rsidP="001F0F8D">
            <w:r w:rsidRPr="001F0F8D">
              <w:t xml:space="preserve">    </w:t>
            </w:r>
            <w:proofErr w:type="spellStart"/>
            <w:r w:rsidRPr="001F0F8D">
              <w:t>help_text</w:t>
            </w:r>
            <w:proofErr w:type="spellEnd"/>
            <w:r w:rsidRPr="001F0F8D">
              <w:t>: Blockchain EKS cluster name</w:t>
            </w:r>
          </w:p>
          <w:p w14:paraId="2E49A297" w14:textId="77777777" w:rsidR="001F0F8D" w:rsidRPr="001F0F8D" w:rsidRDefault="001F0F8D" w:rsidP="001F0F8D">
            <w:r w:rsidRPr="001F0F8D">
              <w:t xml:space="preserve">  - id: </w:t>
            </w:r>
            <w:proofErr w:type="spellStart"/>
            <w:r w:rsidRPr="001F0F8D">
              <w:t>app_cluster_name</w:t>
            </w:r>
            <w:proofErr w:type="spellEnd"/>
          </w:p>
          <w:p w14:paraId="59EF3FB7" w14:textId="77777777" w:rsidR="001F0F8D" w:rsidRPr="001F0F8D" w:rsidRDefault="001F0F8D" w:rsidP="001F0F8D">
            <w:r w:rsidRPr="001F0F8D">
              <w:t xml:space="preserve">    type: string</w:t>
            </w:r>
          </w:p>
          <w:p w14:paraId="4A6C268C" w14:textId="77777777" w:rsidR="001F0F8D" w:rsidRPr="001F0F8D" w:rsidRDefault="001F0F8D" w:rsidP="001F0F8D">
            <w:r w:rsidRPr="001F0F8D">
              <w:t xml:space="preserve">    label: Application cluster name</w:t>
            </w:r>
          </w:p>
          <w:p w14:paraId="320FA53F" w14:textId="77777777" w:rsidR="001F0F8D" w:rsidRPr="001F0F8D" w:rsidRDefault="001F0F8D" w:rsidP="001F0F8D">
            <w:r w:rsidRPr="001F0F8D">
              <w:t xml:space="preserve">    </w:t>
            </w:r>
            <w:proofErr w:type="spellStart"/>
            <w:r w:rsidRPr="001F0F8D">
              <w:t>help_text</w:t>
            </w:r>
            <w:proofErr w:type="spellEnd"/>
            <w:r w:rsidRPr="001F0F8D">
              <w:t xml:space="preserve">: </w:t>
            </w:r>
            <w:proofErr w:type="spellStart"/>
            <w:r w:rsidRPr="001F0F8D">
              <w:t>OpenIDL</w:t>
            </w:r>
            <w:proofErr w:type="spellEnd"/>
            <w:r w:rsidRPr="001F0F8D">
              <w:t xml:space="preserve"> Application EKS cluster name</w:t>
            </w:r>
          </w:p>
          <w:p w14:paraId="1D433A4E" w14:textId="77777777" w:rsidR="001F0F8D" w:rsidRPr="001F0F8D" w:rsidRDefault="001F0F8D" w:rsidP="001F0F8D">
            <w:r w:rsidRPr="001F0F8D">
              <w:t xml:space="preserve">  - id: </w:t>
            </w:r>
            <w:proofErr w:type="spellStart"/>
            <w:r w:rsidRPr="001F0F8D">
              <w:t>gitops_repo_url</w:t>
            </w:r>
            <w:proofErr w:type="spellEnd"/>
          </w:p>
          <w:p w14:paraId="372082B3" w14:textId="77777777" w:rsidR="001F0F8D" w:rsidRPr="001F0F8D" w:rsidRDefault="001F0F8D" w:rsidP="001F0F8D">
            <w:r w:rsidRPr="001F0F8D">
              <w:t xml:space="preserve">    type: string</w:t>
            </w:r>
          </w:p>
          <w:p w14:paraId="7542E7FD" w14:textId="77777777" w:rsidR="001F0F8D" w:rsidRPr="001F0F8D" w:rsidRDefault="001F0F8D" w:rsidP="001F0F8D">
            <w:r w:rsidRPr="001F0F8D">
              <w:t xml:space="preserve">    label: '</w:t>
            </w:r>
            <w:proofErr w:type="spellStart"/>
            <w:r w:rsidRPr="001F0F8D">
              <w:t>Gitops</w:t>
            </w:r>
            <w:proofErr w:type="spellEnd"/>
            <w:r w:rsidRPr="001F0F8D">
              <w:t xml:space="preserve"> repository URL (without https://)'</w:t>
            </w:r>
          </w:p>
          <w:p w14:paraId="22CAC262" w14:textId="77777777" w:rsidR="001F0F8D" w:rsidRPr="001F0F8D" w:rsidRDefault="001F0F8D" w:rsidP="001F0F8D">
            <w:r w:rsidRPr="001F0F8D">
              <w:t xml:space="preserve">    </w:t>
            </w:r>
            <w:proofErr w:type="spellStart"/>
            <w:r w:rsidRPr="001F0F8D">
              <w:t>help_text</w:t>
            </w:r>
            <w:proofErr w:type="spellEnd"/>
            <w:r w:rsidRPr="001F0F8D">
              <w:t xml:space="preserve">: </w:t>
            </w:r>
            <w:proofErr w:type="spellStart"/>
            <w:r w:rsidRPr="001F0F8D">
              <w:t>Github</w:t>
            </w:r>
            <w:proofErr w:type="spellEnd"/>
            <w:r w:rsidRPr="001F0F8D">
              <w:t xml:space="preserve"> repository URL</w:t>
            </w:r>
          </w:p>
          <w:p w14:paraId="578FEB9D" w14:textId="77777777" w:rsidR="001F0F8D" w:rsidRPr="001F0F8D" w:rsidRDefault="001F0F8D" w:rsidP="001F0F8D">
            <w:r w:rsidRPr="001F0F8D">
              <w:t xml:space="preserve">  - id: </w:t>
            </w:r>
            <w:proofErr w:type="spellStart"/>
            <w:r w:rsidRPr="001F0F8D">
              <w:t>gitops_repo_branch</w:t>
            </w:r>
            <w:proofErr w:type="spellEnd"/>
          </w:p>
          <w:p w14:paraId="474EC0D9" w14:textId="77777777" w:rsidR="001F0F8D" w:rsidRPr="001F0F8D" w:rsidRDefault="001F0F8D" w:rsidP="001F0F8D">
            <w:r w:rsidRPr="001F0F8D">
              <w:t xml:space="preserve">    type: string</w:t>
            </w:r>
          </w:p>
          <w:p w14:paraId="3349245E" w14:textId="77777777" w:rsidR="001F0F8D" w:rsidRPr="001F0F8D" w:rsidRDefault="001F0F8D" w:rsidP="001F0F8D">
            <w:r w:rsidRPr="001F0F8D">
              <w:t xml:space="preserve">    label: </w:t>
            </w:r>
            <w:proofErr w:type="spellStart"/>
            <w:r w:rsidRPr="001F0F8D">
              <w:t>Gitops</w:t>
            </w:r>
            <w:proofErr w:type="spellEnd"/>
            <w:r w:rsidRPr="001F0F8D">
              <w:t xml:space="preserve"> repository branch</w:t>
            </w:r>
          </w:p>
          <w:p w14:paraId="1804F455" w14:textId="77777777" w:rsidR="001F0F8D" w:rsidRPr="001F0F8D" w:rsidRDefault="001F0F8D" w:rsidP="001F0F8D">
            <w:r w:rsidRPr="001F0F8D">
              <w:lastRenderedPageBreak/>
              <w:t xml:space="preserve">    </w:t>
            </w:r>
            <w:proofErr w:type="spellStart"/>
            <w:r w:rsidRPr="001F0F8D">
              <w:t>help_text</w:t>
            </w:r>
            <w:proofErr w:type="spellEnd"/>
            <w:r w:rsidRPr="001F0F8D">
              <w:t xml:space="preserve">: Branch name in </w:t>
            </w:r>
            <w:proofErr w:type="spellStart"/>
            <w:r w:rsidRPr="001F0F8D">
              <w:t>Github</w:t>
            </w:r>
            <w:proofErr w:type="spellEnd"/>
            <w:r w:rsidRPr="001F0F8D">
              <w:t xml:space="preserve"> repository</w:t>
            </w:r>
          </w:p>
          <w:p w14:paraId="111E0D9D" w14:textId="77777777" w:rsidR="001F0F8D" w:rsidRPr="001F0F8D" w:rsidRDefault="001F0F8D" w:rsidP="001F0F8D">
            <w:r w:rsidRPr="001F0F8D">
              <w:t xml:space="preserve">  - id: </w:t>
            </w:r>
            <w:proofErr w:type="spellStart"/>
            <w:r w:rsidRPr="001F0F8D">
              <w:t>gitops_repo_user</w:t>
            </w:r>
            <w:proofErr w:type="spellEnd"/>
          </w:p>
          <w:p w14:paraId="48FD045F" w14:textId="77777777" w:rsidR="001F0F8D" w:rsidRPr="001F0F8D" w:rsidRDefault="001F0F8D" w:rsidP="001F0F8D">
            <w:r w:rsidRPr="001F0F8D">
              <w:t xml:space="preserve">    type: string</w:t>
            </w:r>
          </w:p>
          <w:p w14:paraId="2D9D7D2A" w14:textId="77777777" w:rsidR="001F0F8D" w:rsidRPr="001F0F8D" w:rsidRDefault="001F0F8D" w:rsidP="001F0F8D">
            <w:r w:rsidRPr="001F0F8D">
              <w:t xml:space="preserve">    label: </w:t>
            </w:r>
            <w:proofErr w:type="spellStart"/>
            <w:r w:rsidRPr="001F0F8D">
              <w:t>Gitops</w:t>
            </w:r>
            <w:proofErr w:type="spellEnd"/>
            <w:r w:rsidRPr="001F0F8D">
              <w:t xml:space="preserve"> repository user</w:t>
            </w:r>
          </w:p>
          <w:p w14:paraId="0DD78722" w14:textId="77777777" w:rsidR="001F0F8D" w:rsidRPr="001F0F8D" w:rsidRDefault="001F0F8D" w:rsidP="001F0F8D">
            <w:r w:rsidRPr="001F0F8D">
              <w:t xml:space="preserve">    </w:t>
            </w:r>
            <w:proofErr w:type="spellStart"/>
            <w:r w:rsidRPr="001F0F8D">
              <w:t>help_text</w:t>
            </w:r>
            <w:proofErr w:type="spellEnd"/>
            <w:r w:rsidRPr="001F0F8D">
              <w:t>: GITHUB repository user</w:t>
            </w:r>
          </w:p>
          <w:p w14:paraId="2067D2C9" w14:textId="77777777" w:rsidR="001F0F8D" w:rsidRPr="001F0F8D" w:rsidRDefault="001F0F8D" w:rsidP="001F0F8D">
            <w:r w:rsidRPr="001F0F8D">
              <w:t xml:space="preserve">  - id: </w:t>
            </w:r>
            <w:proofErr w:type="spellStart"/>
            <w:r w:rsidRPr="001F0F8D">
              <w:t>gitops_repo_user_token</w:t>
            </w:r>
            <w:proofErr w:type="spellEnd"/>
          </w:p>
          <w:p w14:paraId="4A0E1BAC" w14:textId="77777777" w:rsidR="001F0F8D" w:rsidRPr="001F0F8D" w:rsidRDefault="001F0F8D" w:rsidP="001F0F8D">
            <w:r w:rsidRPr="001F0F8D">
              <w:t xml:space="preserve">    type: string</w:t>
            </w:r>
          </w:p>
          <w:p w14:paraId="1A48673C" w14:textId="77777777" w:rsidR="001F0F8D" w:rsidRPr="001F0F8D" w:rsidRDefault="001F0F8D" w:rsidP="001F0F8D">
            <w:r w:rsidRPr="001F0F8D">
              <w:t xml:space="preserve">    label: </w:t>
            </w:r>
            <w:proofErr w:type="spellStart"/>
            <w:r w:rsidRPr="001F0F8D">
              <w:t>Gitops</w:t>
            </w:r>
            <w:proofErr w:type="spellEnd"/>
            <w:r w:rsidRPr="001F0F8D">
              <w:t xml:space="preserve"> repository user PAT</w:t>
            </w:r>
          </w:p>
          <w:p w14:paraId="66AD22CA" w14:textId="77777777" w:rsidR="001F0F8D" w:rsidRPr="001F0F8D" w:rsidRDefault="001F0F8D" w:rsidP="001F0F8D">
            <w:r w:rsidRPr="001F0F8D">
              <w:t xml:space="preserve">    secret: true</w:t>
            </w:r>
          </w:p>
          <w:p w14:paraId="1B1C8FDA" w14:textId="77777777" w:rsidR="001F0F8D" w:rsidRPr="001F0F8D" w:rsidRDefault="001F0F8D" w:rsidP="001F0F8D">
            <w:r w:rsidRPr="001F0F8D">
              <w:t xml:space="preserve">    </w:t>
            </w:r>
            <w:proofErr w:type="spellStart"/>
            <w:r w:rsidRPr="001F0F8D">
              <w:t>help_text</w:t>
            </w:r>
            <w:proofErr w:type="spellEnd"/>
            <w:r w:rsidRPr="001F0F8D">
              <w:t>: GITHUB repository user token</w:t>
            </w:r>
          </w:p>
          <w:p w14:paraId="31C76A53" w14:textId="77777777" w:rsidR="001F0F8D" w:rsidRPr="001F0F8D" w:rsidRDefault="001F0F8D" w:rsidP="001F0F8D">
            <w:r w:rsidRPr="001F0F8D">
              <w:t xml:space="preserve">  - id: </w:t>
            </w:r>
            <w:proofErr w:type="spellStart"/>
            <w:r w:rsidRPr="001F0F8D">
              <w:t>gitops_repo_user_email</w:t>
            </w:r>
            <w:proofErr w:type="spellEnd"/>
          </w:p>
          <w:p w14:paraId="4A46BA9C" w14:textId="77777777" w:rsidR="001F0F8D" w:rsidRPr="001F0F8D" w:rsidRDefault="001F0F8D" w:rsidP="001F0F8D">
            <w:r w:rsidRPr="001F0F8D">
              <w:t xml:space="preserve">    type: string</w:t>
            </w:r>
          </w:p>
          <w:p w14:paraId="1671BEF4" w14:textId="77777777" w:rsidR="001F0F8D" w:rsidRPr="001F0F8D" w:rsidRDefault="001F0F8D" w:rsidP="001F0F8D">
            <w:r w:rsidRPr="001F0F8D">
              <w:t xml:space="preserve">    label: </w:t>
            </w:r>
            <w:proofErr w:type="spellStart"/>
            <w:r w:rsidRPr="001F0F8D">
              <w:t>Gitops</w:t>
            </w:r>
            <w:proofErr w:type="spellEnd"/>
            <w:r w:rsidRPr="001F0F8D">
              <w:t xml:space="preserve"> repository user email</w:t>
            </w:r>
          </w:p>
          <w:p w14:paraId="24B746AC" w14:textId="77777777" w:rsidR="001F0F8D" w:rsidRPr="001F0F8D" w:rsidRDefault="001F0F8D" w:rsidP="001F0F8D">
            <w:r w:rsidRPr="001F0F8D">
              <w:t xml:space="preserve">    </w:t>
            </w:r>
            <w:proofErr w:type="spellStart"/>
            <w:r w:rsidRPr="001F0F8D">
              <w:t>help_text</w:t>
            </w:r>
            <w:proofErr w:type="spellEnd"/>
            <w:r w:rsidRPr="001F0F8D">
              <w:t>: GITHUB repository user email id</w:t>
            </w:r>
          </w:p>
          <w:p w14:paraId="261EF885" w14:textId="77777777" w:rsidR="001F0F8D" w:rsidRPr="001F0F8D" w:rsidRDefault="001F0F8D" w:rsidP="001F0F8D">
            <w:r w:rsidRPr="001F0F8D">
              <w:t>required:</w:t>
            </w:r>
          </w:p>
          <w:p w14:paraId="0D30DD76" w14:textId="77777777" w:rsidR="001F0F8D" w:rsidRPr="001F0F8D" w:rsidRDefault="001F0F8D" w:rsidP="001F0F8D">
            <w:r w:rsidRPr="001F0F8D">
              <w:t xml:space="preserve">  - </w:t>
            </w:r>
            <w:proofErr w:type="spellStart"/>
            <w:r w:rsidRPr="001F0F8D">
              <w:t>aws_access_key</w:t>
            </w:r>
            <w:proofErr w:type="spellEnd"/>
          </w:p>
          <w:p w14:paraId="26ACB4DC" w14:textId="77777777" w:rsidR="001F0F8D" w:rsidRPr="001F0F8D" w:rsidRDefault="001F0F8D" w:rsidP="001F0F8D">
            <w:r w:rsidRPr="001F0F8D">
              <w:t xml:space="preserve">  - </w:t>
            </w:r>
            <w:proofErr w:type="spellStart"/>
            <w:r w:rsidRPr="001F0F8D">
              <w:t>aws_secret_key</w:t>
            </w:r>
            <w:proofErr w:type="spellEnd"/>
          </w:p>
          <w:p w14:paraId="4AA33037" w14:textId="77777777" w:rsidR="001F0F8D" w:rsidRPr="001F0F8D" w:rsidRDefault="001F0F8D" w:rsidP="001F0F8D">
            <w:r w:rsidRPr="001F0F8D">
              <w:t xml:space="preserve">  - </w:t>
            </w:r>
            <w:proofErr w:type="spellStart"/>
            <w:r w:rsidRPr="001F0F8D">
              <w:t>aws_iam_role</w:t>
            </w:r>
            <w:proofErr w:type="spellEnd"/>
          </w:p>
          <w:p w14:paraId="717D9514" w14:textId="77777777" w:rsidR="001F0F8D" w:rsidRPr="001F0F8D" w:rsidRDefault="001F0F8D" w:rsidP="001F0F8D">
            <w:r w:rsidRPr="001F0F8D">
              <w:t xml:space="preserve">  - </w:t>
            </w:r>
            <w:proofErr w:type="spellStart"/>
            <w:r w:rsidRPr="001F0F8D">
              <w:t>aws_external_id</w:t>
            </w:r>
            <w:proofErr w:type="spellEnd"/>
          </w:p>
          <w:p w14:paraId="79CD1E11" w14:textId="77777777" w:rsidR="001F0F8D" w:rsidRPr="001F0F8D" w:rsidRDefault="001F0F8D" w:rsidP="001F0F8D">
            <w:r w:rsidRPr="001F0F8D">
              <w:t xml:space="preserve">  - </w:t>
            </w:r>
            <w:proofErr w:type="spellStart"/>
            <w:r w:rsidRPr="001F0F8D">
              <w:t>aws_region</w:t>
            </w:r>
            <w:proofErr w:type="spellEnd"/>
          </w:p>
          <w:p w14:paraId="4D07717A" w14:textId="77777777" w:rsidR="001F0F8D" w:rsidRPr="001F0F8D" w:rsidRDefault="001F0F8D" w:rsidP="001F0F8D">
            <w:r w:rsidRPr="001F0F8D">
              <w:t xml:space="preserve">  - </w:t>
            </w:r>
            <w:proofErr w:type="spellStart"/>
            <w:r w:rsidRPr="001F0F8D">
              <w:t>aws_account_number</w:t>
            </w:r>
            <w:proofErr w:type="spellEnd"/>
          </w:p>
          <w:p w14:paraId="3199468A" w14:textId="77777777" w:rsidR="001F0F8D" w:rsidRPr="001F0F8D" w:rsidRDefault="001F0F8D" w:rsidP="001F0F8D">
            <w:r w:rsidRPr="001F0F8D">
              <w:t xml:space="preserve">  - </w:t>
            </w:r>
            <w:proofErr w:type="spellStart"/>
            <w:r w:rsidRPr="001F0F8D">
              <w:t>blk_cluster_name</w:t>
            </w:r>
            <w:proofErr w:type="spellEnd"/>
          </w:p>
          <w:p w14:paraId="6033E137" w14:textId="77777777" w:rsidR="001F0F8D" w:rsidRPr="001F0F8D" w:rsidRDefault="001F0F8D" w:rsidP="001F0F8D">
            <w:r w:rsidRPr="001F0F8D">
              <w:t xml:space="preserve">  - </w:t>
            </w:r>
            <w:proofErr w:type="spellStart"/>
            <w:r w:rsidRPr="001F0F8D">
              <w:t>baf_image_repo</w:t>
            </w:r>
            <w:proofErr w:type="spellEnd"/>
          </w:p>
          <w:p w14:paraId="4153E6F4" w14:textId="77777777" w:rsidR="001F0F8D" w:rsidRPr="001F0F8D" w:rsidRDefault="001F0F8D" w:rsidP="001F0F8D">
            <w:r w:rsidRPr="001F0F8D">
              <w:t xml:space="preserve">  - </w:t>
            </w:r>
            <w:proofErr w:type="spellStart"/>
            <w:r w:rsidRPr="001F0F8D">
              <w:t>app_cluster_name</w:t>
            </w:r>
            <w:proofErr w:type="spellEnd"/>
          </w:p>
          <w:p w14:paraId="4ACFEEAA" w14:textId="77777777" w:rsidR="001F0F8D" w:rsidRPr="001F0F8D" w:rsidRDefault="001F0F8D" w:rsidP="001F0F8D">
            <w:r w:rsidRPr="001F0F8D">
              <w:t xml:space="preserve">  - </w:t>
            </w:r>
            <w:proofErr w:type="spellStart"/>
            <w:r w:rsidRPr="001F0F8D">
              <w:t>gitops_repo_user</w:t>
            </w:r>
            <w:proofErr w:type="spellEnd"/>
          </w:p>
          <w:p w14:paraId="2603C94D" w14:textId="77777777" w:rsidR="001F0F8D" w:rsidRPr="001F0F8D" w:rsidRDefault="001F0F8D" w:rsidP="001F0F8D">
            <w:r w:rsidRPr="001F0F8D">
              <w:t xml:space="preserve">  - </w:t>
            </w:r>
            <w:proofErr w:type="spellStart"/>
            <w:r w:rsidRPr="001F0F8D">
              <w:t>gitops_repo_user_email</w:t>
            </w:r>
            <w:proofErr w:type="spellEnd"/>
          </w:p>
          <w:p w14:paraId="7A4E44C5" w14:textId="77777777" w:rsidR="001F0F8D" w:rsidRPr="00CE63D6" w:rsidRDefault="001F0F8D" w:rsidP="001F0F8D">
            <w:pPr>
              <w:rPr>
                <w:b/>
                <w:bCs/>
              </w:rPr>
            </w:pPr>
            <w:r w:rsidRPr="001F0F8D">
              <w:t xml:space="preserve">  - </w:t>
            </w:r>
            <w:proofErr w:type="spellStart"/>
            <w:r w:rsidRPr="001F0F8D">
              <w:t>gitops_repo_user_token</w:t>
            </w:r>
            <w:proofErr w:type="spellEnd"/>
          </w:p>
        </w:tc>
      </w:tr>
    </w:tbl>
    <w:p w14:paraId="51A972DA" w14:textId="77777777" w:rsidR="001F0F8D" w:rsidRPr="001F0F8D" w:rsidRDefault="001F0F8D" w:rsidP="001F0F8D">
      <w:pPr>
        <w:rPr>
          <w:b/>
          <w:bCs/>
        </w:rPr>
      </w:pPr>
    </w:p>
    <w:p w14:paraId="6CA7F600" w14:textId="77777777" w:rsidR="00A0626D" w:rsidRDefault="00A0626D" w:rsidP="001F0F8D">
      <w:pPr>
        <w:rPr>
          <w:b/>
          <w:bCs/>
        </w:rPr>
      </w:pPr>
    </w:p>
    <w:p w14:paraId="029551EB" w14:textId="77777777" w:rsidR="001F0F8D" w:rsidRPr="001F0F8D" w:rsidRDefault="001F0F8D" w:rsidP="001F0F8D">
      <w:pPr>
        <w:rPr>
          <w:b/>
          <w:bCs/>
        </w:rPr>
      </w:pPr>
      <w:r w:rsidRPr="001F0F8D">
        <w:rPr>
          <w:b/>
          <w:bCs/>
        </w:rPr>
        <w:lastRenderedPageBreak/>
        <w:t xml:space="preserve">Injector Configuration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8"/>
      </w:tblGrid>
      <w:tr w:rsidR="001F0F8D" w14:paraId="5612CEED" w14:textId="77777777" w:rsidTr="00CE63D6">
        <w:tc>
          <w:tcPr>
            <w:tcW w:w="5328" w:type="dxa"/>
            <w:shd w:val="clear" w:color="auto" w:fill="auto"/>
          </w:tcPr>
          <w:p w14:paraId="357457D9" w14:textId="77777777" w:rsidR="001F0F8D" w:rsidRDefault="001F0F8D" w:rsidP="001F0F8D">
            <w:proofErr w:type="spellStart"/>
            <w:r>
              <w:t>extra_vars</w:t>
            </w:r>
            <w:proofErr w:type="spellEnd"/>
            <w:r>
              <w:t>:</w:t>
            </w:r>
          </w:p>
          <w:p w14:paraId="4B5AF181" w14:textId="77777777" w:rsidR="001F0F8D" w:rsidRDefault="001F0F8D" w:rsidP="001F0F8D">
            <w:r>
              <w:t xml:space="preserve">  </w:t>
            </w:r>
            <w:proofErr w:type="spellStart"/>
            <w:r>
              <w:t>aws_region</w:t>
            </w:r>
            <w:proofErr w:type="spellEnd"/>
            <w:r>
              <w:t>: '</w:t>
            </w:r>
            <w:proofErr w:type="gramStart"/>
            <w:r>
              <w:t xml:space="preserve">{{ </w:t>
            </w:r>
            <w:proofErr w:type="spellStart"/>
            <w:r>
              <w:t>aws</w:t>
            </w:r>
            <w:proofErr w:type="gramEnd"/>
            <w:r>
              <w:t>_region</w:t>
            </w:r>
            <w:proofErr w:type="spellEnd"/>
            <w:r>
              <w:t xml:space="preserve"> }}'</w:t>
            </w:r>
          </w:p>
          <w:p w14:paraId="7AEFD241" w14:textId="77777777" w:rsidR="001F0F8D" w:rsidRDefault="001F0F8D" w:rsidP="001F0F8D">
            <w:r>
              <w:t xml:space="preserve">  </w:t>
            </w:r>
            <w:proofErr w:type="spellStart"/>
            <w:r>
              <w:t>aws_iam_role</w:t>
            </w:r>
            <w:proofErr w:type="spellEnd"/>
            <w:r>
              <w:t>: '</w:t>
            </w:r>
            <w:proofErr w:type="gramStart"/>
            <w:r>
              <w:t xml:space="preserve">{{ </w:t>
            </w:r>
            <w:proofErr w:type="spellStart"/>
            <w:r>
              <w:t>aws</w:t>
            </w:r>
            <w:proofErr w:type="gramEnd"/>
            <w:r>
              <w:t>_iam_role</w:t>
            </w:r>
            <w:proofErr w:type="spellEnd"/>
            <w:r>
              <w:t xml:space="preserve"> }}'</w:t>
            </w:r>
          </w:p>
          <w:p w14:paraId="5D61F322" w14:textId="77777777" w:rsidR="001F0F8D" w:rsidRDefault="001F0F8D" w:rsidP="001F0F8D">
            <w:r>
              <w:t xml:space="preserve">  </w:t>
            </w:r>
            <w:proofErr w:type="spellStart"/>
            <w:r>
              <w:t>aws_access_key</w:t>
            </w:r>
            <w:proofErr w:type="spellEnd"/>
            <w:r>
              <w:t>: '</w:t>
            </w:r>
            <w:proofErr w:type="gramStart"/>
            <w:r>
              <w:t xml:space="preserve">{{ </w:t>
            </w:r>
            <w:proofErr w:type="spellStart"/>
            <w:r>
              <w:t>aws</w:t>
            </w:r>
            <w:proofErr w:type="gramEnd"/>
            <w:r>
              <w:t>_access_key</w:t>
            </w:r>
            <w:proofErr w:type="spellEnd"/>
            <w:r>
              <w:t xml:space="preserve"> }}'</w:t>
            </w:r>
          </w:p>
          <w:p w14:paraId="11B9525F" w14:textId="77777777" w:rsidR="001F0F8D" w:rsidRDefault="001F0F8D" w:rsidP="001F0F8D">
            <w:r>
              <w:t xml:space="preserve">  </w:t>
            </w:r>
            <w:proofErr w:type="spellStart"/>
            <w:r>
              <w:t>aws_secret_key</w:t>
            </w:r>
            <w:proofErr w:type="spellEnd"/>
            <w:r>
              <w:t>: '</w:t>
            </w:r>
            <w:proofErr w:type="gramStart"/>
            <w:r>
              <w:t xml:space="preserve">{{ </w:t>
            </w:r>
            <w:proofErr w:type="spellStart"/>
            <w:r>
              <w:t>aws</w:t>
            </w:r>
            <w:proofErr w:type="gramEnd"/>
            <w:r>
              <w:t>_secret_key</w:t>
            </w:r>
            <w:proofErr w:type="spellEnd"/>
            <w:r>
              <w:t xml:space="preserve"> }}'</w:t>
            </w:r>
          </w:p>
          <w:p w14:paraId="0D99B306" w14:textId="77777777" w:rsidR="001F0F8D" w:rsidRDefault="001F0F8D" w:rsidP="001F0F8D">
            <w:r>
              <w:t xml:space="preserve">  </w:t>
            </w:r>
            <w:proofErr w:type="spellStart"/>
            <w:r>
              <w:t>baf_image_repo</w:t>
            </w:r>
            <w:proofErr w:type="spellEnd"/>
            <w:r>
              <w:t>: '</w:t>
            </w:r>
            <w:proofErr w:type="gramStart"/>
            <w:r>
              <w:t xml:space="preserve">{{ </w:t>
            </w:r>
            <w:proofErr w:type="spellStart"/>
            <w:r>
              <w:t>baf</w:t>
            </w:r>
            <w:proofErr w:type="gramEnd"/>
            <w:r>
              <w:t>_image_repo</w:t>
            </w:r>
            <w:proofErr w:type="spellEnd"/>
            <w:r>
              <w:t xml:space="preserve"> }}'</w:t>
            </w:r>
          </w:p>
          <w:p w14:paraId="5C759C9C" w14:textId="77777777" w:rsidR="001F0F8D" w:rsidRDefault="001F0F8D" w:rsidP="001F0F8D">
            <w:r>
              <w:t xml:space="preserve">  </w:t>
            </w:r>
            <w:proofErr w:type="spellStart"/>
            <w:r>
              <w:t>aws_external_id</w:t>
            </w:r>
            <w:proofErr w:type="spellEnd"/>
            <w:r>
              <w:t>: '</w:t>
            </w:r>
            <w:proofErr w:type="gramStart"/>
            <w:r>
              <w:t xml:space="preserve">{{ </w:t>
            </w:r>
            <w:proofErr w:type="spellStart"/>
            <w:r>
              <w:t>aws</w:t>
            </w:r>
            <w:proofErr w:type="gramEnd"/>
            <w:r>
              <w:t>_external_id</w:t>
            </w:r>
            <w:proofErr w:type="spellEnd"/>
            <w:r>
              <w:t xml:space="preserve"> }}'</w:t>
            </w:r>
          </w:p>
          <w:p w14:paraId="2705E5B0" w14:textId="77777777" w:rsidR="001F0F8D" w:rsidRDefault="001F0F8D" w:rsidP="001F0F8D">
            <w:r>
              <w:t xml:space="preserve">  </w:t>
            </w:r>
            <w:proofErr w:type="spellStart"/>
            <w:r>
              <w:t>gitops_repo_url</w:t>
            </w:r>
            <w:proofErr w:type="spellEnd"/>
            <w:r>
              <w:t>: '</w:t>
            </w:r>
            <w:proofErr w:type="gramStart"/>
            <w:r>
              <w:t xml:space="preserve">{{ </w:t>
            </w:r>
            <w:proofErr w:type="spellStart"/>
            <w:r>
              <w:t>gitops</w:t>
            </w:r>
            <w:proofErr w:type="gramEnd"/>
            <w:r>
              <w:t>_repo_url</w:t>
            </w:r>
            <w:proofErr w:type="spellEnd"/>
            <w:r>
              <w:t xml:space="preserve"> }}'</w:t>
            </w:r>
          </w:p>
          <w:p w14:paraId="284962B0" w14:textId="77777777" w:rsidR="001F0F8D" w:rsidRDefault="001F0F8D" w:rsidP="001F0F8D">
            <w:r>
              <w:t xml:space="preserve">  </w:t>
            </w:r>
            <w:proofErr w:type="spellStart"/>
            <w:r>
              <w:t>app_cluster_name</w:t>
            </w:r>
            <w:proofErr w:type="spellEnd"/>
            <w:r>
              <w:t>: '</w:t>
            </w:r>
            <w:proofErr w:type="gramStart"/>
            <w:r>
              <w:t xml:space="preserve">{{ </w:t>
            </w:r>
            <w:proofErr w:type="spellStart"/>
            <w:r>
              <w:t>app</w:t>
            </w:r>
            <w:proofErr w:type="gramEnd"/>
            <w:r>
              <w:t>_cluster_name</w:t>
            </w:r>
            <w:proofErr w:type="spellEnd"/>
            <w:r>
              <w:t xml:space="preserve"> }}'</w:t>
            </w:r>
          </w:p>
          <w:p w14:paraId="225BB3EF" w14:textId="77777777" w:rsidR="001F0F8D" w:rsidRDefault="001F0F8D" w:rsidP="001F0F8D">
            <w:r>
              <w:t xml:space="preserve">  </w:t>
            </w:r>
            <w:proofErr w:type="spellStart"/>
            <w:r>
              <w:t>blk_cluster_name</w:t>
            </w:r>
            <w:proofErr w:type="spellEnd"/>
            <w:r>
              <w:t>: '</w:t>
            </w:r>
            <w:proofErr w:type="gramStart"/>
            <w:r>
              <w:t xml:space="preserve">{{ </w:t>
            </w:r>
            <w:proofErr w:type="spellStart"/>
            <w:r>
              <w:t>blk</w:t>
            </w:r>
            <w:proofErr w:type="gramEnd"/>
            <w:r>
              <w:t>_cluster_name</w:t>
            </w:r>
            <w:proofErr w:type="spellEnd"/>
            <w:r>
              <w:t xml:space="preserve"> }}'</w:t>
            </w:r>
          </w:p>
          <w:p w14:paraId="3312A1EE" w14:textId="77777777" w:rsidR="001F0F8D" w:rsidRDefault="001F0F8D" w:rsidP="001F0F8D">
            <w:r>
              <w:t xml:space="preserve">  </w:t>
            </w:r>
            <w:proofErr w:type="spellStart"/>
            <w:r>
              <w:t>gitops_repo_user</w:t>
            </w:r>
            <w:proofErr w:type="spellEnd"/>
            <w:r>
              <w:t>: '</w:t>
            </w:r>
            <w:proofErr w:type="gramStart"/>
            <w:r>
              <w:t xml:space="preserve">{{ </w:t>
            </w:r>
            <w:proofErr w:type="spellStart"/>
            <w:r>
              <w:t>gitops</w:t>
            </w:r>
            <w:proofErr w:type="gramEnd"/>
            <w:r>
              <w:t>_repo_user</w:t>
            </w:r>
            <w:proofErr w:type="spellEnd"/>
            <w:r>
              <w:t xml:space="preserve"> }}'</w:t>
            </w:r>
          </w:p>
          <w:p w14:paraId="6CDAF396" w14:textId="77777777" w:rsidR="001F0F8D" w:rsidRDefault="001F0F8D" w:rsidP="001F0F8D">
            <w:r>
              <w:t xml:space="preserve">  </w:t>
            </w:r>
            <w:proofErr w:type="spellStart"/>
            <w:r>
              <w:t>aws_account_number</w:t>
            </w:r>
            <w:proofErr w:type="spellEnd"/>
            <w:r>
              <w:t>: '</w:t>
            </w:r>
            <w:proofErr w:type="gramStart"/>
            <w:r>
              <w:t xml:space="preserve">{{ </w:t>
            </w:r>
            <w:proofErr w:type="spellStart"/>
            <w:r>
              <w:t>aws</w:t>
            </w:r>
            <w:proofErr w:type="gramEnd"/>
            <w:r>
              <w:t>_account_number</w:t>
            </w:r>
            <w:proofErr w:type="spellEnd"/>
            <w:r>
              <w:t xml:space="preserve"> }}'</w:t>
            </w:r>
          </w:p>
          <w:p w14:paraId="26BFB050" w14:textId="77777777" w:rsidR="001F0F8D" w:rsidRDefault="001F0F8D" w:rsidP="001F0F8D">
            <w:r>
              <w:t xml:space="preserve">  </w:t>
            </w:r>
            <w:proofErr w:type="spellStart"/>
            <w:r>
              <w:t>gitops_repo_branch</w:t>
            </w:r>
            <w:proofErr w:type="spellEnd"/>
            <w:r>
              <w:t>: '</w:t>
            </w:r>
            <w:proofErr w:type="gramStart"/>
            <w:r>
              <w:t xml:space="preserve">{{ </w:t>
            </w:r>
            <w:proofErr w:type="spellStart"/>
            <w:r>
              <w:t>gitops</w:t>
            </w:r>
            <w:proofErr w:type="gramEnd"/>
            <w:r>
              <w:t>_repo_branch</w:t>
            </w:r>
            <w:proofErr w:type="spellEnd"/>
            <w:r>
              <w:t xml:space="preserve"> }}'</w:t>
            </w:r>
          </w:p>
          <w:p w14:paraId="22DBB96B" w14:textId="77777777" w:rsidR="001F0F8D" w:rsidRDefault="001F0F8D" w:rsidP="001F0F8D">
            <w:r>
              <w:t xml:space="preserve">  </w:t>
            </w:r>
            <w:proofErr w:type="spellStart"/>
            <w:r>
              <w:t>gitops_repo_user_email</w:t>
            </w:r>
            <w:proofErr w:type="spellEnd"/>
            <w:r>
              <w:t>: '</w:t>
            </w:r>
            <w:proofErr w:type="gramStart"/>
            <w:r>
              <w:t xml:space="preserve">{{ </w:t>
            </w:r>
            <w:proofErr w:type="spellStart"/>
            <w:r>
              <w:t>gitops</w:t>
            </w:r>
            <w:proofErr w:type="gramEnd"/>
            <w:r>
              <w:t>_repo_user_email</w:t>
            </w:r>
            <w:proofErr w:type="spellEnd"/>
            <w:r>
              <w:t xml:space="preserve"> }}'</w:t>
            </w:r>
          </w:p>
          <w:p w14:paraId="6264F4DE" w14:textId="77777777" w:rsidR="001F0F8D" w:rsidRDefault="001F0F8D" w:rsidP="001F0F8D">
            <w:r>
              <w:t xml:space="preserve">  </w:t>
            </w:r>
            <w:proofErr w:type="spellStart"/>
            <w:r>
              <w:t>gitops_repo_user_token</w:t>
            </w:r>
            <w:proofErr w:type="spellEnd"/>
            <w:r>
              <w:t>: '</w:t>
            </w:r>
            <w:proofErr w:type="gramStart"/>
            <w:r>
              <w:t xml:space="preserve">{{ </w:t>
            </w:r>
            <w:proofErr w:type="spellStart"/>
            <w:r>
              <w:t>gitops</w:t>
            </w:r>
            <w:proofErr w:type="gramEnd"/>
            <w:r>
              <w:t>_repo_user_token</w:t>
            </w:r>
            <w:proofErr w:type="spellEnd"/>
            <w:r>
              <w:t xml:space="preserve"> }}'</w:t>
            </w:r>
          </w:p>
        </w:tc>
      </w:tr>
    </w:tbl>
    <w:p w14:paraId="2A99319E" w14:textId="77777777" w:rsidR="001F0F8D" w:rsidRDefault="001F0F8D" w:rsidP="001F0F8D"/>
    <w:p w14:paraId="521133DE" w14:textId="77777777" w:rsidR="001F0F8D" w:rsidRDefault="001F0F8D" w:rsidP="00CE63D6">
      <w:pPr>
        <w:numPr>
          <w:ilvl w:val="0"/>
          <w:numId w:val="18"/>
        </w:numPr>
      </w:pPr>
      <w:r>
        <w:t xml:space="preserve">Save and close, screenshot below. </w:t>
      </w:r>
    </w:p>
    <w:p w14:paraId="78FFB1B3" w14:textId="77777777" w:rsidR="001F0F8D" w:rsidRDefault="00084ED3" w:rsidP="001F0F8D">
      <w:pPr>
        <w:ind w:left="360"/>
      </w:pPr>
      <w:r>
        <w:rPr>
          <w:noProof/>
        </w:rPr>
        <w:object w:dxaOrig="10236" w:dyaOrig="11976" w14:anchorId="5B0D7B7B">
          <v:shape id="_x0000_i1034" type="#_x0000_t75" alt="" style="width:208.8pt;height:219.6pt;mso-width-percent:0;mso-height-percent:0;mso-width-percent:0;mso-height-percent:0" o:ole="">
            <v:imagedata r:id="rId44" o:title=""/>
          </v:shape>
          <o:OLEObject Type="Embed" ProgID="Paint.Picture" ShapeID="_x0000_i1034" DrawAspect="Content" ObjectID="_1704660849" r:id="rId45"/>
        </w:object>
      </w:r>
    </w:p>
    <w:p w14:paraId="04510901" w14:textId="77777777" w:rsidR="001F0F8D" w:rsidRDefault="001F0F8D" w:rsidP="001F0F8D">
      <w:pPr>
        <w:pStyle w:val="Heading3"/>
      </w:pPr>
      <w:bookmarkStart w:id="78" w:name="_Toc93340635"/>
      <w:r>
        <w:lastRenderedPageBreak/>
        <w:t xml:space="preserve">6.2.2 </w:t>
      </w:r>
      <w:proofErr w:type="spellStart"/>
      <w:r>
        <w:t>OpenIDL</w:t>
      </w:r>
      <w:proofErr w:type="spellEnd"/>
      <w:r>
        <w:t>-IAC-</w:t>
      </w:r>
      <w:proofErr w:type="spellStart"/>
      <w:r>
        <w:t>AWSUser</w:t>
      </w:r>
      <w:proofErr w:type="spellEnd"/>
      <w:r>
        <w:t>-BAF</w:t>
      </w:r>
      <w:bookmarkEnd w:id="78"/>
    </w:p>
    <w:p w14:paraId="33D33146" w14:textId="77777777" w:rsidR="00363618" w:rsidRDefault="00363618" w:rsidP="00363618"/>
    <w:p w14:paraId="48160FF7" w14:textId="77777777" w:rsidR="00363618" w:rsidRDefault="00363618" w:rsidP="00363618">
      <w:r>
        <w:t xml:space="preserve">Similarly repeat the above steps to setup this credential type as well. </w:t>
      </w:r>
    </w:p>
    <w:p w14:paraId="116F3FCA" w14:textId="77777777" w:rsidR="00363618" w:rsidRPr="00363618" w:rsidRDefault="00363618" w:rsidP="00363618">
      <w:pPr>
        <w:rPr>
          <w:b/>
          <w:bCs/>
        </w:rPr>
      </w:pPr>
      <w:r w:rsidRPr="00363618">
        <w:rPr>
          <w:b/>
          <w:bCs/>
        </w:rPr>
        <w:t>Input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tblGrid>
      <w:tr w:rsidR="00363618" w14:paraId="340F510B" w14:textId="77777777" w:rsidTr="00CE63D6">
        <w:tc>
          <w:tcPr>
            <w:tcW w:w="5238" w:type="dxa"/>
            <w:shd w:val="clear" w:color="auto" w:fill="auto"/>
          </w:tcPr>
          <w:p w14:paraId="73EEDFAD" w14:textId="77777777" w:rsidR="00363618" w:rsidRDefault="00363618" w:rsidP="00363618">
            <w:r>
              <w:t>fields:</w:t>
            </w:r>
          </w:p>
          <w:p w14:paraId="2E07F200" w14:textId="77777777" w:rsidR="00363618" w:rsidRDefault="00363618" w:rsidP="00363618">
            <w:r>
              <w:t xml:space="preserve">  - id: </w:t>
            </w:r>
            <w:proofErr w:type="spellStart"/>
            <w:r>
              <w:t>baf_user_access_key</w:t>
            </w:r>
            <w:proofErr w:type="spellEnd"/>
          </w:p>
          <w:p w14:paraId="01DBB11C" w14:textId="77777777" w:rsidR="00363618" w:rsidRDefault="00363618" w:rsidP="00363618">
            <w:r>
              <w:t xml:space="preserve">    type: string</w:t>
            </w:r>
          </w:p>
          <w:p w14:paraId="6426411B" w14:textId="77777777" w:rsidR="00363618" w:rsidRDefault="00363618" w:rsidP="00363618">
            <w:r>
              <w:t xml:space="preserve">    label: </w:t>
            </w:r>
            <w:proofErr w:type="spellStart"/>
            <w:r>
              <w:t>baf_user_access_key</w:t>
            </w:r>
            <w:proofErr w:type="spellEnd"/>
          </w:p>
          <w:p w14:paraId="2A9CA305" w14:textId="77777777" w:rsidR="00363618" w:rsidRDefault="00363618" w:rsidP="00363618">
            <w:r>
              <w:t xml:space="preserve">    </w:t>
            </w:r>
            <w:proofErr w:type="spellStart"/>
            <w:r>
              <w:t>help_text</w:t>
            </w:r>
            <w:proofErr w:type="spellEnd"/>
            <w:r>
              <w:t xml:space="preserve">: AWS IAM user access key for </w:t>
            </w:r>
            <w:proofErr w:type="spellStart"/>
            <w:r>
              <w:t>baf</w:t>
            </w:r>
            <w:proofErr w:type="spellEnd"/>
          </w:p>
          <w:p w14:paraId="5626CB1C" w14:textId="77777777" w:rsidR="00363618" w:rsidRDefault="00363618" w:rsidP="00363618">
            <w:r>
              <w:t xml:space="preserve">  - id: </w:t>
            </w:r>
            <w:proofErr w:type="spellStart"/>
            <w:r>
              <w:t>baf_user_secret_key</w:t>
            </w:r>
            <w:proofErr w:type="spellEnd"/>
          </w:p>
          <w:p w14:paraId="294AD846" w14:textId="77777777" w:rsidR="00363618" w:rsidRDefault="00363618" w:rsidP="00363618">
            <w:r>
              <w:t xml:space="preserve">    type: string</w:t>
            </w:r>
          </w:p>
          <w:p w14:paraId="3757CCDF" w14:textId="77777777" w:rsidR="00363618" w:rsidRDefault="00363618" w:rsidP="00363618">
            <w:r>
              <w:t xml:space="preserve">    label: </w:t>
            </w:r>
            <w:proofErr w:type="spellStart"/>
            <w:r>
              <w:t>baf_user_secret_key</w:t>
            </w:r>
            <w:proofErr w:type="spellEnd"/>
          </w:p>
          <w:p w14:paraId="3E5B5FE1" w14:textId="77777777" w:rsidR="00363618" w:rsidRDefault="00363618" w:rsidP="00363618">
            <w:r>
              <w:t xml:space="preserve">    secret: true</w:t>
            </w:r>
          </w:p>
          <w:p w14:paraId="5279FE8C" w14:textId="77777777" w:rsidR="00363618" w:rsidRDefault="00363618" w:rsidP="00363618">
            <w:r>
              <w:t xml:space="preserve">    </w:t>
            </w:r>
            <w:proofErr w:type="spellStart"/>
            <w:r>
              <w:t>help_text</w:t>
            </w:r>
            <w:proofErr w:type="spellEnd"/>
            <w:r>
              <w:t xml:space="preserve">: AWS IAM user secret key for </w:t>
            </w:r>
            <w:proofErr w:type="spellStart"/>
            <w:r>
              <w:t>baf</w:t>
            </w:r>
            <w:proofErr w:type="spellEnd"/>
          </w:p>
          <w:p w14:paraId="2D272976" w14:textId="77777777" w:rsidR="00363618" w:rsidRDefault="00363618" w:rsidP="00363618">
            <w:r>
              <w:t>required:</w:t>
            </w:r>
          </w:p>
          <w:p w14:paraId="526E5D39" w14:textId="77777777" w:rsidR="00363618" w:rsidRDefault="00363618" w:rsidP="00363618">
            <w:r>
              <w:t xml:space="preserve">  - </w:t>
            </w:r>
            <w:proofErr w:type="spellStart"/>
            <w:r>
              <w:t>baf_user_access_key</w:t>
            </w:r>
            <w:proofErr w:type="spellEnd"/>
          </w:p>
          <w:p w14:paraId="6EFB26E0" w14:textId="77777777" w:rsidR="00363618" w:rsidRDefault="00363618" w:rsidP="00363618">
            <w:r>
              <w:t xml:space="preserve">  - </w:t>
            </w:r>
            <w:proofErr w:type="spellStart"/>
            <w:r>
              <w:t>baf_user_secret_key</w:t>
            </w:r>
            <w:proofErr w:type="spellEnd"/>
          </w:p>
        </w:tc>
      </w:tr>
    </w:tbl>
    <w:p w14:paraId="4AA4DB9A" w14:textId="77777777" w:rsidR="00363618" w:rsidRDefault="00363618" w:rsidP="00363618"/>
    <w:p w14:paraId="31897D29" w14:textId="77777777" w:rsidR="00363618" w:rsidRPr="00363618" w:rsidRDefault="00363618" w:rsidP="00363618">
      <w:pPr>
        <w:rPr>
          <w:b/>
          <w:bCs/>
        </w:rPr>
      </w:pPr>
      <w:r w:rsidRPr="00363618">
        <w:rPr>
          <w:b/>
          <w:bCs/>
        </w:rPr>
        <w:t>Injector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tblGrid>
      <w:tr w:rsidR="00363618" w14:paraId="598C59A4" w14:textId="77777777" w:rsidTr="00CE63D6">
        <w:tc>
          <w:tcPr>
            <w:tcW w:w="5238" w:type="dxa"/>
            <w:shd w:val="clear" w:color="auto" w:fill="auto"/>
          </w:tcPr>
          <w:p w14:paraId="02935C0C" w14:textId="77777777" w:rsidR="00363618" w:rsidRDefault="00363618" w:rsidP="00363618">
            <w:proofErr w:type="spellStart"/>
            <w:r>
              <w:t>extra_vars</w:t>
            </w:r>
            <w:proofErr w:type="spellEnd"/>
            <w:r>
              <w:t>:</w:t>
            </w:r>
          </w:p>
          <w:p w14:paraId="6A3EFD24" w14:textId="77777777" w:rsidR="00363618" w:rsidRDefault="00363618" w:rsidP="00363618">
            <w:r>
              <w:t xml:space="preserve">  </w:t>
            </w:r>
            <w:proofErr w:type="spellStart"/>
            <w:r>
              <w:t>baf_user_access_key</w:t>
            </w:r>
            <w:proofErr w:type="spellEnd"/>
            <w:r>
              <w:t>: '</w:t>
            </w:r>
            <w:proofErr w:type="gramStart"/>
            <w:r>
              <w:t xml:space="preserve">{{ </w:t>
            </w:r>
            <w:proofErr w:type="spellStart"/>
            <w:r>
              <w:t>baf</w:t>
            </w:r>
            <w:proofErr w:type="gramEnd"/>
            <w:r>
              <w:t>_user_access_key</w:t>
            </w:r>
            <w:proofErr w:type="spellEnd"/>
            <w:r>
              <w:t xml:space="preserve"> }}'</w:t>
            </w:r>
          </w:p>
          <w:p w14:paraId="0D82448C" w14:textId="77777777" w:rsidR="00363618" w:rsidRDefault="00363618" w:rsidP="00363618">
            <w:r>
              <w:t xml:space="preserve">  </w:t>
            </w:r>
            <w:proofErr w:type="spellStart"/>
            <w:r>
              <w:t>baf_user_secret_key</w:t>
            </w:r>
            <w:proofErr w:type="spellEnd"/>
            <w:r>
              <w:t>: '</w:t>
            </w:r>
            <w:proofErr w:type="gramStart"/>
            <w:r>
              <w:t xml:space="preserve">{{ </w:t>
            </w:r>
            <w:proofErr w:type="spellStart"/>
            <w:r>
              <w:t>baf</w:t>
            </w:r>
            <w:proofErr w:type="gramEnd"/>
            <w:r>
              <w:t>_user_secret_key</w:t>
            </w:r>
            <w:proofErr w:type="spellEnd"/>
            <w:r>
              <w:t xml:space="preserve"> }}'</w:t>
            </w:r>
          </w:p>
        </w:tc>
      </w:tr>
    </w:tbl>
    <w:p w14:paraId="7857DDEA" w14:textId="77777777" w:rsidR="00363618" w:rsidRDefault="00363618" w:rsidP="00363618"/>
    <w:p w14:paraId="5DE94514" w14:textId="77777777" w:rsidR="00363618" w:rsidRPr="00363618" w:rsidRDefault="00084ED3" w:rsidP="00363618">
      <w:r>
        <w:rPr>
          <w:noProof/>
        </w:rPr>
        <w:object w:dxaOrig="8472" w:dyaOrig="11232" w14:anchorId="46DF9210">
          <v:shape id="_x0000_i1035" type="#_x0000_t75" alt="" style="width:185.4pt;height:243pt;mso-width-percent:0;mso-height-percent:0;mso-width-percent:0;mso-height-percent:0" o:ole="">
            <v:imagedata r:id="rId46" o:title=""/>
          </v:shape>
          <o:OLEObject Type="Embed" ProgID="Paint.Picture" ShapeID="_x0000_i1035" DrawAspect="Content" ObjectID="_1704660850" r:id="rId47"/>
        </w:object>
      </w:r>
    </w:p>
    <w:p w14:paraId="590BFFD5" w14:textId="77777777" w:rsidR="001F0F8D" w:rsidRDefault="001F0F8D" w:rsidP="001F0F8D"/>
    <w:p w14:paraId="3C6279FA" w14:textId="77777777" w:rsidR="001F0F8D" w:rsidRDefault="001F0F8D" w:rsidP="00CE63D6">
      <w:pPr>
        <w:pStyle w:val="Heading3"/>
        <w:numPr>
          <w:ilvl w:val="2"/>
          <w:numId w:val="17"/>
        </w:numPr>
      </w:pPr>
      <w:bookmarkStart w:id="79" w:name="_Toc93340636"/>
      <w:r>
        <w:t>OpenIDL-APP</w:t>
      </w:r>
      <w:bookmarkEnd w:id="79"/>
    </w:p>
    <w:p w14:paraId="28EE3F5E" w14:textId="77777777" w:rsidR="001F0F8D" w:rsidRDefault="001F0F8D" w:rsidP="00363618">
      <w:pPr>
        <w:ind w:left="360"/>
      </w:pPr>
    </w:p>
    <w:p w14:paraId="5701C0EE" w14:textId="77777777" w:rsidR="00363618" w:rsidRDefault="00363618" w:rsidP="00363618">
      <w:r>
        <w:t xml:space="preserve">Similarly repeat the above steps to setup this credential type as well. </w:t>
      </w:r>
    </w:p>
    <w:p w14:paraId="795344BF" w14:textId="77777777" w:rsidR="00363618" w:rsidRDefault="00363618" w:rsidP="00C53BD3">
      <w:pPr>
        <w:rPr>
          <w:b/>
          <w:bCs/>
        </w:rPr>
      </w:pPr>
      <w:r w:rsidRPr="00363618">
        <w:rPr>
          <w:b/>
          <w:bCs/>
        </w:rPr>
        <w:t>Input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C53BD3" w14:paraId="4D59FDFA" w14:textId="77777777" w:rsidTr="00CE63D6">
        <w:tc>
          <w:tcPr>
            <w:tcW w:w="9576" w:type="dxa"/>
            <w:shd w:val="clear" w:color="auto" w:fill="auto"/>
          </w:tcPr>
          <w:p w14:paraId="0A814EDF" w14:textId="77777777" w:rsidR="00C53BD3" w:rsidRDefault="00C53BD3" w:rsidP="00C53BD3">
            <w:r>
              <w:t>fields:</w:t>
            </w:r>
          </w:p>
          <w:p w14:paraId="1DBB81AD" w14:textId="77777777" w:rsidR="00C53BD3" w:rsidRDefault="00C53BD3" w:rsidP="00C53BD3">
            <w:r>
              <w:t xml:space="preserve">  - id: </w:t>
            </w:r>
            <w:proofErr w:type="spellStart"/>
            <w:r>
              <w:t>aws_access_key</w:t>
            </w:r>
            <w:proofErr w:type="spellEnd"/>
          </w:p>
          <w:p w14:paraId="3D6A9A52" w14:textId="77777777" w:rsidR="00C53BD3" w:rsidRDefault="00C53BD3" w:rsidP="00C53BD3">
            <w:r>
              <w:t xml:space="preserve">    type: string</w:t>
            </w:r>
          </w:p>
          <w:p w14:paraId="3DAF18C7" w14:textId="77777777" w:rsidR="00C53BD3" w:rsidRDefault="00C53BD3" w:rsidP="00C53BD3">
            <w:r>
              <w:t xml:space="preserve">    label: AWS access key</w:t>
            </w:r>
          </w:p>
          <w:p w14:paraId="01564DBC" w14:textId="77777777" w:rsidR="00C53BD3" w:rsidRDefault="00C53BD3" w:rsidP="00C53BD3">
            <w:r>
              <w:t xml:space="preserve">    secret: true</w:t>
            </w:r>
          </w:p>
          <w:p w14:paraId="66F0C4B1" w14:textId="77777777" w:rsidR="00C53BD3" w:rsidRDefault="00C53BD3" w:rsidP="00C53BD3">
            <w:r>
              <w:t xml:space="preserve">    </w:t>
            </w:r>
            <w:proofErr w:type="spellStart"/>
            <w:r>
              <w:t>help_text</w:t>
            </w:r>
            <w:proofErr w:type="spellEnd"/>
            <w:r>
              <w:t>: AWS IAM user access key</w:t>
            </w:r>
          </w:p>
          <w:p w14:paraId="3DB69843" w14:textId="77777777" w:rsidR="00C53BD3" w:rsidRDefault="00C53BD3" w:rsidP="00C53BD3">
            <w:r>
              <w:t xml:space="preserve">  - id: </w:t>
            </w:r>
            <w:proofErr w:type="spellStart"/>
            <w:r>
              <w:t>aws_secret_key</w:t>
            </w:r>
            <w:proofErr w:type="spellEnd"/>
          </w:p>
          <w:p w14:paraId="20FC1F1A" w14:textId="77777777" w:rsidR="00C53BD3" w:rsidRDefault="00C53BD3" w:rsidP="00C53BD3">
            <w:r>
              <w:t xml:space="preserve">    type: string</w:t>
            </w:r>
          </w:p>
          <w:p w14:paraId="0341FD58" w14:textId="77777777" w:rsidR="00C53BD3" w:rsidRDefault="00C53BD3" w:rsidP="00C53BD3">
            <w:r>
              <w:t xml:space="preserve">    label: AWS secret key</w:t>
            </w:r>
          </w:p>
          <w:p w14:paraId="15A0C4BB" w14:textId="77777777" w:rsidR="00C53BD3" w:rsidRDefault="00C53BD3" w:rsidP="00C53BD3">
            <w:r>
              <w:t xml:space="preserve">    secret: true</w:t>
            </w:r>
          </w:p>
          <w:p w14:paraId="53A7F068" w14:textId="77777777" w:rsidR="00C53BD3" w:rsidRDefault="00C53BD3" w:rsidP="00C53BD3">
            <w:r>
              <w:t xml:space="preserve">    </w:t>
            </w:r>
            <w:proofErr w:type="spellStart"/>
            <w:r>
              <w:t>help_text</w:t>
            </w:r>
            <w:proofErr w:type="spellEnd"/>
            <w:r>
              <w:t>: AWS IAM user secret key</w:t>
            </w:r>
          </w:p>
          <w:p w14:paraId="6CBEB8A5" w14:textId="77777777" w:rsidR="00C53BD3" w:rsidRDefault="00C53BD3" w:rsidP="00C53BD3">
            <w:r>
              <w:t xml:space="preserve">  - id: </w:t>
            </w:r>
            <w:proofErr w:type="spellStart"/>
            <w:r>
              <w:t>aws_iam_role</w:t>
            </w:r>
            <w:proofErr w:type="spellEnd"/>
          </w:p>
          <w:p w14:paraId="6BBE7D3D" w14:textId="77777777" w:rsidR="00C53BD3" w:rsidRDefault="00C53BD3" w:rsidP="00C53BD3">
            <w:r>
              <w:lastRenderedPageBreak/>
              <w:t xml:space="preserve">    type: string</w:t>
            </w:r>
          </w:p>
          <w:p w14:paraId="05D76B33" w14:textId="77777777" w:rsidR="00C53BD3" w:rsidRDefault="00C53BD3" w:rsidP="00C53BD3">
            <w:r>
              <w:t xml:space="preserve">    label: AWS IAM role</w:t>
            </w:r>
          </w:p>
          <w:p w14:paraId="34383581" w14:textId="77777777" w:rsidR="00C53BD3" w:rsidRDefault="00C53BD3" w:rsidP="00C53BD3">
            <w:r>
              <w:t xml:space="preserve">    </w:t>
            </w:r>
            <w:proofErr w:type="spellStart"/>
            <w:r>
              <w:t>help_text</w:t>
            </w:r>
            <w:proofErr w:type="spellEnd"/>
            <w:r>
              <w:t>: AWS IAM role to be assumed</w:t>
            </w:r>
          </w:p>
          <w:p w14:paraId="6B69759F" w14:textId="77777777" w:rsidR="00C53BD3" w:rsidRDefault="00C53BD3" w:rsidP="00C53BD3">
            <w:r>
              <w:t xml:space="preserve">  - id: </w:t>
            </w:r>
            <w:proofErr w:type="spellStart"/>
            <w:r>
              <w:t>aws_external_id</w:t>
            </w:r>
            <w:proofErr w:type="spellEnd"/>
          </w:p>
          <w:p w14:paraId="47D233D8" w14:textId="77777777" w:rsidR="00C53BD3" w:rsidRDefault="00C53BD3" w:rsidP="00C53BD3">
            <w:r>
              <w:t xml:space="preserve">    type: string</w:t>
            </w:r>
          </w:p>
          <w:p w14:paraId="661BD2A3" w14:textId="77777777" w:rsidR="00C53BD3" w:rsidRDefault="00C53BD3" w:rsidP="00C53BD3">
            <w:r>
              <w:t xml:space="preserve">    label: AWS external id</w:t>
            </w:r>
          </w:p>
          <w:p w14:paraId="546CAA01" w14:textId="77777777" w:rsidR="00C53BD3" w:rsidRDefault="00C53BD3" w:rsidP="00C53BD3">
            <w:r>
              <w:t xml:space="preserve">    </w:t>
            </w:r>
            <w:proofErr w:type="spellStart"/>
            <w:r>
              <w:t>help_text</w:t>
            </w:r>
            <w:proofErr w:type="spellEnd"/>
            <w:r>
              <w:t xml:space="preserve">: </w:t>
            </w:r>
            <w:proofErr w:type="spellStart"/>
            <w:r>
              <w:t>Externl</w:t>
            </w:r>
            <w:proofErr w:type="spellEnd"/>
            <w:r>
              <w:t xml:space="preserve"> ID set during IAM user/role configuration</w:t>
            </w:r>
          </w:p>
          <w:p w14:paraId="67C2CCB1" w14:textId="77777777" w:rsidR="00C53BD3" w:rsidRDefault="00C53BD3" w:rsidP="00C53BD3">
            <w:r>
              <w:t xml:space="preserve">  - id: </w:t>
            </w:r>
            <w:proofErr w:type="spellStart"/>
            <w:r>
              <w:t>aws_region</w:t>
            </w:r>
            <w:proofErr w:type="spellEnd"/>
          </w:p>
          <w:p w14:paraId="37338475" w14:textId="77777777" w:rsidR="00C53BD3" w:rsidRDefault="00C53BD3" w:rsidP="00C53BD3">
            <w:r>
              <w:t xml:space="preserve">    type: string</w:t>
            </w:r>
          </w:p>
          <w:p w14:paraId="4E6D5465" w14:textId="77777777" w:rsidR="00C53BD3" w:rsidRDefault="00C53BD3" w:rsidP="00C53BD3">
            <w:r>
              <w:t xml:space="preserve">    label: AWS region</w:t>
            </w:r>
          </w:p>
          <w:p w14:paraId="534B8301" w14:textId="77777777" w:rsidR="00C53BD3" w:rsidRDefault="00C53BD3" w:rsidP="00C53BD3">
            <w:r>
              <w:t xml:space="preserve">    </w:t>
            </w:r>
            <w:proofErr w:type="spellStart"/>
            <w:r>
              <w:t>help_text</w:t>
            </w:r>
            <w:proofErr w:type="spellEnd"/>
            <w:r>
              <w:t>: AWS Region</w:t>
            </w:r>
          </w:p>
          <w:p w14:paraId="12ED8ED0" w14:textId="77777777" w:rsidR="00C53BD3" w:rsidRDefault="00C53BD3" w:rsidP="00C53BD3">
            <w:r>
              <w:t xml:space="preserve">  - id: </w:t>
            </w:r>
            <w:proofErr w:type="spellStart"/>
            <w:r>
              <w:t>gitrepo_name</w:t>
            </w:r>
            <w:proofErr w:type="spellEnd"/>
          </w:p>
          <w:p w14:paraId="3E8C860C" w14:textId="77777777" w:rsidR="00C53BD3" w:rsidRDefault="00C53BD3" w:rsidP="00C53BD3">
            <w:r>
              <w:t xml:space="preserve">    type: string</w:t>
            </w:r>
          </w:p>
          <w:p w14:paraId="2FFF54F3" w14:textId="77777777" w:rsidR="00C53BD3" w:rsidRDefault="00C53BD3" w:rsidP="00C53BD3">
            <w:r>
              <w:t xml:space="preserve">    label: 'Git Repository (without https://)'</w:t>
            </w:r>
          </w:p>
          <w:p w14:paraId="716AB8E7" w14:textId="77777777" w:rsidR="00C53BD3" w:rsidRDefault="00C53BD3" w:rsidP="00C53BD3">
            <w:r>
              <w:t xml:space="preserve">    </w:t>
            </w:r>
            <w:proofErr w:type="spellStart"/>
            <w:r>
              <w:t>help_text</w:t>
            </w:r>
            <w:proofErr w:type="spellEnd"/>
            <w:r>
              <w:t>: Git repository URL</w:t>
            </w:r>
          </w:p>
          <w:p w14:paraId="264472D3" w14:textId="77777777" w:rsidR="00C53BD3" w:rsidRDefault="00C53BD3" w:rsidP="00C53BD3">
            <w:r>
              <w:t xml:space="preserve">  - id: </w:t>
            </w:r>
            <w:proofErr w:type="spellStart"/>
            <w:r>
              <w:t>gitrepo_branch</w:t>
            </w:r>
            <w:proofErr w:type="spellEnd"/>
          </w:p>
          <w:p w14:paraId="2AF5DAB3" w14:textId="77777777" w:rsidR="00C53BD3" w:rsidRDefault="00C53BD3" w:rsidP="00C53BD3">
            <w:r>
              <w:t xml:space="preserve">    type: string</w:t>
            </w:r>
          </w:p>
          <w:p w14:paraId="34D3DAE5" w14:textId="77777777" w:rsidR="00C53BD3" w:rsidRDefault="00C53BD3" w:rsidP="00C53BD3">
            <w:r>
              <w:t xml:space="preserve">    label: Git branch name</w:t>
            </w:r>
          </w:p>
          <w:p w14:paraId="3E81632D" w14:textId="77777777" w:rsidR="00C53BD3" w:rsidRDefault="00C53BD3" w:rsidP="00C53BD3">
            <w:r>
              <w:t xml:space="preserve">    </w:t>
            </w:r>
            <w:proofErr w:type="spellStart"/>
            <w:r>
              <w:t>help_text</w:t>
            </w:r>
            <w:proofErr w:type="spellEnd"/>
            <w:r>
              <w:t>: Git repository branch name</w:t>
            </w:r>
          </w:p>
          <w:p w14:paraId="04C682FA" w14:textId="77777777" w:rsidR="00C53BD3" w:rsidRDefault="00C53BD3" w:rsidP="00C53BD3">
            <w:r>
              <w:t xml:space="preserve">  - id: </w:t>
            </w:r>
            <w:proofErr w:type="spellStart"/>
            <w:r>
              <w:t>gitrepo_username</w:t>
            </w:r>
            <w:proofErr w:type="spellEnd"/>
          </w:p>
          <w:p w14:paraId="4E9B6B30" w14:textId="77777777" w:rsidR="00C53BD3" w:rsidRDefault="00C53BD3" w:rsidP="00C53BD3">
            <w:r>
              <w:t xml:space="preserve">    type: string</w:t>
            </w:r>
          </w:p>
          <w:p w14:paraId="3B6BFD62" w14:textId="77777777" w:rsidR="00C53BD3" w:rsidRDefault="00C53BD3" w:rsidP="00C53BD3">
            <w:r>
              <w:t xml:space="preserve">    label: </w:t>
            </w:r>
            <w:proofErr w:type="spellStart"/>
            <w:r>
              <w:t>Gitrepo</w:t>
            </w:r>
            <w:proofErr w:type="spellEnd"/>
            <w:r>
              <w:t xml:space="preserve"> username</w:t>
            </w:r>
          </w:p>
          <w:p w14:paraId="38E4767D" w14:textId="77777777" w:rsidR="00C53BD3" w:rsidRDefault="00C53BD3" w:rsidP="00C53BD3">
            <w:r>
              <w:t xml:space="preserve">    </w:t>
            </w:r>
            <w:proofErr w:type="spellStart"/>
            <w:r>
              <w:t>help_text</w:t>
            </w:r>
            <w:proofErr w:type="spellEnd"/>
            <w:r>
              <w:t>: Git repository login username</w:t>
            </w:r>
          </w:p>
          <w:p w14:paraId="2FA263BE" w14:textId="77777777" w:rsidR="00C53BD3" w:rsidRDefault="00C53BD3" w:rsidP="00C53BD3">
            <w:r>
              <w:t xml:space="preserve">  - id: </w:t>
            </w:r>
            <w:proofErr w:type="spellStart"/>
            <w:r>
              <w:t>gitrepo_pat</w:t>
            </w:r>
            <w:proofErr w:type="spellEnd"/>
          </w:p>
          <w:p w14:paraId="03D92AB2" w14:textId="77777777" w:rsidR="00C53BD3" w:rsidRDefault="00C53BD3" w:rsidP="00C53BD3">
            <w:r>
              <w:t xml:space="preserve">    type: string</w:t>
            </w:r>
          </w:p>
          <w:p w14:paraId="3D47AAC2" w14:textId="77777777" w:rsidR="00C53BD3" w:rsidRDefault="00C53BD3" w:rsidP="00C53BD3">
            <w:r>
              <w:t xml:space="preserve">    label: </w:t>
            </w:r>
            <w:proofErr w:type="spellStart"/>
            <w:r>
              <w:t>Gitrepo</w:t>
            </w:r>
            <w:proofErr w:type="spellEnd"/>
            <w:r>
              <w:t xml:space="preserve"> PAT</w:t>
            </w:r>
          </w:p>
          <w:p w14:paraId="016EA1E2" w14:textId="77777777" w:rsidR="00C53BD3" w:rsidRDefault="00C53BD3" w:rsidP="00C53BD3">
            <w:r>
              <w:t xml:space="preserve">    secret: true</w:t>
            </w:r>
          </w:p>
          <w:p w14:paraId="0C450092" w14:textId="77777777" w:rsidR="00C53BD3" w:rsidRDefault="00C53BD3" w:rsidP="00C53BD3">
            <w:r>
              <w:t xml:space="preserve">    </w:t>
            </w:r>
            <w:proofErr w:type="spellStart"/>
            <w:r>
              <w:t>help_text</w:t>
            </w:r>
            <w:proofErr w:type="spellEnd"/>
            <w:r>
              <w:t xml:space="preserve">: Git repository </w:t>
            </w:r>
            <w:proofErr w:type="spellStart"/>
            <w:r>
              <w:t>personl</w:t>
            </w:r>
            <w:proofErr w:type="spellEnd"/>
            <w:r>
              <w:t xml:space="preserve"> access token</w:t>
            </w:r>
          </w:p>
          <w:p w14:paraId="4E338D9F" w14:textId="77777777" w:rsidR="00C53BD3" w:rsidRDefault="00C53BD3" w:rsidP="00C53BD3">
            <w:r>
              <w:lastRenderedPageBreak/>
              <w:t xml:space="preserve">  - id: </w:t>
            </w:r>
            <w:proofErr w:type="spellStart"/>
            <w:r>
              <w:t>app_cluster_name</w:t>
            </w:r>
            <w:proofErr w:type="spellEnd"/>
          </w:p>
          <w:p w14:paraId="2ACCF507" w14:textId="77777777" w:rsidR="00C53BD3" w:rsidRDefault="00C53BD3" w:rsidP="00C53BD3">
            <w:r>
              <w:t xml:space="preserve">    type: string</w:t>
            </w:r>
          </w:p>
          <w:p w14:paraId="13E0CAB0" w14:textId="77777777" w:rsidR="00C53BD3" w:rsidRDefault="00C53BD3" w:rsidP="00C53BD3">
            <w:r>
              <w:t xml:space="preserve">    label: Application cluster name</w:t>
            </w:r>
          </w:p>
          <w:p w14:paraId="31CC7DCE" w14:textId="77777777" w:rsidR="00C53BD3" w:rsidRDefault="00C53BD3" w:rsidP="00C53BD3">
            <w:r>
              <w:t xml:space="preserve">    </w:t>
            </w:r>
            <w:proofErr w:type="spellStart"/>
            <w:r>
              <w:t>help_text</w:t>
            </w:r>
            <w:proofErr w:type="spellEnd"/>
            <w:r>
              <w:t xml:space="preserve">: </w:t>
            </w:r>
            <w:proofErr w:type="spellStart"/>
            <w:r>
              <w:t>OpenIDL</w:t>
            </w:r>
            <w:proofErr w:type="spellEnd"/>
            <w:r>
              <w:t xml:space="preserve"> Application EKS cluster name</w:t>
            </w:r>
          </w:p>
          <w:p w14:paraId="0D0326B3" w14:textId="77777777" w:rsidR="00C53BD3" w:rsidRDefault="00C53BD3" w:rsidP="00C53BD3">
            <w:r>
              <w:t xml:space="preserve">  - id: </w:t>
            </w:r>
            <w:proofErr w:type="spellStart"/>
            <w:r>
              <w:t>vault_secret_name</w:t>
            </w:r>
            <w:proofErr w:type="spellEnd"/>
          </w:p>
          <w:p w14:paraId="4CF052DB" w14:textId="77777777" w:rsidR="00C53BD3" w:rsidRDefault="00C53BD3" w:rsidP="00C53BD3">
            <w:r>
              <w:t xml:space="preserve">    type: string</w:t>
            </w:r>
          </w:p>
          <w:p w14:paraId="3AA76D62" w14:textId="77777777" w:rsidR="00C53BD3" w:rsidRDefault="00C53BD3" w:rsidP="00C53BD3">
            <w:r>
              <w:t xml:space="preserve">    label: vault secret name</w:t>
            </w:r>
          </w:p>
          <w:p w14:paraId="441C0991" w14:textId="77777777" w:rsidR="00C53BD3" w:rsidRDefault="00C53BD3" w:rsidP="00C53BD3">
            <w:r>
              <w:t xml:space="preserve">    </w:t>
            </w:r>
            <w:proofErr w:type="spellStart"/>
            <w:r>
              <w:t>help_text</w:t>
            </w:r>
            <w:proofErr w:type="spellEnd"/>
            <w:r>
              <w:t>: Vault secret name provisioned in AWS secrets manager</w:t>
            </w:r>
          </w:p>
          <w:p w14:paraId="02A7C5AA" w14:textId="77777777" w:rsidR="00C53BD3" w:rsidRDefault="00C53BD3" w:rsidP="00C53BD3">
            <w:r>
              <w:t>required:</w:t>
            </w:r>
          </w:p>
          <w:p w14:paraId="7956B0E5" w14:textId="77777777" w:rsidR="00C53BD3" w:rsidRDefault="00C53BD3" w:rsidP="00C53BD3">
            <w:r>
              <w:t xml:space="preserve">  - </w:t>
            </w:r>
            <w:proofErr w:type="spellStart"/>
            <w:r>
              <w:t>aws_access_key</w:t>
            </w:r>
            <w:proofErr w:type="spellEnd"/>
          </w:p>
          <w:p w14:paraId="0DCD2C7F" w14:textId="77777777" w:rsidR="00C53BD3" w:rsidRDefault="00C53BD3" w:rsidP="00C53BD3">
            <w:r>
              <w:t xml:space="preserve">  - </w:t>
            </w:r>
            <w:proofErr w:type="spellStart"/>
            <w:r>
              <w:t>aws_secret_key</w:t>
            </w:r>
            <w:proofErr w:type="spellEnd"/>
          </w:p>
          <w:p w14:paraId="1330AC87" w14:textId="77777777" w:rsidR="00C53BD3" w:rsidRDefault="00C53BD3" w:rsidP="00C53BD3">
            <w:r>
              <w:t xml:space="preserve">  - </w:t>
            </w:r>
            <w:proofErr w:type="spellStart"/>
            <w:r>
              <w:t>aws_iam_role</w:t>
            </w:r>
            <w:proofErr w:type="spellEnd"/>
          </w:p>
          <w:p w14:paraId="4D5766D9" w14:textId="77777777" w:rsidR="00C53BD3" w:rsidRDefault="00C53BD3" w:rsidP="00C53BD3">
            <w:r>
              <w:t xml:space="preserve">  - </w:t>
            </w:r>
            <w:proofErr w:type="spellStart"/>
            <w:r>
              <w:t>aws_external_id</w:t>
            </w:r>
            <w:proofErr w:type="spellEnd"/>
          </w:p>
          <w:p w14:paraId="2D116854" w14:textId="77777777" w:rsidR="00C53BD3" w:rsidRDefault="00C53BD3" w:rsidP="00C53BD3">
            <w:r>
              <w:t xml:space="preserve">  - </w:t>
            </w:r>
            <w:proofErr w:type="spellStart"/>
            <w:r>
              <w:t>aws_region</w:t>
            </w:r>
            <w:proofErr w:type="spellEnd"/>
          </w:p>
          <w:p w14:paraId="0FDC1BA9" w14:textId="77777777" w:rsidR="00C53BD3" w:rsidRDefault="00C53BD3" w:rsidP="00C53BD3">
            <w:r>
              <w:t xml:space="preserve">  - </w:t>
            </w:r>
            <w:proofErr w:type="spellStart"/>
            <w:r>
              <w:t>gitrepo_username</w:t>
            </w:r>
            <w:proofErr w:type="spellEnd"/>
          </w:p>
          <w:p w14:paraId="0A1DDE44" w14:textId="77777777" w:rsidR="00C53BD3" w:rsidRDefault="00C53BD3" w:rsidP="00C53BD3">
            <w:r>
              <w:t xml:space="preserve">  - </w:t>
            </w:r>
            <w:proofErr w:type="spellStart"/>
            <w:r>
              <w:t>gitrepo_password</w:t>
            </w:r>
            <w:proofErr w:type="spellEnd"/>
          </w:p>
          <w:p w14:paraId="36E48F33" w14:textId="77777777" w:rsidR="00C53BD3" w:rsidRDefault="00C53BD3" w:rsidP="00C53BD3">
            <w:r>
              <w:t xml:space="preserve">  - </w:t>
            </w:r>
            <w:proofErr w:type="spellStart"/>
            <w:r>
              <w:t>gitrepo_name</w:t>
            </w:r>
            <w:proofErr w:type="spellEnd"/>
          </w:p>
          <w:p w14:paraId="79566FB7" w14:textId="77777777" w:rsidR="00C53BD3" w:rsidRDefault="00C53BD3" w:rsidP="00C53BD3">
            <w:r>
              <w:t xml:space="preserve">  - </w:t>
            </w:r>
            <w:proofErr w:type="spellStart"/>
            <w:r>
              <w:t>gitrepo_branch</w:t>
            </w:r>
            <w:proofErr w:type="spellEnd"/>
          </w:p>
          <w:p w14:paraId="0408B7AB" w14:textId="77777777" w:rsidR="00C53BD3" w:rsidRDefault="00C53BD3" w:rsidP="00C53BD3">
            <w:r>
              <w:t xml:space="preserve">  - </w:t>
            </w:r>
            <w:proofErr w:type="spellStart"/>
            <w:r>
              <w:t>app_cluster_name</w:t>
            </w:r>
            <w:proofErr w:type="spellEnd"/>
          </w:p>
          <w:p w14:paraId="5D7ADC15" w14:textId="77777777" w:rsidR="00C53BD3" w:rsidRDefault="00C53BD3" w:rsidP="00C53BD3">
            <w:r>
              <w:t xml:space="preserve">  - </w:t>
            </w:r>
            <w:proofErr w:type="spellStart"/>
            <w:r>
              <w:t>vault_secret_name</w:t>
            </w:r>
            <w:proofErr w:type="spellEnd"/>
          </w:p>
        </w:tc>
      </w:tr>
    </w:tbl>
    <w:p w14:paraId="10712C53" w14:textId="77777777" w:rsidR="00C53BD3" w:rsidRDefault="00C53BD3" w:rsidP="00C53BD3"/>
    <w:p w14:paraId="60BE3116" w14:textId="77777777" w:rsidR="00363618" w:rsidRDefault="00363618" w:rsidP="00363618">
      <w:pPr>
        <w:rPr>
          <w:b/>
          <w:bCs/>
        </w:rPr>
      </w:pPr>
      <w:r w:rsidRPr="00363618">
        <w:rPr>
          <w:b/>
          <w:bCs/>
        </w:rPr>
        <w:t>Injector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C53BD3" w:rsidRPr="00CE63D6" w14:paraId="30169728" w14:textId="77777777" w:rsidTr="00CE63D6">
        <w:tc>
          <w:tcPr>
            <w:tcW w:w="9576" w:type="dxa"/>
            <w:shd w:val="clear" w:color="auto" w:fill="auto"/>
          </w:tcPr>
          <w:p w14:paraId="7B6DF706" w14:textId="77777777" w:rsidR="00C53BD3" w:rsidRPr="00C53BD3" w:rsidRDefault="00C53BD3" w:rsidP="00C53BD3">
            <w:proofErr w:type="spellStart"/>
            <w:r w:rsidRPr="00C53BD3">
              <w:t>extra_vars</w:t>
            </w:r>
            <w:proofErr w:type="spellEnd"/>
            <w:r w:rsidRPr="00C53BD3">
              <w:t>:</w:t>
            </w:r>
          </w:p>
          <w:p w14:paraId="44AA9FCF" w14:textId="77777777" w:rsidR="00C53BD3" w:rsidRPr="00C53BD3" w:rsidRDefault="00C53BD3" w:rsidP="00C53BD3">
            <w:r w:rsidRPr="00C53BD3">
              <w:t xml:space="preserve">  </w:t>
            </w:r>
            <w:proofErr w:type="spellStart"/>
            <w:r w:rsidRPr="00C53BD3">
              <w:t>aws_region</w:t>
            </w:r>
            <w:proofErr w:type="spellEnd"/>
            <w:r w:rsidRPr="00C53BD3">
              <w:t>: '</w:t>
            </w:r>
            <w:proofErr w:type="gramStart"/>
            <w:r w:rsidRPr="00C53BD3">
              <w:t xml:space="preserve">{{ </w:t>
            </w:r>
            <w:proofErr w:type="spellStart"/>
            <w:r w:rsidRPr="00C53BD3">
              <w:t>aws</w:t>
            </w:r>
            <w:proofErr w:type="gramEnd"/>
            <w:r w:rsidRPr="00C53BD3">
              <w:t>_region</w:t>
            </w:r>
            <w:proofErr w:type="spellEnd"/>
            <w:r w:rsidRPr="00C53BD3">
              <w:t xml:space="preserve"> }}'</w:t>
            </w:r>
          </w:p>
          <w:p w14:paraId="60C1A123" w14:textId="77777777" w:rsidR="00C53BD3" w:rsidRPr="00C53BD3" w:rsidRDefault="00C53BD3" w:rsidP="00C53BD3">
            <w:r w:rsidRPr="00C53BD3">
              <w:t xml:space="preserve">  </w:t>
            </w:r>
            <w:proofErr w:type="spellStart"/>
            <w:r w:rsidRPr="00C53BD3">
              <w:t>aws_iam_role</w:t>
            </w:r>
            <w:proofErr w:type="spellEnd"/>
            <w:r w:rsidRPr="00C53BD3">
              <w:t>: '</w:t>
            </w:r>
            <w:proofErr w:type="gramStart"/>
            <w:r w:rsidRPr="00C53BD3">
              <w:t xml:space="preserve">{{ </w:t>
            </w:r>
            <w:proofErr w:type="spellStart"/>
            <w:r w:rsidRPr="00C53BD3">
              <w:t>aws</w:t>
            </w:r>
            <w:proofErr w:type="gramEnd"/>
            <w:r w:rsidRPr="00C53BD3">
              <w:t>_iam_role</w:t>
            </w:r>
            <w:proofErr w:type="spellEnd"/>
            <w:r w:rsidRPr="00C53BD3">
              <w:t xml:space="preserve"> }}'</w:t>
            </w:r>
          </w:p>
          <w:p w14:paraId="7F4FACDA" w14:textId="77777777" w:rsidR="00C53BD3" w:rsidRPr="00C53BD3" w:rsidRDefault="00C53BD3" w:rsidP="00C53BD3">
            <w:r w:rsidRPr="00C53BD3">
              <w:t xml:space="preserve">  </w:t>
            </w:r>
            <w:proofErr w:type="spellStart"/>
            <w:r w:rsidRPr="00C53BD3">
              <w:t>gitrepo_name</w:t>
            </w:r>
            <w:proofErr w:type="spellEnd"/>
            <w:r w:rsidRPr="00C53BD3">
              <w:t>: '</w:t>
            </w:r>
            <w:proofErr w:type="gramStart"/>
            <w:r w:rsidRPr="00C53BD3">
              <w:t xml:space="preserve">{{ </w:t>
            </w:r>
            <w:proofErr w:type="spellStart"/>
            <w:r w:rsidRPr="00C53BD3">
              <w:t>gitrepo</w:t>
            </w:r>
            <w:proofErr w:type="gramEnd"/>
            <w:r w:rsidRPr="00C53BD3">
              <w:t>_name</w:t>
            </w:r>
            <w:proofErr w:type="spellEnd"/>
            <w:r w:rsidRPr="00C53BD3">
              <w:t xml:space="preserve"> }}'</w:t>
            </w:r>
          </w:p>
          <w:p w14:paraId="2EA7320A" w14:textId="77777777" w:rsidR="00C53BD3" w:rsidRPr="00C53BD3" w:rsidRDefault="00C53BD3" w:rsidP="00C53BD3">
            <w:r w:rsidRPr="00C53BD3">
              <w:t xml:space="preserve">  </w:t>
            </w:r>
            <w:proofErr w:type="spellStart"/>
            <w:r w:rsidRPr="00C53BD3">
              <w:t>aws_access_key</w:t>
            </w:r>
            <w:proofErr w:type="spellEnd"/>
            <w:r w:rsidRPr="00C53BD3">
              <w:t>: '</w:t>
            </w:r>
            <w:proofErr w:type="gramStart"/>
            <w:r w:rsidRPr="00C53BD3">
              <w:t xml:space="preserve">{{ </w:t>
            </w:r>
            <w:proofErr w:type="spellStart"/>
            <w:r w:rsidRPr="00C53BD3">
              <w:t>aws</w:t>
            </w:r>
            <w:proofErr w:type="gramEnd"/>
            <w:r w:rsidRPr="00C53BD3">
              <w:t>_access_key</w:t>
            </w:r>
            <w:proofErr w:type="spellEnd"/>
            <w:r w:rsidRPr="00C53BD3">
              <w:t xml:space="preserve"> }}'</w:t>
            </w:r>
          </w:p>
          <w:p w14:paraId="5F377370" w14:textId="77777777" w:rsidR="00C53BD3" w:rsidRPr="00C53BD3" w:rsidRDefault="00C53BD3" w:rsidP="00C53BD3">
            <w:r w:rsidRPr="00C53BD3">
              <w:t xml:space="preserve">  </w:t>
            </w:r>
            <w:proofErr w:type="spellStart"/>
            <w:r w:rsidRPr="00C53BD3">
              <w:t>aws_secret_key</w:t>
            </w:r>
            <w:proofErr w:type="spellEnd"/>
            <w:r w:rsidRPr="00C53BD3">
              <w:t>: '</w:t>
            </w:r>
            <w:proofErr w:type="gramStart"/>
            <w:r w:rsidRPr="00C53BD3">
              <w:t xml:space="preserve">{{ </w:t>
            </w:r>
            <w:proofErr w:type="spellStart"/>
            <w:r w:rsidRPr="00C53BD3">
              <w:t>aws</w:t>
            </w:r>
            <w:proofErr w:type="gramEnd"/>
            <w:r w:rsidRPr="00C53BD3">
              <w:t>_secret_key</w:t>
            </w:r>
            <w:proofErr w:type="spellEnd"/>
            <w:r w:rsidRPr="00C53BD3">
              <w:t xml:space="preserve"> }}'</w:t>
            </w:r>
          </w:p>
          <w:p w14:paraId="6D54664D" w14:textId="77777777" w:rsidR="00C53BD3" w:rsidRPr="00C53BD3" w:rsidRDefault="00C53BD3" w:rsidP="00C53BD3">
            <w:r w:rsidRPr="00C53BD3">
              <w:lastRenderedPageBreak/>
              <w:t xml:space="preserve">  </w:t>
            </w:r>
            <w:proofErr w:type="spellStart"/>
            <w:r w:rsidRPr="00C53BD3">
              <w:t>gitrepo_branch</w:t>
            </w:r>
            <w:proofErr w:type="spellEnd"/>
            <w:r w:rsidRPr="00C53BD3">
              <w:t>: '</w:t>
            </w:r>
            <w:proofErr w:type="gramStart"/>
            <w:r w:rsidRPr="00C53BD3">
              <w:t xml:space="preserve">{{ </w:t>
            </w:r>
            <w:proofErr w:type="spellStart"/>
            <w:r w:rsidRPr="00C53BD3">
              <w:t>gitrepo</w:t>
            </w:r>
            <w:proofErr w:type="gramEnd"/>
            <w:r w:rsidRPr="00C53BD3">
              <w:t>_branch</w:t>
            </w:r>
            <w:proofErr w:type="spellEnd"/>
            <w:r w:rsidRPr="00C53BD3">
              <w:t xml:space="preserve"> }}'</w:t>
            </w:r>
          </w:p>
          <w:p w14:paraId="59E59746" w14:textId="77777777" w:rsidR="00C53BD3" w:rsidRPr="00C53BD3" w:rsidRDefault="00C53BD3" w:rsidP="00C53BD3">
            <w:r w:rsidRPr="00C53BD3">
              <w:t xml:space="preserve">  </w:t>
            </w:r>
            <w:proofErr w:type="spellStart"/>
            <w:r w:rsidRPr="00C53BD3">
              <w:t>aws_external_id</w:t>
            </w:r>
            <w:proofErr w:type="spellEnd"/>
            <w:r w:rsidRPr="00C53BD3">
              <w:t>: '</w:t>
            </w:r>
            <w:proofErr w:type="gramStart"/>
            <w:r w:rsidRPr="00C53BD3">
              <w:t xml:space="preserve">{{ </w:t>
            </w:r>
            <w:proofErr w:type="spellStart"/>
            <w:r w:rsidRPr="00C53BD3">
              <w:t>aws</w:t>
            </w:r>
            <w:proofErr w:type="gramEnd"/>
            <w:r w:rsidRPr="00C53BD3">
              <w:t>_external_id</w:t>
            </w:r>
            <w:proofErr w:type="spellEnd"/>
            <w:r w:rsidRPr="00C53BD3">
              <w:t xml:space="preserve"> }}'</w:t>
            </w:r>
          </w:p>
          <w:p w14:paraId="57E949A5" w14:textId="77777777" w:rsidR="00C53BD3" w:rsidRPr="00C53BD3" w:rsidRDefault="00C53BD3" w:rsidP="00C53BD3">
            <w:r w:rsidRPr="00C53BD3">
              <w:t xml:space="preserve">  </w:t>
            </w:r>
            <w:proofErr w:type="spellStart"/>
            <w:r w:rsidRPr="00C53BD3">
              <w:t>app_cluster_name</w:t>
            </w:r>
            <w:proofErr w:type="spellEnd"/>
            <w:r w:rsidRPr="00C53BD3">
              <w:t>: '</w:t>
            </w:r>
            <w:proofErr w:type="gramStart"/>
            <w:r w:rsidRPr="00C53BD3">
              <w:t xml:space="preserve">{{ </w:t>
            </w:r>
            <w:proofErr w:type="spellStart"/>
            <w:r w:rsidRPr="00C53BD3">
              <w:t>app</w:t>
            </w:r>
            <w:proofErr w:type="gramEnd"/>
            <w:r w:rsidRPr="00C53BD3">
              <w:t>_cluster_name</w:t>
            </w:r>
            <w:proofErr w:type="spellEnd"/>
            <w:r w:rsidRPr="00C53BD3">
              <w:t xml:space="preserve"> }}'</w:t>
            </w:r>
          </w:p>
          <w:p w14:paraId="2BBB2A64" w14:textId="77777777" w:rsidR="00C53BD3" w:rsidRPr="00C53BD3" w:rsidRDefault="00C53BD3" w:rsidP="00C53BD3">
            <w:r w:rsidRPr="00C53BD3">
              <w:t xml:space="preserve">  </w:t>
            </w:r>
            <w:proofErr w:type="spellStart"/>
            <w:r w:rsidRPr="00C53BD3">
              <w:t>gitrepo_password</w:t>
            </w:r>
            <w:proofErr w:type="spellEnd"/>
            <w:r w:rsidRPr="00C53BD3">
              <w:t>: '</w:t>
            </w:r>
            <w:proofErr w:type="gramStart"/>
            <w:r w:rsidRPr="00C53BD3">
              <w:t xml:space="preserve">{{ </w:t>
            </w:r>
            <w:proofErr w:type="spellStart"/>
            <w:r w:rsidRPr="00C53BD3">
              <w:t>gitrepo</w:t>
            </w:r>
            <w:proofErr w:type="gramEnd"/>
            <w:r w:rsidRPr="00C53BD3">
              <w:t>_pat</w:t>
            </w:r>
            <w:proofErr w:type="spellEnd"/>
            <w:r w:rsidRPr="00C53BD3">
              <w:t xml:space="preserve"> }}'</w:t>
            </w:r>
          </w:p>
          <w:p w14:paraId="465603F0" w14:textId="77777777" w:rsidR="00C53BD3" w:rsidRPr="00C53BD3" w:rsidRDefault="00C53BD3" w:rsidP="00C53BD3">
            <w:r w:rsidRPr="00C53BD3">
              <w:t xml:space="preserve">  </w:t>
            </w:r>
            <w:proofErr w:type="spellStart"/>
            <w:r w:rsidRPr="00C53BD3">
              <w:t>gitrepo_username</w:t>
            </w:r>
            <w:proofErr w:type="spellEnd"/>
            <w:r w:rsidRPr="00C53BD3">
              <w:t>: '</w:t>
            </w:r>
            <w:proofErr w:type="gramStart"/>
            <w:r w:rsidRPr="00C53BD3">
              <w:t xml:space="preserve">{{ </w:t>
            </w:r>
            <w:proofErr w:type="spellStart"/>
            <w:r w:rsidRPr="00C53BD3">
              <w:t>gitrepo</w:t>
            </w:r>
            <w:proofErr w:type="gramEnd"/>
            <w:r w:rsidRPr="00C53BD3">
              <w:t>_username</w:t>
            </w:r>
            <w:proofErr w:type="spellEnd"/>
            <w:r w:rsidRPr="00C53BD3">
              <w:t xml:space="preserve"> }}'</w:t>
            </w:r>
          </w:p>
          <w:p w14:paraId="6CE1DE35" w14:textId="77777777" w:rsidR="00C53BD3" w:rsidRPr="00CE63D6" w:rsidRDefault="00C53BD3" w:rsidP="00C53BD3">
            <w:pPr>
              <w:rPr>
                <w:b/>
                <w:bCs/>
              </w:rPr>
            </w:pPr>
            <w:r w:rsidRPr="00C53BD3">
              <w:t xml:space="preserve">  </w:t>
            </w:r>
            <w:proofErr w:type="spellStart"/>
            <w:r w:rsidRPr="00C53BD3">
              <w:t>vault_secret_name</w:t>
            </w:r>
            <w:proofErr w:type="spellEnd"/>
            <w:r w:rsidRPr="00C53BD3">
              <w:t>: '</w:t>
            </w:r>
            <w:proofErr w:type="gramStart"/>
            <w:r w:rsidRPr="00C53BD3">
              <w:t xml:space="preserve">{{ </w:t>
            </w:r>
            <w:proofErr w:type="spellStart"/>
            <w:r w:rsidRPr="00C53BD3">
              <w:t>vault</w:t>
            </w:r>
            <w:proofErr w:type="gramEnd"/>
            <w:r w:rsidRPr="00C53BD3">
              <w:t>_secret_name</w:t>
            </w:r>
            <w:proofErr w:type="spellEnd"/>
            <w:r w:rsidRPr="00C53BD3">
              <w:t xml:space="preserve"> }}'</w:t>
            </w:r>
          </w:p>
        </w:tc>
      </w:tr>
    </w:tbl>
    <w:p w14:paraId="6DB1B5C4" w14:textId="77777777" w:rsidR="00363618" w:rsidRDefault="00363618" w:rsidP="00363618">
      <w:pPr>
        <w:ind w:left="360"/>
      </w:pPr>
    </w:p>
    <w:p w14:paraId="5597110B" w14:textId="77777777" w:rsidR="002C3199" w:rsidRDefault="00084ED3" w:rsidP="00363618">
      <w:pPr>
        <w:ind w:left="360"/>
      </w:pPr>
      <w:r>
        <w:rPr>
          <w:noProof/>
        </w:rPr>
        <w:object w:dxaOrig="8184" w:dyaOrig="11496" w14:anchorId="3C1EC341">
          <v:shape id="_x0000_i1036" type="#_x0000_t75" alt="" style="width:304.2pt;height:443.4pt;mso-width-percent:0;mso-height-percent:0;mso-width-percent:0;mso-height-percent:0" o:ole="">
            <v:imagedata r:id="rId48" o:title=""/>
          </v:shape>
          <o:OLEObject Type="Embed" ProgID="Paint.Picture" ShapeID="_x0000_i1036" DrawAspect="Content" ObjectID="_1704660851" r:id="rId49"/>
        </w:object>
      </w:r>
    </w:p>
    <w:p w14:paraId="1F75C21E" w14:textId="77777777" w:rsidR="002C3199" w:rsidRPr="001F0F8D" w:rsidRDefault="002C3199" w:rsidP="00363618">
      <w:pPr>
        <w:ind w:left="360"/>
      </w:pPr>
    </w:p>
    <w:p w14:paraId="03A4BAB1" w14:textId="77777777" w:rsidR="006E5DF3" w:rsidRDefault="006E5DF3" w:rsidP="00CE63D6">
      <w:pPr>
        <w:pStyle w:val="Heading2"/>
        <w:numPr>
          <w:ilvl w:val="1"/>
          <w:numId w:val="17"/>
        </w:numPr>
      </w:pPr>
      <w:bookmarkStart w:id="80" w:name="_Toc93340637"/>
      <w:r>
        <w:lastRenderedPageBreak/>
        <w:t>Inventory, Group and Host</w:t>
      </w:r>
      <w:bookmarkEnd w:id="80"/>
      <w:r>
        <w:t xml:space="preserve"> </w:t>
      </w:r>
    </w:p>
    <w:p w14:paraId="619AB7D8" w14:textId="77777777" w:rsidR="00C112D6" w:rsidRDefault="00C112D6" w:rsidP="00C112D6">
      <w:pPr>
        <w:ind w:left="360"/>
      </w:pPr>
    </w:p>
    <w:p w14:paraId="078BC55F" w14:textId="77777777" w:rsidR="00C112D6" w:rsidRDefault="00C112D6" w:rsidP="00C112D6">
      <w:pPr>
        <w:ind w:left="360"/>
      </w:pPr>
      <w:r>
        <w:t>The OpenIDL ansible playbooks use the inventory group “</w:t>
      </w:r>
      <w:proofErr w:type="spellStart"/>
      <w:r>
        <w:t>ansible_provisioners</w:t>
      </w:r>
      <w:proofErr w:type="spellEnd"/>
      <w:r>
        <w:t xml:space="preserve">” and a localhost. Hence setup the relevant inventory, its group and host details in Ansible Tower/AWX. </w:t>
      </w:r>
    </w:p>
    <w:p w14:paraId="181F7035" w14:textId="77777777" w:rsidR="00C112D6" w:rsidRDefault="00C112D6" w:rsidP="00CE63D6">
      <w:pPr>
        <w:numPr>
          <w:ilvl w:val="0"/>
          <w:numId w:val="19"/>
        </w:numPr>
      </w:pPr>
      <w:r>
        <w:t xml:space="preserve">Login to the instance, go to Resources =&gt; Inventories =&gt; Add </w:t>
      </w:r>
    </w:p>
    <w:p w14:paraId="0920588E" w14:textId="77777777" w:rsidR="00C112D6" w:rsidRDefault="00746078" w:rsidP="00CE63D6">
      <w:pPr>
        <w:numPr>
          <w:ilvl w:val="0"/>
          <w:numId w:val="19"/>
        </w:numPr>
      </w:pPr>
      <w:r>
        <w:t>Name it as “</w:t>
      </w:r>
      <w:proofErr w:type="spellStart"/>
      <w:r>
        <w:t>ansible_provisioners</w:t>
      </w:r>
      <w:proofErr w:type="spellEnd"/>
      <w:r>
        <w:t xml:space="preserve"> and save. </w:t>
      </w:r>
    </w:p>
    <w:p w14:paraId="38F1F503" w14:textId="77777777" w:rsidR="00746078" w:rsidRDefault="00084ED3" w:rsidP="00746078">
      <w:pPr>
        <w:ind w:left="360"/>
      </w:pPr>
      <w:r>
        <w:rPr>
          <w:noProof/>
        </w:rPr>
        <w:object w:dxaOrig="6780" w:dyaOrig="6108" w14:anchorId="1537B98C">
          <v:shape id="_x0000_i1037" type="#_x0000_t75" alt="" style="width:264pt;height:238.2pt;mso-width-percent:0;mso-height-percent:0;mso-width-percent:0;mso-height-percent:0" o:ole="">
            <v:imagedata r:id="rId50" o:title=""/>
          </v:shape>
          <o:OLEObject Type="Embed" ProgID="Paint.Picture" ShapeID="_x0000_i1037" DrawAspect="Content" ObjectID="_1704660852" r:id="rId51"/>
        </w:object>
      </w:r>
    </w:p>
    <w:p w14:paraId="35513B1F" w14:textId="77777777" w:rsidR="00746078" w:rsidRDefault="00746078" w:rsidP="00746078"/>
    <w:p w14:paraId="0855F599" w14:textId="77777777" w:rsidR="00746078" w:rsidRDefault="00746078" w:rsidP="00CE63D6">
      <w:pPr>
        <w:numPr>
          <w:ilvl w:val="0"/>
          <w:numId w:val="19"/>
        </w:numPr>
      </w:pPr>
      <w:r>
        <w:t xml:space="preserve">Now open the created inventory and go to Groups and click on Add </w:t>
      </w:r>
    </w:p>
    <w:p w14:paraId="64BBA02F" w14:textId="77777777" w:rsidR="00746078" w:rsidRDefault="00746078" w:rsidP="00746078"/>
    <w:p w14:paraId="0CFD0E5C" w14:textId="77777777" w:rsidR="00746078" w:rsidRPr="00C112D6" w:rsidRDefault="00084ED3" w:rsidP="00746078">
      <w:pPr>
        <w:ind w:left="360"/>
      </w:pPr>
      <w:r>
        <w:rPr>
          <w:noProof/>
        </w:rPr>
        <w:object w:dxaOrig="11100" w:dyaOrig="3864" w14:anchorId="4728B0BF">
          <v:shape id="_x0000_i1038" type="#_x0000_t75" alt="" style="width:349.2pt;height:112.2pt;mso-width-percent:0;mso-height-percent:0;mso-width-percent:0;mso-height-percent:0" o:ole="">
            <v:imagedata r:id="rId52" o:title=""/>
          </v:shape>
          <o:OLEObject Type="Embed" ProgID="Paint.Picture" ShapeID="_x0000_i1038" DrawAspect="Content" ObjectID="_1704660853" r:id="rId53"/>
        </w:object>
      </w:r>
    </w:p>
    <w:p w14:paraId="631C8662" w14:textId="77777777" w:rsidR="00746078" w:rsidRDefault="00746078" w:rsidP="006E5DF3"/>
    <w:p w14:paraId="585C48D3" w14:textId="77777777" w:rsidR="00746078" w:rsidRDefault="00746078" w:rsidP="00CE63D6">
      <w:pPr>
        <w:numPr>
          <w:ilvl w:val="0"/>
          <w:numId w:val="19"/>
        </w:numPr>
      </w:pPr>
      <w:r>
        <w:t>Name the group as “</w:t>
      </w:r>
      <w:proofErr w:type="spellStart"/>
      <w:r>
        <w:t>ansible_provisioners</w:t>
      </w:r>
      <w:proofErr w:type="spellEnd"/>
      <w:r>
        <w:t xml:space="preserve">”. </w:t>
      </w:r>
    </w:p>
    <w:p w14:paraId="67629DB8" w14:textId="77777777" w:rsidR="006E5DF3" w:rsidRDefault="00084ED3" w:rsidP="00746078">
      <w:pPr>
        <w:ind w:left="720"/>
      </w:pPr>
      <w:r>
        <w:rPr>
          <w:noProof/>
        </w:rPr>
        <w:object w:dxaOrig="7188" w:dyaOrig="4284" w14:anchorId="23DC101D">
          <v:shape id="_x0000_i1039" type="#_x0000_t75" alt="" style="width:323.4pt;height:142.8pt;mso-width-percent:0;mso-height-percent:0;mso-width-percent:0;mso-height-percent:0" o:ole="">
            <v:imagedata r:id="rId54" o:title=""/>
          </v:shape>
          <o:OLEObject Type="Embed" ProgID="Paint.Picture" ShapeID="_x0000_i1039" DrawAspect="Content" ObjectID="_1704660854" r:id="rId55"/>
        </w:object>
      </w:r>
      <w:r w:rsidR="00746078">
        <w:t xml:space="preserve"> </w:t>
      </w:r>
    </w:p>
    <w:p w14:paraId="4D49783B" w14:textId="77777777" w:rsidR="00746078" w:rsidRDefault="003944DA" w:rsidP="00CE63D6">
      <w:pPr>
        <w:numPr>
          <w:ilvl w:val="0"/>
          <w:numId w:val="19"/>
        </w:numPr>
      </w:pPr>
      <w:r>
        <w:t xml:space="preserve">Now go to inventory </w:t>
      </w:r>
      <w:proofErr w:type="spellStart"/>
      <w:r>
        <w:t>ansible_provisioners</w:t>
      </w:r>
      <w:proofErr w:type="spellEnd"/>
      <w:r>
        <w:t xml:space="preserve"> and then go to Hosts and click on Add to include localhost part of the group. </w:t>
      </w:r>
    </w:p>
    <w:p w14:paraId="169647DA" w14:textId="77777777" w:rsidR="003944DA" w:rsidRDefault="00084ED3" w:rsidP="003944DA">
      <w:pPr>
        <w:ind w:left="720"/>
      </w:pPr>
      <w:r>
        <w:rPr>
          <w:noProof/>
        </w:rPr>
        <w:object w:dxaOrig="15468" w:dyaOrig="9000" w14:anchorId="740F20DC">
          <v:shape id="_x0000_i1040" type="#_x0000_t75" alt="" style="width:369.6pt;height:3in;mso-width-percent:0;mso-height-percent:0;mso-width-percent:0;mso-height-percent:0" o:ole="">
            <v:imagedata r:id="rId56" o:title=""/>
          </v:shape>
          <o:OLEObject Type="Embed" ProgID="Paint.Picture" ShapeID="_x0000_i1040" DrawAspect="Content" ObjectID="_1704660855" r:id="rId57"/>
        </w:object>
      </w:r>
    </w:p>
    <w:p w14:paraId="1E4F3690" w14:textId="77777777" w:rsidR="00AC4CBD" w:rsidRDefault="00AC4CBD" w:rsidP="00CE63D6">
      <w:pPr>
        <w:numPr>
          <w:ilvl w:val="0"/>
          <w:numId w:val="19"/>
        </w:numPr>
      </w:pPr>
      <w:r>
        <w:t xml:space="preserve">Note localhost is by default added to the inventory file part of playbook configuration in the repository. In case chosen to use alternate node then ensure that the relevant node is added to the </w:t>
      </w:r>
      <w:proofErr w:type="spellStart"/>
      <w:r>
        <w:t>ansible_provisioners</w:t>
      </w:r>
      <w:proofErr w:type="spellEnd"/>
      <w:r>
        <w:t xml:space="preserve"> group/inventory and further the same host information is added to the inventory file located in the path “</w:t>
      </w:r>
      <w:proofErr w:type="spellStart"/>
      <w:r>
        <w:t>awx</w:t>
      </w:r>
      <w:proofErr w:type="spellEnd"/>
      <w:r>
        <w:t>-automation/inventory/</w:t>
      </w:r>
      <w:proofErr w:type="spellStart"/>
      <w:r>
        <w:t>ansible_provisioners</w:t>
      </w:r>
      <w:proofErr w:type="spellEnd"/>
      <w:r>
        <w:t xml:space="preserve">” file in the </w:t>
      </w:r>
      <w:proofErr w:type="spellStart"/>
      <w:r>
        <w:t>github</w:t>
      </w:r>
      <w:proofErr w:type="spellEnd"/>
      <w:r>
        <w:t xml:space="preserve"> repositories as well. For example, below. </w:t>
      </w:r>
    </w:p>
    <w:p w14:paraId="5FECE6E9" w14:textId="77777777" w:rsidR="00AC4CBD" w:rsidRDefault="00AC4CBD" w:rsidP="00CE63D6">
      <w:pPr>
        <w:numPr>
          <w:ilvl w:val="0"/>
          <w:numId w:val="19"/>
        </w:numPr>
      </w:pPr>
      <w:r>
        <w:t>This entry should be added to both the repositories. (</w:t>
      </w:r>
      <w:proofErr w:type="gramStart"/>
      <w:r>
        <w:t>app</w:t>
      </w:r>
      <w:proofErr w:type="gramEnd"/>
      <w:r>
        <w:t xml:space="preserve"> and infra).</w:t>
      </w:r>
    </w:p>
    <w:p w14:paraId="1E63661E" w14:textId="77777777" w:rsidR="00AC4CBD" w:rsidRDefault="00AC4CBD" w:rsidP="00AC4CBD">
      <w:pPr>
        <w:ind w:left="720"/>
      </w:pPr>
    </w:p>
    <w:p w14:paraId="66514ED5" w14:textId="77777777" w:rsidR="00AC4CBD" w:rsidRDefault="00084ED3" w:rsidP="00AC4CBD">
      <w:pPr>
        <w:ind w:left="720"/>
      </w:pPr>
      <w:r>
        <w:rPr>
          <w:noProof/>
        </w:rPr>
        <w:object w:dxaOrig="10476" w:dyaOrig="5628" w14:anchorId="1A2CC621">
          <v:shape id="_x0000_i1041" type="#_x0000_t75" alt="" style="width:340.2pt;height:205.8pt;mso-width-percent:0;mso-height-percent:0;mso-width-percent:0;mso-height-percent:0" o:ole="">
            <v:imagedata r:id="rId58" o:title=""/>
          </v:shape>
          <o:OLEObject Type="Embed" ProgID="Paint.Picture" ShapeID="_x0000_i1041" DrawAspect="Content" ObjectID="_1704660856" r:id="rId59"/>
        </w:object>
      </w:r>
    </w:p>
    <w:p w14:paraId="584A3B96" w14:textId="77777777" w:rsidR="000A0FD1" w:rsidRDefault="000A0FD1" w:rsidP="00AC4CBD">
      <w:pPr>
        <w:ind w:left="720"/>
      </w:pPr>
    </w:p>
    <w:p w14:paraId="32DCCD26" w14:textId="77777777" w:rsidR="006E5DF3" w:rsidRDefault="006E5DF3" w:rsidP="00CE63D6">
      <w:pPr>
        <w:pStyle w:val="Heading2"/>
        <w:numPr>
          <w:ilvl w:val="1"/>
          <w:numId w:val="17"/>
        </w:numPr>
      </w:pPr>
      <w:bookmarkStart w:id="81" w:name="_Toc93340638"/>
      <w:r>
        <w:t>Credentials</w:t>
      </w:r>
      <w:bookmarkEnd w:id="81"/>
      <w:r>
        <w:t xml:space="preserve"> </w:t>
      </w:r>
    </w:p>
    <w:p w14:paraId="5BB6F49C" w14:textId="77777777" w:rsidR="006072CB" w:rsidRDefault="006072CB" w:rsidP="006072CB"/>
    <w:p w14:paraId="14D2DB4B" w14:textId="77777777" w:rsidR="006072CB" w:rsidRDefault="006072CB" w:rsidP="006072CB">
      <w:r>
        <w:t xml:space="preserve">The following are the credentials to be configured in Ansible Tower/AWX. </w:t>
      </w:r>
    </w:p>
    <w:p w14:paraId="78337ED2" w14:textId="77777777" w:rsidR="006072CB" w:rsidRDefault="006072CB" w:rsidP="00CE63D6">
      <w:pPr>
        <w:numPr>
          <w:ilvl w:val="0"/>
          <w:numId w:val="20"/>
        </w:numPr>
      </w:pPr>
      <w:r>
        <w:t xml:space="preserve">Machine credential </w:t>
      </w:r>
    </w:p>
    <w:p w14:paraId="6A952F6E" w14:textId="77777777" w:rsidR="006072CB" w:rsidRDefault="006072CB" w:rsidP="00CE63D6">
      <w:pPr>
        <w:numPr>
          <w:ilvl w:val="0"/>
          <w:numId w:val="20"/>
        </w:numPr>
      </w:pPr>
      <w:r>
        <w:t>Source Control credential</w:t>
      </w:r>
    </w:p>
    <w:p w14:paraId="78497396" w14:textId="77777777" w:rsidR="006072CB" w:rsidRDefault="0002345A" w:rsidP="00CE63D6">
      <w:pPr>
        <w:numPr>
          <w:ilvl w:val="0"/>
          <w:numId w:val="20"/>
        </w:numPr>
      </w:pPr>
      <w:r>
        <w:t>OpenIDL-IAC</w:t>
      </w:r>
    </w:p>
    <w:p w14:paraId="34E43F86" w14:textId="77777777" w:rsidR="0002345A" w:rsidRDefault="0002345A" w:rsidP="00CE63D6">
      <w:pPr>
        <w:numPr>
          <w:ilvl w:val="0"/>
          <w:numId w:val="20"/>
        </w:numPr>
      </w:pPr>
      <w:r>
        <w:t>OpenIDL-APP</w:t>
      </w:r>
    </w:p>
    <w:p w14:paraId="3365BF3D" w14:textId="77777777" w:rsidR="0002345A" w:rsidRDefault="0002345A" w:rsidP="00CE63D6">
      <w:pPr>
        <w:numPr>
          <w:ilvl w:val="0"/>
          <w:numId w:val="20"/>
        </w:numPr>
      </w:pPr>
      <w:proofErr w:type="spellStart"/>
      <w:r>
        <w:t>OpenIDL</w:t>
      </w:r>
      <w:proofErr w:type="spellEnd"/>
      <w:r>
        <w:t>-IAC-</w:t>
      </w:r>
      <w:proofErr w:type="spellStart"/>
      <w:r>
        <w:t>AWSUser</w:t>
      </w:r>
      <w:proofErr w:type="spellEnd"/>
      <w:r>
        <w:t xml:space="preserve">-BAF </w:t>
      </w:r>
    </w:p>
    <w:p w14:paraId="61664C8B" w14:textId="77777777" w:rsidR="0002345A" w:rsidRDefault="0002345A" w:rsidP="0002345A"/>
    <w:p w14:paraId="2C9351FB" w14:textId="77777777" w:rsidR="0002345A" w:rsidRDefault="007167B9" w:rsidP="00CE63D6">
      <w:pPr>
        <w:pStyle w:val="Heading3"/>
        <w:numPr>
          <w:ilvl w:val="2"/>
          <w:numId w:val="17"/>
        </w:numPr>
      </w:pPr>
      <w:bookmarkStart w:id="82" w:name="_Toc93340639"/>
      <w:r>
        <w:t>Machine Credential</w:t>
      </w:r>
      <w:bookmarkEnd w:id="82"/>
      <w:r>
        <w:t xml:space="preserve"> </w:t>
      </w:r>
    </w:p>
    <w:p w14:paraId="2ABCC9B9" w14:textId="77777777" w:rsidR="007167B9" w:rsidRDefault="007167B9" w:rsidP="0002345A"/>
    <w:p w14:paraId="2793993F" w14:textId="77777777" w:rsidR="007167B9" w:rsidRDefault="007167B9" w:rsidP="0002345A">
      <w:r>
        <w:t xml:space="preserve">This credential is used by the playbook to authenticate a host to run the playbooks. It may be either a localhost or remote node. This is a system SSH credential configured to allow Ansible instance to access a host to run the playbook. </w:t>
      </w:r>
    </w:p>
    <w:p w14:paraId="646AD3F6" w14:textId="77777777" w:rsidR="007167B9" w:rsidRDefault="007167B9" w:rsidP="0002345A">
      <w:r>
        <w:t>First ensure the host (localhost/</w:t>
      </w:r>
      <w:proofErr w:type="spellStart"/>
      <w:r>
        <w:t>remotehost</w:t>
      </w:r>
      <w:proofErr w:type="spellEnd"/>
      <w:r>
        <w:t xml:space="preserve">) is configured such access and further the credential is added here. </w:t>
      </w:r>
    </w:p>
    <w:p w14:paraId="7152688B" w14:textId="77777777" w:rsidR="007167B9" w:rsidRDefault="007167B9" w:rsidP="00CE63D6">
      <w:pPr>
        <w:numPr>
          <w:ilvl w:val="0"/>
          <w:numId w:val="21"/>
        </w:numPr>
      </w:pPr>
      <w:r>
        <w:t xml:space="preserve">Go to Ansible instance =&gt; Resource =&gt; Credentials and add. </w:t>
      </w:r>
    </w:p>
    <w:p w14:paraId="01819715" w14:textId="77777777" w:rsidR="007167B9" w:rsidRDefault="007167B9" w:rsidP="00CE63D6">
      <w:pPr>
        <w:numPr>
          <w:ilvl w:val="0"/>
          <w:numId w:val="21"/>
        </w:numPr>
      </w:pPr>
      <w:r>
        <w:t>Ensure the credential type chosen is Machine</w:t>
      </w:r>
    </w:p>
    <w:p w14:paraId="638DBA66" w14:textId="77777777" w:rsidR="007167B9" w:rsidRDefault="007167B9" w:rsidP="00CE63D6">
      <w:pPr>
        <w:numPr>
          <w:ilvl w:val="0"/>
          <w:numId w:val="21"/>
        </w:numPr>
      </w:pPr>
      <w:r>
        <w:t xml:space="preserve">Enter a name, </w:t>
      </w:r>
      <w:r w:rsidR="00E76B2E">
        <w:t xml:space="preserve">Input username of the account and add private key of the SSH key pair which is configured in the system </w:t>
      </w:r>
      <w:proofErr w:type="gramStart"/>
      <w:r w:rsidR="00E76B2E">
        <w:t>and also</w:t>
      </w:r>
      <w:proofErr w:type="gramEnd"/>
      <w:r w:rsidR="00E76B2E">
        <w:t xml:space="preserve"> enable privilege escalation method as </w:t>
      </w:r>
      <w:proofErr w:type="spellStart"/>
      <w:r w:rsidR="00E76B2E">
        <w:t>sudo</w:t>
      </w:r>
      <w:proofErr w:type="spellEnd"/>
      <w:r w:rsidR="00E76B2E">
        <w:t xml:space="preserve">. </w:t>
      </w:r>
    </w:p>
    <w:p w14:paraId="4F34B69E" w14:textId="77777777" w:rsidR="00E76B2E" w:rsidRDefault="00E76B2E" w:rsidP="00CE63D6">
      <w:pPr>
        <w:numPr>
          <w:ilvl w:val="0"/>
          <w:numId w:val="21"/>
        </w:numPr>
      </w:pPr>
      <w:r>
        <w:lastRenderedPageBreak/>
        <w:t xml:space="preserve">Note that in development an account “ansible” is used with </w:t>
      </w:r>
      <w:proofErr w:type="spellStart"/>
      <w:r>
        <w:t>sudo</w:t>
      </w:r>
      <w:proofErr w:type="spellEnd"/>
      <w:r>
        <w:t xml:space="preserve"> permissions. The account can be adjusted with permissions carefully reviewing the playbook actions and relevant permissions only to allow </w:t>
      </w:r>
      <w:proofErr w:type="spellStart"/>
      <w:r>
        <w:t>sudo</w:t>
      </w:r>
      <w:proofErr w:type="spellEnd"/>
      <w:r>
        <w:t xml:space="preserve"> commands. </w:t>
      </w:r>
    </w:p>
    <w:p w14:paraId="344EAF5B" w14:textId="77777777" w:rsidR="007167B9" w:rsidRDefault="00084ED3" w:rsidP="00C051DF">
      <w:pPr>
        <w:ind w:firstLine="360"/>
      </w:pPr>
      <w:r>
        <w:rPr>
          <w:noProof/>
        </w:rPr>
        <w:object w:dxaOrig="11460" w:dyaOrig="11196" w14:anchorId="36CB6101">
          <v:shape id="_x0000_i1042" type="#_x0000_t75" alt="" style="width:382.8pt;height:339pt;mso-width-percent:0;mso-height-percent:0;mso-width-percent:0;mso-height-percent:0" o:ole="">
            <v:imagedata r:id="rId60" o:title=""/>
          </v:shape>
          <o:OLEObject Type="Embed" ProgID="Paint.Picture" ShapeID="_x0000_i1042" DrawAspect="Content" ObjectID="_1704660857" r:id="rId61"/>
        </w:object>
      </w:r>
    </w:p>
    <w:p w14:paraId="49A9F55F" w14:textId="77777777" w:rsidR="006E5DF3" w:rsidRDefault="007167B9" w:rsidP="00CE63D6">
      <w:pPr>
        <w:pStyle w:val="Heading3"/>
        <w:numPr>
          <w:ilvl w:val="2"/>
          <w:numId w:val="17"/>
        </w:numPr>
      </w:pPr>
      <w:bookmarkStart w:id="83" w:name="_Toc93340640"/>
      <w:r>
        <w:t>Source Control Credential</w:t>
      </w:r>
      <w:bookmarkEnd w:id="83"/>
      <w:r>
        <w:t xml:space="preserve"> </w:t>
      </w:r>
    </w:p>
    <w:p w14:paraId="18372A03" w14:textId="77777777" w:rsidR="007167B9" w:rsidRDefault="007167B9" w:rsidP="006E5DF3"/>
    <w:p w14:paraId="1753692B" w14:textId="77777777" w:rsidR="00877F37" w:rsidRDefault="00877F37" w:rsidP="006E5DF3">
      <w:r>
        <w:t xml:space="preserve">Similarly create a credential of type source control to enter GitHub user credential (username and PAT) to allow Ansible to successfully work with repositories. The screenshot for reference. </w:t>
      </w:r>
    </w:p>
    <w:p w14:paraId="75F6534F" w14:textId="77777777" w:rsidR="00877F37" w:rsidRDefault="00877F37" w:rsidP="00CE63D6">
      <w:pPr>
        <w:numPr>
          <w:ilvl w:val="0"/>
          <w:numId w:val="22"/>
        </w:numPr>
      </w:pPr>
      <w:r>
        <w:t>Name the credential</w:t>
      </w:r>
    </w:p>
    <w:p w14:paraId="05E702DA" w14:textId="77777777" w:rsidR="00877F37" w:rsidRDefault="00877F37" w:rsidP="00CE63D6">
      <w:pPr>
        <w:numPr>
          <w:ilvl w:val="0"/>
          <w:numId w:val="22"/>
        </w:numPr>
      </w:pPr>
      <w:r>
        <w:t xml:space="preserve">Select Type as Source Control </w:t>
      </w:r>
    </w:p>
    <w:p w14:paraId="0A651022" w14:textId="77777777" w:rsidR="00877F37" w:rsidRDefault="00CC4D6E" w:rsidP="00CE63D6">
      <w:pPr>
        <w:numPr>
          <w:ilvl w:val="0"/>
          <w:numId w:val="22"/>
        </w:numPr>
      </w:pPr>
      <w:r>
        <w:t>Enter the GitHub username and Personal Access Token (alternate is to use SSH method)</w:t>
      </w:r>
    </w:p>
    <w:p w14:paraId="62289EE6" w14:textId="77777777" w:rsidR="00CC4D6E" w:rsidRDefault="00CC4D6E" w:rsidP="00CC4D6E">
      <w:pPr>
        <w:ind w:left="720"/>
      </w:pPr>
    </w:p>
    <w:p w14:paraId="4B64C062" w14:textId="77777777" w:rsidR="00877F37" w:rsidRDefault="00084ED3" w:rsidP="006E5DF3">
      <w:r>
        <w:rPr>
          <w:noProof/>
        </w:rPr>
        <w:object w:dxaOrig="11448" w:dyaOrig="10032" w14:anchorId="09E23933">
          <v:shape id="_x0000_i1043" type="#_x0000_t75" alt="" style="width:381.6pt;height:270pt;mso-width-percent:0;mso-height-percent:0;mso-width-percent:0;mso-height-percent:0" o:ole="">
            <v:imagedata r:id="rId62" o:title=""/>
          </v:shape>
          <o:OLEObject Type="Embed" ProgID="Paint.Picture" ShapeID="_x0000_i1043" DrawAspect="Content" ObjectID="_1704660858" r:id="rId63"/>
        </w:object>
      </w:r>
    </w:p>
    <w:p w14:paraId="73355FD7" w14:textId="77777777" w:rsidR="00877F37" w:rsidRDefault="00877F37" w:rsidP="006E5DF3"/>
    <w:p w14:paraId="61AABF0D" w14:textId="77777777" w:rsidR="007167B9" w:rsidRDefault="007167B9" w:rsidP="00CE63D6">
      <w:pPr>
        <w:pStyle w:val="Heading3"/>
        <w:numPr>
          <w:ilvl w:val="2"/>
          <w:numId w:val="17"/>
        </w:numPr>
      </w:pPr>
      <w:bookmarkStart w:id="84" w:name="_Toc93340641"/>
      <w:r>
        <w:t>OpenIDL-IAC</w:t>
      </w:r>
      <w:bookmarkEnd w:id="84"/>
    </w:p>
    <w:p w14:paraId="6E7050FA" w14:textId="77777777" w:rsidR="007167B9" w:rsidRDefault="007167B9" w:rsidP="006E5DF3"/>
    <w:p w14:paraId="65DF7F4E" w14:textId="77777777" w:rsidR="00E054D1" w:rsidRDefault="00E054D1" w:rsidP="006E5DF3">
      <w:r>
        <w:t xml:space="preserve">The next step is to use credential of type OpenIDL-IAC. This will be used by infrastructure jobs. A reference screenshot and significance of each field is detailed in below table. </w:t>
      </w:r>
    </w:p>
    <w:p w14:paraId="4A23B02C" w14:textId="77777777" w:rsidR="00E054D1" w:rsidRDefault="00E054D1" w:rsidP="006E5DF3"/>
    <w:p w14:paraId="562A63D8" w14:textId="77777777" w:rsidR="00E054D1" w:rsidRDefault="00084ED3" w:rsidP="006E5DF3">
      <w:r>
        <w:rPr>
          <w:noProof/>
        </w:rPr>
        <w:object w:dxaOrig="17040" w:dyaOrig="10680" w14:anchorId="129B8529">
          <v:shape id="_x0000_i1044" type="#_x0000_t75" alt="" style="width:468pt;height:293.4pt;mso-width-percent:0;mso-height-percent:0;mso-width-percent:0;mso-height-percent:0" o:ole="">
            <v:imagedata r:id="rId64" o:title=""/>
          </v:shape>
          <o:OLEObject Type="Embed" ProgID="Paint.Picture" ShapeID="_x0000_i1044" DrawAspect="Content" ObjectID="_1704660859" r:id="rId65"/>
        </w:object>
      </w:r>
    </w:p>
    <w:p w14:paraId="334549D5" w14:textId="77777777" w:rsidR="00CD6E55" w:rsidRDefault="00CD6E55" w:rsidP="006E5DF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
        <w:gridCol w:w="1951"/>
        <w:gridCol w:w="6496"/>
      </w:tblGrid>
      <w:tr w:rsidR="00CD6E55" w14:paraId="75A287F7" w14:textId="77777777" w:rsidTr="00CE63D6">
        <w:tc>
          <w:tcPr>
            <w:tcW w:w="918" w:type="dxa"/>
            <w:shd w:val="clear" w:color="auto" w:fill="D9D9D9"/>
          </w:tcPr>
          <w:p w14:paraId="042E4D98" w14:textId="77777777" w:rsidR="00CD6E55" w:rsidRPr="00CE63D6" w:rsidRDefault="00CD6E55" w:rsidP="00CE63D6">
            <w:pPr>
              <w:jc w:val="center"/>
              <w:rPr>
                <w:b/>
                <w:bCs/>
              </w:rPr>
            </w:pPr>
            <w:r w:rsidRPr="00CE63D6">
              <w:rPr>
                <w:b/>
                <w:bCs/>
              </w:rPr>
              <w:t>S No</w:t>
            </w:r>
          </w:p>
        </w:tc>
        <w:tc>
          <w:tcPr>
            <w:tcW w:w="1980" w:type="dxa"/>
            <w:shd w:val="clear" w:color="auto" w:fill="D9D9D9"/>
          </w:tcPr>
          <w:p w14:paraId="7F637231" w14:textId="77777777" w:rsidR="00CD6E55" w:rsidRPr="00CE63D6" w:rsidRDefault="00CD6E55" w:rsidP="00CE63D6">
            <w:pPr>
              <w:jc w:val="center"/>
              <w:rPr>
                <w:b/>
                <w:bCs/>
              </w:rPr>
            </w:pPr>
            <w:r w:rsidRPr="00CE63D6">
              <w:rPr>
                <w:b/>
                <w:bCs/>
              </w:rPr>
              <w:t>Key</w:t>
            </w:r>
          </w:p>
        </w:tc>
        <w:tc>
          <w:tcPr>
            <w:tcW w:w="6678" w:type="dxa"/>
            <w:shd w:val="clear" w:color="auto" w:fill="D9D9D9"/>
          </w:tcPr>
          <w:p w14:paraId="2520C7ED" w14:textId="77777777" w:rsidR="00CD6E55" w:rsidRPr="00CE63D6" w:rsidRDefault="00CD6E55" w:rsidP="00CE63D6">
            <w:pPr>
              <w:jc w:val="center"/>
              <w:rPr>
                <w:b/>
                <w:bCs/>
              </w:rPr>
            </w:pPr>
            <w:r w:rsidRPr="00CE63D6">
              <w:rPr>
                <w:b/>
                <w:bCs/>
              </w:rPr>
              <w:t>Description</w:t>
            </w:r>
          </w:p>
        </w:tc>
      </w:tr>
      <w:tr w:rsidR="00CD6E55" w14:paraId="2A365401" w14:textId="77777777" w:rsidTr="00CE63D6">
        <w:tc>
          <w:tcPr>
            <w:tcW w:w="918" w:type="dxa"/>
            <w:shd w:val="clear" w:color="auto" w:fill="auto"/>
          </w:tcPr>
          <w:p w14:paraId="774709C2" w14:textId="77777777" w:rsidR="00CD6E55" w:rsidRPr="00CE63D6" w:rsidRDefault="00CD6E55" w:rsidP="006E5DF3">
            <w:pPr>
              <w:rPr>
                <w:sz w:val="20"/>
                <w:szCs w:val="20"/>
              </w:rPr>
            </w:pPr>
            <w:r w:rsidRPr="00CE63D6">
              <w:rPr>
                <w:sz w:val="20"/>
                <w:szCs w:val="20"/>
              </w:rPr>
              <w:t>1</w:t>
            </w:r>
          </w:p>
        </w:tc>
        <w:tc>
          <w:tcPr>
            <w:tcW w:w="1980" w:type="dxa"/>
            <w:shd w:val="clear" w:color="auto" w:fill="auto"/>
          </w:tcPr>
          <w:p w14:paraId="7B4E6191" w14:textId="77777777" w:rsidR="00CD6E55" w:rsidRPr="00CE63D6" w:rsidRDefault="00CD6E55" w:rsidP="006E5DF3">
            <w:pPr>
              <w:rPr>
                <w:sz w:val="20"/>
                <w:szCs w:val="20"/>
              </w:rPr>
            </w:pPr>
            <w:r w:rsidRPr="00CE63D6">
              <w:rPr>
                <w:sz w:val="20"/>
                <w:szCs w:val="20"/>
              </w:rPr>
              <w:t>Credential Type</w:t>
            </w:r>
          </w:p>
        </w:tc>
        <w:tc>
          <w:tcPr>
            <w:tcW w:w="6678" w:type="dxa"/>
            <w:shd w:val="clear" w:color="auto" w:fill="auto"/>
          </w:tcPr>
          <w:p w14:paraId="0901EEE4" w14:textId="77777777" w:rsidR="00CD6E55" w:rsidRPr="00CE63D6" w:rsidRDefault="00CD6E55" w:rsidP="006E5DF3">
            <w:pPr>
              <w:rPr>
                <w:sz w:val="20"/>
                <w:szCs w:val="20"/>
              </w:rPr>
            </w:pPr>
            <w:r w:rsidRPr="00CE63D6">
              <w:rPr>
                <w:sz w:val="20"/>
                <w:szCs w:val="20"/>
              </w:rPr>
              <w:t>Select type OpenIDL-IAC</w:t>
            </w:r>
          </w:p>
        </w:tc>
      </w:tr>
      <w:tr w:rsidR="00CD6E55" w14:paraId="58D7325D" w14:textId="77777777" w:rsidTr="00CE63D6">
        <w:tc>
          <w:tcPr>
            <w:tcW w:w="918" w:type="dxa"/>
            <w:shd w:val="clear" w:color="auto" w:fill="auto"/>
          </w:tcPr>
          <w:p w14:paraId="01418687" w14:textId="77777777" w:rsidR="00CD6E55" w:rsidRPr="00CE63D6" w:rsidRDefault="00CD6E55" w:rsidP="006E5DF3">
            <w:pPr>
              <w:rPr>
                <w:sz w:val="20"/>
                <w:szCs w:val="20"/>
              </w:rPr>
            </w:pPr>
            <w:r w:rsidRPr="00CE63D6">
              <w:rPr>
                <w:sz w:val="20"/>
                <w:szCs w:val="20"/>
              </w:rPr>
              <w:t>2</w:t>
            </w:r>
          </w:p>
        </w:tc>
        <w:tc>
          <w:tcPr>
            <w:tcW w:w="1980" w:type="dxa"/>
            <w:shd w:val="clear" w:color="auto" w:fill="auto"/>
          </w:tcPr>
          <w:p w14:paraId="49D2AC8E" w14:textId="77777777" w:rsidR="00CD6E55" w:rsidRPr="00CE63D6" w:rsidRDefault="00CD6E55" w:rsidP="006E5DF3">
            <w:pPr>
              <w:rPr>
                <w:sz w:val="20"/>
                <w:szCs w:val="20"/>
              </w:rPr>
            </w:pPr>
            <w:r w:rsidRPr="00CE63D6">
              <w:rPr>
                <w:sz w:val="20"/>
                <w:szCs w:val="20"/>
              </w:rPr>
              <w:t>AWS access key</w:t>
            </w:r>
          </w:p>
        </w:tc>
        <w:tc>
          <w:tcPr>
            <w:tcW w:w="6678" w:type="dxa"/>
            <w:shd w:val="clear" w:color="auto" w:fill="auto"/>
          </w:tcPr>
          <w:p w14:paraId="32329051" w14:textId="77777777" w:rsidR="00CD6E55" w:rsidRPr="00CE63D6" w:rsidRDefault="00CD6E55" w:rsidP="006E5DF3">
            <w:pPr>
              <w:rPr>
                <w:sz w:val="20"/>
                <w:szCs w:val="20"/>
              </w:rPr>
            </w:pPr>
            <w:r w:rsidRPr="00CE63D6">
              <w:rPr>
                <w:sz w:val="20"/>
                <w:szCs w:val="20"/>
              </w:rPr>
              <w:t xml:space="preserve">AWS access key of GitHub actions IAM user provisioned </w:t>
            </w:r>
          </w:p>
        </w:tc>
      </w:tr>
      <w:tr w:rsidR="00CD6E55" w14:paraId="2722B9BF" w14:textId="77777777" w:rsidTr="00CE63D6">
        <w:tc>
          <w:tcPr>
            <w:tcW w:w="918" w:type="dxa"/>
            <w:shd w:val="clear" w:color="auto" w:fill="auto"/>
          </w:tcPr>
          <w:p w14:paraId="52B409CD" w14:textId="77777777" w:rsidR="00CD6E55" w:rsidRPr="00CE63D6" w:rsidRDefault="00CD6E55" w:rsidP="006E5DF3">
            <w:pPr>
              <w:rPr>
                <w:sz w:val="20"/>
                <w:szCs w:val="20"/>
              </w:rPr>
            </w:pPr>
            <w:r w:rsidRPr="00CE63D6">
              <w:rPr>
                <w:sz w:val="20"/>
                <w:szCs w:val="20"/>
              </w:rPr>
              <w:t>3</w:t>
            </w:r>
          </w:p>
        </w:tc>
        <w:tc>
          <w:tcPr>
            <w:tcW w:w="1980" w:type="dxa"/>
            <w:shd w:val="clear" w:color="auto" w:fill="auto"/>
          </w:tcPr>
          <w:p w14:paraId="5FE8EC84" w14:textId="77777777" w:rsidR="00CD6E55" w:rsidRPr="00CE63D6" w:rsidRDefault="00CD6E55" w:rsidP="006E5DF3">
            <w:pPr>
              <w:rPr>
                <w:sz w:val="20"/>
                <w:szCs w:val="20"/>
              </w:rPr>
            </w:pPr>
            <w:r w:rsidRPr="00CE63D6">
              <w:rPr>
                <w:sz w:val="20"/>
                <w:szCs w:val="20"/>
              </w:rPr>
              <w:t>AWS secret key</w:t>
            </w:r>
          </w:p>
        </w:tc>
        <w:tc>
          <w:tcPr>
            <w:tcW w:w="6678" w:type="dxa"/>
            <w:shd w:val="clear" w:color="auto" w:fill="auto"/>
          </w:tcPr>
          <w:p w14:paraId="05C66524" w14:textId="77777777" w:rsidR="00CD6E55" w:rsidRPr="00CE63D6" w:rsidRDefault="00CD6E55" w:rsidP="006E5DF3">
            <w:pPr>
              <w:rPr>
                <w:sz w:val="20"/>
                <w:szCs w:val="20"/>
              </w:rPr>
            </w:pPr>
            <w:r w:rsidRPr="00CE63D6">
              <w:rPr>
                <w:sz w:val="20"/>
                <w:szCs w:val="20"/>
              </w:rPr>
              <w:t>AWS secret key of GitHub actions IAM user provisioned</w:t>
            </w:r>
          </w:p>
        </w:tc>
      </w:tr>
      <w:tr w:rsidR="00CD6E55" w14:paraId="65073A83" w14:textId="77777777" w:rsidTr="00CE63D6">
        <w:tc>
          <w:tcPr>
            <w:tcW w:w="918" w:type="dxa"/>
            <w:shd w:val="clear" w:color="auto" w:fill="auto"/>
          </w:tcPr>
          <w:p w14:paraId="7A3C998B" w14:textId="77777777" w:rsidR="00CD6E55" w:rsidRPr="00CE63D6" w:rsidRDefault="00CD6E55" w:rsidP="006E5DF3">
            <w:pPr>
              <w:rPr>
                <w:sz w:val="20"/>
                <w:szCs w:val="20"/>
              </w:rPr>
            </w:pPr>
            <w:r w:rsidRPr="00CE63D6">
              <w:rPr>
                <w:sz w:val="20"/>
                <w:szCs w:val="20"/>
              </w:rPr>
              <w:t>4</w:t>
            </w:r>
          </w:p>
        </w:tc>
        <w:tc>
          <w:tcPr>
            <w:tcW w:w="1980" w:type="dxa"/>
            <w:shd w:val="clear" w:color="auto" w:fill="auto"/>
          </w:tcPr>
          <w:p w14:paraId="01DB5C71" w14:textId="77777777" w:rsidR="00CD6E55" w:rsidRPr="00CE63D6" w:rsidRDefault="00CD6E55" w:rsidP="006E5DF3">
            <w:pPr>
              <w:rPr>
                <w:sz w:val="20"/>
                <w:szCs w:val="20"/>
              </w:rPr>
            </w:pPr>
            <w:proofErr w:type="gramStart"/>
            <w:r w:rsidRPr="00CE63D6">
              <w:rPr>
                <w:sz w:val="20"/>
                <w:szCs w:val="20"/>
              </w:rPr>
              <w:t>AWS</w:t>
            </w:r>
            <w:proofErr w:type="gramEnd"/>
            <w:r w:rsidRPr="00CE63D6">
              <w:rPr>
                <w:sz w:val="20"/>
                <w:szCs w:val="20"/>
              </w:rPr>
              <w:t xml:space="preserve"> IAM role</w:t>
            </w:r>
          </w:p>
        </w:tc>
        <w:tc>
          <w:tcPr>
            <w:tcW w:w="6678" w:type="dxa"/>
            <w:shd w:val="clear" w:color="auto" w:fill="auto"/>
          </w:tcPr>
          <w:p w14:paraId="577600BD" w14:textId="77777777" w:rsidR="00CD6E55" w:rsidRPr="00CE63D6" w:rsidRDefault="00CD6E55" w:rsidP="006E5DF3">
            <w:pPr>
              <w:rPr>
                <w:sz w:val="20"/>
                <w:szCs w:val="20"/>
              </w:rPr>
            </w:pPr>
            <w:proofErr w:type="gramStart"/>
            <w:r w:rsidRPr="00CE63D6">
              <w:rPr>
                <w:sz w:val="20"/>
                <w:szCs w:val="20"/>
              </w:rPr>
              <w:t>AWS</w:t>
            </w:r>
            <w:proofErr w:type="gramEnd"/>
            <w:r w:rsidRPr="00CE63D6">
              <w:rPr>
                <w:sz w:val="20"/>
                <w:szCs w:val="20"/>
              </w:rPr>
              <w:t xml:space="preserve"> IAM role provisioned to be assumed by GitHub actions IAM user</w:t>
            </w:r>
          </w:p>
        </w:tc>
      </w:tr>
      <w:tr w:rsidR="00CD6E55" w14:paraId="1A18A374" w14:textId="77777777" w:rsidTr="00CE63D6">
        <w:tc>
          <w:tcPr>
            <w:tcW w:w="918" w:type="dxa"/>
            <w:shd w:val="clear" w:color="auto" w:fill="auto"/>
          </w:tcPr>
          <w:p w14:paraId="615C9AFD" w14:textId="77777777" w:rsidR="00CD6E55" w:rsidRPr="00CE63D6" w:rsidRDefault="00CD6E55" w:rsidP="006E5DF3">
            <w:pPr>
              <w:rPr>
                <w:sz w:val="20"/>
                <w:szCs w:val="20"/>
              </w:rPr>
            </w:pPr>
            <w:r w:rsidRPr="00CE63D6">
              <w:rPr>
                <w:sz w:val="20"/>
                <w:szCs w:val="20"/>
              </w:rPr>
              <w:t>5</w:t>
            </w:r>
          </w:p>
        </w:tc>
        <w:tc>
          <w:tcPr>
            <w:tcW w:w="1980" w:type="dxa"/>
            <w:shd w:val="clear" w:color="auto" w:fill="auto"/>
          </w:tcPr>
          <w:p w14:paraId="38B2CF3A" w14:textId="77777777" w:rsidR="00CD6E55" w:rsidRPr="00CE63D6" w:rsidRDefault="00CD6E55" w:rsidP="006E5DF3">
            <w:pPr>
              <w:rPr>
                <w:sz w:val="20"/>
                <w:szCs w:val="20"/>
              </w:rPr>
            </w:pPr>
            <w:r w:rsidRPr="00CE63D6">
              <w:rPr>
                <w:sz w:val="20"/>
                <w:szCs w:val="20"/>
              </w:rPr>
              <w:t>AWS external id</w:t>
            </w:r>
          </w:p>
        </w:tc>
        <w:tc>
          <w:tcPr>
            <w:tcW w:w="6678" w:type="dxa"/>
            <w:shd w:val="clear" w:color="auto" w:fill="auto"/>
          </w:tcPr>
          <w:p w14:paraId="3EC4AC74" w14:textId="77777777" w:rsidR="00CD6E55" w:rsidRPr="00CE63D6" w:rsidRDefault="00CD6E55" w:rsidP="006E5DF3">
            <w:pPr>
              <w:rPr>
                <w:sz w:val="20"/>
                <w:szCs w:val="20"/>
              </w:rPr>
            </w:pPr>
            <w:r w:rsidRPr="00CE63D6">
              <w:rPr>
                <w:sz w:val="20"/>
                <w:szCs w:val="20"/>
              </w:rPr>
              <w:t>“</w:t>
            </w:r>
            <w:proofErr w:type="gramStart"/>
            <w:r w:rsidRPr="00CE63D6">
              <w:rPr>
                <w:sz w:val="20"/>
                <w:szCs w:val="20"/>
              </w:rPr>
              <w:t>git</w:t>
            </w:r>
            <w:proofErr w:type="gramEnd"/>
            <w:r w:rsidRPr="00CE63D6">
              <w:rPr>
                <w:sz w:val="20"/>
                <w:szCs w:val="20"/>
              </w:rPr>
              <w:t>-actions” by default</w:t>
            </w:r>
          </w:p>
        </w:tc>
      </w:tr>
      <w:tr w:rsidR="00CD6E55" w14:paraId="4D41FC83" w14:textId="77777777" w:rsidTr="00CE63D6">
        <w:tc>
          <w:tcPr>
            <w:tcW w:w="918" w:type="dxa"/>
            <w:shd w:val="clear" w:color="auto" w:fill="auto"/>
          </w:tcPr>
          <w:p w14:paraId="3E434D4B" w14:textId="77777777" w:rsidR="00CD6E55" w:rsidRPr="00CE63D6" w:rsidRDefault="00CD6E55" w:rsidP="006E5DF3">
            <w:pPr>
              <w:rPr>
                <w:sz w:val="20"/>
                <w:szCs w:val="20"/>
              </w:rPr>
            </w:pPr>
            <w:r w:rsidRPr="00CE63D6">
              <w:rPr>
                <w:sz w:val="20"/>
                <w:szCs w:val="20"/>
              </w:rPr>
              <w:t>6</w:t>
            </w:r>
          </w:p>
        </w:tc>
        <w:tc>
          <w:tcPr>
            <w:tcW w:w="1980" w:type="dxa"/>
            <w:shd w:val="clear" w:color="auto" w:fill="auto"/>
          </w:tcPr>
          <w:p w14:paraId="36F8F9E8" w14:textId="77777777" w:rsidR="00CD6E55" w:rsidRPr="00CE63D6" w:rsidRDefault="00CD6E55" w:rsidP="006E5DF3">
            <w:pPr>
              <w:rPr>
                <w:sz w:val="20"/>
                <w:szCs w:val="20"/>
              </w:rPr>
            </w:pPr>
            <w:r w:rsidRPr="00CE63D6">
              <w:rPr>
                <w:sz w:val="20"/>
                <w:szCs w:val="20"/>
              </w:rPr>
              <w:t>AWS region</w:t>
            </w:r>
          </w:p>
        </w:tc>
        <w:tc>
          <w:tcPr>
            <w:tcW w:w="6678" w:type="dxa"/>
            <w:shd w:val="clear" w:color="auto" w:fill="auto"/>
          </w:tcPr>
          <w:p w14:paraId="089813F3" w14:textId="77777777" w:rsidR="00CD6E55" w:rsidRPr="00CE63D6" w:rsidRDefault="00CD6E55" w:rsidP="006E5DF3">
            <w:pPr>
              <w:rPr>
                <w:sz w:val="20"/>
                <w:szCs w:val="20"/>
              </w:rPr>
            </w:pPr>
            <w:r w:rsidRPr="00CE63D6">
              <w:rPr>
                <w:sz w:val="20"/>
                <w:szCs w:val="20"/>
              </w:rPr>
              <w:t>AWS region in which resources are provisioned</w:t>
            </w:r>
          </w:p>
        </w:tc>
      </w:tr>
      <w:tr w:rsidR="00CD6E55" w14:paraId="7AAA2C8B" w14:textId="77777777" w:rsidTr="00CE63D6">
        <w:tc>
          <w:tcPr>
            <w:tcW w:w="918" w:type="dxa"/>
            <w:shd w:val="clear" w:color="auto" w:fill="auto"/>
          </w:tcPr>
          <w:p w14:paraId="77810002" w14:textId="77777777" w:rsidR="00CD6E55" w:rsidRPr="00CE63D6" w:rsidRDefault="00CD6E55" w:rsidP="006E5DF3">
            <w:pPr>
              <w:rPr>
                <w:sz w:val="20"/>
                <w:szCs w:val="20"/>
              </w:rPr>
            </w:pPr>
            <w:r w:rsidRPr="00CE63D6">
              <w:rPr>
                <w:sz w:val="20"/>
                <w:szCs w:val="20"/>
              </w:rPr>
              <w:t>7</w:t>
            </w:r>
          </w:p>
        </w:tc>
        <w:tc>
          <w:tcPr>
            <w:tcW w:w="1980" w:type="dxa"/>
            <w:shd w:val="clear" w:color="auto" w:fill="auto"/>
          </w:tcPr>
          <w:p w14:paraId="2AEA4570" w14:textId="77777777" w:rsidR="00CD6E55" w:rsidRPr="00CE63D6" w:rsidRDefault="00800542" w:rsidP="006E5DF3">
            <w:pPr>
              <w:rPr>
                <w:sz w:val="20"/>
                <w:szCs w:val="20"/>
              </w:rPr>
            </w:pPr>
            <w:r w:rsidRPr="00CE63D6">
              <w:rPr>
                <w:sz w:val="20"/>
                <w:szCs w:val="20"/>
              </w:rPr>
              <w:t>AWS account number</w:t>
            </w:r>
          </w:p>
        </w:tc>
        <w:tc>
          <w:tcPr>
            <w:tcW w:w="6678" w:type="dxa"/>
            <w:shd w:val="clear" w:color="auto" w:fill="auto"/>
          </w:tcPr>
          <w:p w14:paraId="7876A523" w14:textId="77777777" w:rsidR="00CD6E55" w:rsidRPr="00CE63D6" w:rsidRDefault="00800542" w:rsidP="006E5DF3">
            <w:pPr>
              <w:rPr>
                <w:sz w:val="20"/>
                <w:szCs w:val="20"/>
              </w:rPr>
            </w:pPr>
            <w:r w:rsidRPr="00CE63D6">
              <w:rPr>
                <w:sz w:val="20"/>
                <w:szCs w:val="20"/>
              </w:rPr>
              <w:t>AWS account number</w:t>
            </w:r>
          </w:p>
        </w:tc>
      </w:tr>
      <w:tr w:rsidR="00CD6E55" w14:paraId="0409091F" w14:textId="77777777" w:rsidTr="00CE63D6">
        <w:tc>
          <w:tcPr>
            <w:tcW w:w="918" w:type="dxa"/>
            <w:shd w:val="clear" w:color="auto" w:fill="auto"/>
          </w:tcPr>
          <w:p w14:paraId="6D7BC203" w14:textId="77777777" w:rsidR="00CD6E55" w:rsidRPr="00CE63D6" w:rsidRDefault="00800542" w:rsidP="006E5DF3">
            <w:pPr>
              <w:rPr>
                <w:sz w:val="20"/>
                <w:szCs w:val="20"/>
              </w:rPr>
            </w:pPr>
            <w:r w:rsidRPr="00CE63D6">
              <w:rPr>
                <w:sz w:val="20"/>
                <w:szCs w:val="20"/>
              </w:rPr>
              <w:t>8</w:t>
            </w:r>
          </w:p>
        </w:tc>
        <w:tc>
          <w:tcPr>
            <w:tcW w:w="1980" w:type="dxa"/>
            <w:shd w:val="clear" w:color="auto" w:fill="auto"/>
          </w:tcPr>
          <w:p w14:paraId="3FCECE1F" w14:textId="77777777" w:rsidR="00CD6E55" w:rsidRPr="00CE63D6" w:rsidRDefault="00800542" w:rsidP="006E5DF3">
            <w:pPr>
              <w:rPr>
                <w:sz w:val="20"/>
                <w:szCs w:val="20"/>
              </w:rPr>
            </w:pPr>
            <w:r w:rsidRPr="00CE63D6">
              <w:rPr>
                <w:sz w:val="20"/>
                <w:szCs w:val="20"/>
              </w:rPr>
              <w:t>BAF image repository</w:t>
            </w:r>
          </w:p>
        </w:tc>
        <w:tc>
          <w:tcPr>
            <w:tcW w:w="6678" w:type="dxa"/>
            <w:shd w:val="clear" w:color="auto" w:fill="auto"/>
          </w:tcPr>
          <w:p w14:paraId="7BC65DCA" w14:textId="77777777" w:rsidR="00CD6E55" w:rsidRPr="00CE63D6" w:rsidRDefault="00800542" w:rsidP="006E5DF3">
            <w:pPr>
              <w:rPr>
                <w:sz w:val="20"/>
                <w:szCs w:val="20"/>
              </w:rPr>
            </w:pPr>
            <w:r w:rsidRPr="00CE63D6">
              <w:rPr>
                <w:sz w:val="20"/>
                <w:szCs w:val="20"/>
              </w:rPr>
              <w:t xml:space="preserve">The repository in which Docker image for Blockchain Automation Framework is located. Presently this is public repository. </w:t>
            </w:r>
          </w:p>
        </w:tc>
      </w:tr>
      <w:tr w:rsidR="00CD6E55" w14:paraId="6112C7A0" w14:textId="77777777" w:rsidTr="00CE63D6">
        <w:tc>
          <w:tcPr>
            <w:tcW w:w="918" w:type="dxa"/>
            <w:shd w:val="clear" w:color="auto" w:fill="auto"/>
          </w:tcPr>
          <w:p w14:paraId="69AF8BC1" w14:textId="77777777" w:rsidR="00CD6E55" w:rsidRPr="00CE63D6" w:rsidRDefault="00800542" w:rsidP="006E5DF3">
            <w:pPr>
              <w:rPr>
                <w:sz w:val="20"/>
                <w:szCs w:val="20"/>
              </w:rPr>
            </w:pPr>
            <w:r w:rsidRPr="00CE63D6">
              <w:rPr>
                <w:sz w:val="20"/>
                <w:szCs w:val="20"/>
              </w:rPr>
              <w:t>9</w:t>
            </w:r>
          </w:p>
        </w:tc>
        <w:tc>
          <w:tcPr>
            <w:tcW w:w="1980" w:type="dxa"/>
            <w:shd w:val="clear" w:color="auto" w:fill="auto"/>
          </w:tcPr>
          <w:p w14:paraId="0E914C60" w14:textId="77777777" w:rsidR="00CD6E55" w:rsidRPr="00CE63D6" w:rsidRDefault="00800542" w:rsidP="006E5DF3">
            <w:pPr>
              <w:rPr>
                <w:sz w:val="20"/>
                <w:szCs w:val="20"/>
              </w:rPr>
            </w:pPr>
            <w:r w:rsidRPr="00CE63D6">
              <w:rPr>
                <w:sz w:val="20"/>
                <w:szCs w:val="20"/>
              </w:rPr>
              <w:t>Blockchain cluster name</w:t>
            </w:r>
          </w:p>
        </w:tc>
        <w:tc>
          <w:tcPr>
            <w:tcW w:w="6678" w:type="dxa"/>
            <w:shd w:val="clear" w:color="auto" w:fill="auto"/>
          </w:tcPr>
          <w:p w14:paraId="772BA982" w14:textId="77777777" w:rsidR="00CD6E55" w:rsidRPr="00CE63D6" w:rsidRDefault="00800542" w:rsidP="006E5DF3">
            <w:pPr>
              <w:rPr>
                <w:sz w:val="20"/>
                <w:szCs w:val="20"/>
              </w:rPr>
            </w:pPr>
            <w:r w:rsidRPr="00CE63D6">
              <w:rPr>
                <w:sz w:val="20"/>
                <w:szCs w:val="20"/>
              </w:rPr>
              <w:t>Name of the cluster provisioned for blockchain resources</w:t>
            </w:r>
          </w:p>
        </w:tc>
      </w:tr>
      <w:tr w:rsidR="00CD6E55" w14:paraId="7BD3535D" w14:textId="77777777" w:rsidTr="00CE63D6">
        <w:tc>
          <w:tcPr>
            <w:tcW w:w="918" w:type="dxa"/>
            <w:shd w:val="clear" w:color="auto" w:fill="auto"/>
          </w:tcPr>
          <w:p w14:paraId="28813871" w14:textId="77777777" w:rsidR="00CD6E55" w:rsidRPr="00CE63D6" w:rsidRDefault="00800542" w:rsidP="006E5DF3">
            <w:pPr>
              <w:rPr>
                <w:sz w:val="20"/>
                <w:szCs w:val="20"/>
              </w:rPr>
            </w:pPr>
            <w:r w:rsidRPr="00CE63D6">
              <w:rPr>
                <w:sz w:val="20"/>
                <w:szCs w:val="20"/>
              </w:rPr>
              <w:t>10</w:t>
            </w:r>
          </w:p>
        </w:tc>
        <w:tc>
          <w:tcPr>
            <w:tcW w:w="1980" w:type="dxa"/>
            <w:shd w:val="clear" w:color="auto" w:fill="auto"/>
          </w:tcPr>
          <w:p w14:paraId="005F0F70" w14:textId="77777777" w:rsidR="00CD6E55" w:rsidRPr="00CE63D6" w:rsidRDefault="00800542" w:rsidP="006E5DF3">
            <w:pPr>
              <w:rPr>
                <w:sz w:val="20"/>
                <w:szCs w:val="20"/>
              </w:rPr>
            </w:pPr>
            <w:r w:rsidRPr="00CE63D6">
              <w:rPr>
                <w:sz w:val="20"/>
                <w:szCs w:val="20"/>
              </w:rPr>
              <w:t>Application cluster name</w:t>
            </w:r>
          </w:p>
        </w:tc>
        <w:tc>
          <w:tcPr>
            <w:tcW w:w="6678" w:type="dxa"/>
            <w:shd w:val="clear" w:color="auto" w:fill="auto"/>
          </w:tcPr>
          <w:p w14:paraId="59DFDAA2" w14:textId="77777777" w:rsidR="00CD6E55" w:rsidRPr="00CE63D6" w:rsidRDefault="00800542" w:rsidP="006E5DF3">
            <w:pPr>
              <w:rPr>
                <w:sz w:val="20"/>
                <w:szCs w:val="20"/>
              </w:rPr>
            </w:pPr>
            <w:r w:rsidRPr="00CE63D6">
              <w:rPr>
                <w:sz w:val="20"/>
                <w:szCs w:val="20"/>
              </w:rPr>
              <w:t>Name of the cluster provisioned for application resources</w:t>
            </w:r>
          </w:p>
        </w:tc>
      </w:tr>
      <w:tr w:rsidR="00CD6E55" w14:paraId="27ED0B38" w14:textId="77777777" w:rsidTr="00CE63D6">
        <w:tc>
          <w:tcPr>
            <w:tcW w:w="918" w:type="dxa"/>
            <w:shd w:val="clear" w:color="auto" w:fill="auto"/>
          </w:tcPr>
          <w:p w14:paraId="75320F31" w14:textId="77777777" w:rsidR="00CD6E55" w:rsidRPr="00CE63D6" w:rsidRDefault="00800542" w:rsidP="006E5DF3">
            <w:pPr>
              <w:rPr>
                <w:sz w:val="20"/>
                <w:szCs w:val="20"/>
              </w:rPr>
            </w:pPr>
            <w:r w:rsidRPr="00CE63D6">
              <w:rPr>
                <w:sz w:val="20"/>
                <w:szCs w:val="20"/>
              </w:rPr>
              <w:lastRenderedPageBreak/>
              <w:t>11</w:t>
            </w:r>
          </w:p>
        </w:tc>
        <w:tc>
          <w:tcPr>
            <w:tcW w:w="1980" w:type="dxa"/>
            <w:shd w:val="clear" w:color="auto" w:fill="auto"/>
          </w:tcPr>
          <w:p w14:paraId="1C7DC71C" w14:textId="77777777" w:rsidR="00CD6E55" w:rsidRPr="00CE63D6" w:rsidRDefault="00800542" w:rsidP="006E5DF3">
            <w:pPr>
              <w:rPr>
                <w:sz w:val="20"/>
                <w:szCs w:val="20"/>
              </w:rPr>
            </w:pPr>
            <w:proofErr w:type="spellStart"/>
            <w:r w:rsidRPr="00CE63D6">
              <w:rPr>
                <w:sz w:val="20"/>
                <w:szCs w:val="20"/>
              </w:rPr>
              <w:t>Gitops</w:t>
            </w:r>
            <w:proofErr w:type="spellEnd"/>
            <w:r w:rsidRPr="00CE63D6">
              <w:rPr>
                <w:sz w:val="20"/>
                <w:szCs w:val="20"/>
              </w:rPr>
              <w:t xml:space="preserve"> repository URL</w:t>
            </w:r>
          </w:p>
        </w:tc>
        <w:tc>
          <w:tcPr>
            <w:tcW w:w="6678" w:type="dxa"/>
            <w:shd w:val="clear" w:color="auto" w:fill="auto"/>
          </w:tcPr>
          <w:p w14:paraId="204C3DD6" w14:textId="77777777" w:rsidR="00CD6E55" w:rsidRPr="00CE63D6" w:rsidRDefault="00800542" w:rsidP="006E5DF3">
            <w:pPr>
              <w:rPr>
                <w:sz w:val="20"/>
                <w:szCs w:val="20"/>
              </w:rPr>
            </w:pPr>
            <w:r w:rsidRPr="00CE63D6">
              <w:rPr>
                <w:sz w:val="20"/>
                <w:szCs w:val="20"/>
              </w:rPr>
              <w:t>GitHub repository URL in which infrastructure code is located</w:t>
            </w:r>
          </w:p>
        </w:tc>
      </w:tr>
      <w:tr w:rsidR="00CD6E55" w14:paraId="34C0E638" w14:textId="77777777" w:rsidTr="00CE63D6">
        <w:tc>
          <w:tcPr>
            <w:tcW w:w="918" w:type="dxa"/>
            <w:shd w:val="clear" w:color="auto" w:fill="auto"/>
          </w:tcPr>
          <w:p w14:paraId="4BD419F7" w14:textId="77777777" w:rsidR="00CD6E55" w:rsidRPr="00CE63D6" w:rsidRDefault="00800542" w:rsidP="006E5DF3">
            <w:pPr>
              <w:rPr>
                <w:sz w:val="20"/>
                <w:szCs w:val="20"/>
              </w:rPr>
            </w:pPr>
            <w:r w:rsidRPr="00CE63D6">
              <w:rPr>
                <w:sz w:val="20"/>
                <w:szCs w:val="20"/>
              </w:rPr>
              <w:t>12</w:t>
            </w:r>
          </w:p>
        </w:tc>
        <w:tc>
          <w:tcPr>
            <w:tcW w:w="1980" w:type="dxa"/>
            <w:shd w:val="clear" w:color="auto" w:fill="auto"/>
          </w:tcPr>
          <w:p w14:paraId="22F50288" w14:textId="77777777" w:rsidR="00CD6E55" w:rsidRPr="00CE63D6" w:rsidRDefault="00800542" w:rsidP="006E5DF3">
            <w:pPr>
              <w:rPr>
                <w:sz w:val="20"/>
                <w:szCs w:val="20"/>
              </w:rPr>
            </w:pPr>
            <w:proofErr w:type="spellStart"/>
            <w:r w:rsidRPr="00CE63D6">
              <w:rPr>
                <w:sz w:val="20"/>
                <w:szCs w:val="20"/>
              </w:rPr>
              <w:t>Gitops</w:t>
            </w:r>
            <w:proofErr w:type="spellEnd"/>
            <w:r w:rsidRPr="00CE63D6">
              <w:rPr>
                <w:sz w:val="20"/>
                <w:szCs w:val="20"/>
              </w:rPr>
              <w:t xml:space="preserve"> repository branch</w:t>
            </w:r>
          </w:p>
        </w:tc>
        <w:tc>
          <w:tcPr>
            <w:tcW w:w="6678" w:type="dxa"/>
            <w:shd w:val="clear" w:color="auto" w:fill="auto"/>
          </w:tcPr>
          <w:p w14:paraId="2C6EE12A" w14:textId="77777777" w:rsidR="00CD6E55" w:rsidRPr="00CE63D6" w:rsidRDefault="00800542" w:rsidP="006E5DF3">
            <w:pPr>
              <w:rPr>
                <w:sz w:val="20"/>
                <w:szCs w:val="20"/>
              </w:rPr>
            </w:pPr>
            <w:r w:rsidRPr="00CE63D6">
              <w:rPr>
                <w:sz w:val="20"/>
                <w:szCs w:val="20"/>
              </w:rPr>
              <w:t>GitHub repository branch to be used</w:t>
            </w:r>
          </w:p>
        </w:tc>
      </w:tr>
      <w:tr w:rsidR="00CD6E55" w14:paraId="60F33967" w14:textId="77777777" w:rsidTr="00CE63D6">
        <w:tc>
          <w:tcPr>
            <w:tcW w:w="918" w:type="dxa"/>
            <w:shd w:val="clear" w:color="auto" w:fill="auto"/>
          </w:tcPr>
          <w:p w14:paraId="674CC3A4" w14:textId="77777777" w:rsidR="00CD6E55" w:rsidRPr="00CE63D6" w:rsidRDefault="00800542" w:rsidP="006E5DF3">
            <w:pPr>
              <w:rPr>
                <w:sz w:val="20"/>
                <w:szCs w:val="20"/>
              </w:rPr>
            </w:pPr>
            <w:r w:rsidRPr="00CE63D6">
              <w:rPr>
                <w:sz w:val="20"/>
                <w:szCs w:val="20"/>
              </w:rPr>
              <w:t>13</w:t>
            </w:r>
          </w:p>
        </w:tc>
        <w:tc>
          <w:tcPr>
            <w:tcW w:w="1980" w:type="dxa"/>
            <w:shd w:val="clear" w:color="auto" w:fill="auto"/>
          </w:tcPr>
          <w:p w14:paraId="06FA477E" w14:textId="77777777" w:rsidR="00CD6E55" w:rsidRPr="00CE63D6" w:rsidRDefault="00800542" w:rsidP="006E5DF3">
            <w:pPr>
              <w:rPr>
                <w:sz w:val="20"/>
                <w:szCs w:val="20"/>
              </w:rPr>
            </w:pPr>
            <w:proofErr w:type="spellStart"/>
            <w:r w:rsidRPr="00CE63D6">
              <w:rPr>
                <w:sz w:val="20"/>
                <w:szCs w:val="20"/>
              </w:rPr>
              <w:t>GitOps</w:t>
            </w:r>
            <w:proofErr w:type="spellEnd"/>
            <w:r w:rsidRPr="00CE63D6">
              <w:rPr>
                <w:sz w:val="20"/>
                <w:szCs w:val="20"/>
              </w:rPr>
              <w:t xml:space="preserve"> repository user</w:t>
            </w:r>
          </w:p>
        </w:tc>
        <w:tc>
          <w:tcPr>
            <w:tcW w:w="6678" w:type="dxa"/>
            <w:shd w:val="clear" w:color="auto" w:fill="auto"/>
          </w:tcPr>
          <w:p w14:paraId="4A95693E" w14:textId="77777777" w:rsidR="00CD6E55" w:rsidRPr="00CE63D6" w:rsidRDefault="00800542" w:rsidP="006E5DF3">
            <w:pPr>
              <w:rPr>
                <w:sz w:val="20"/>
                <w:szCs w:val="20"/>
              </w:rPr>
            </w:pPr>
            <w:r w:rsidRPr="00CE63D6">
              <w:rPr>
                <w:sz w:val="20"/>
                <w:szCs w:val="20"/>
              </w:rPr>
              <w:t>Username has access to the repository</w:t>
            </w:r>
          </w:p>
        </w:tc>
      </w:tr>
      <w:tr w:rsidR="00CD6E55" w14:paraId="37C46D07" w14:textId="77777777" w:rsidTr="00CE63D6">
        <w:tc>
          <w:tcPr>
            <w:tcW w:w="918" w:type="dxa"/>
            <w:shd w:val="clear" w:color="auto" w:fill="auto"/>
          </w:tcPr>
          <w:p w14:paraId="6DEE0200" w14:textId="77777777" w:rsidR="00CD6E55" w:rsidRPr="00CE63D6" w:rsidRDefault="00800542" w:rsidP="006E5DF3">
            <w:pPr>
              <w:rPr>
                <w:sz w:val="20"/>
                <w:szCs w:val="20"/>
              </w:rPr>
            </w:pPr>
            <w:r w:rsidRPr="00CE63D6">
              <w:rPr>
                <w:sz w:val="20"/>
                <w:szCs w:val="20"/>
              </w:rPr>
              <w:t>14</w:t>
            </w:r>
          </w:p>
        </w:tc>
        <w:tc>
          <w:tcPr>
            <w:tcW w:w="1980" w:type="dxa"/>
            <w:shd w:val="clear" w:color="auto" w:fill="auto"/>
          </w:tcPr>
          <w:p w14:paraId="5ECFB52E" w14:textId="77777777" w:rsidR="00CD6E55" w:rsidRPr="00CE63D6" w:rsidRDefault="00800542" w:rsidP="006E5DF3">
            <w:pPr>
              <w:rPr>
                <w:sz w:val="20"/>
                <w:szCs w:val="20"/>
              </w:rPr>
            </w:pPr>
            <w:proofErr w:type="spellStart"/>
            <w:r w:rsidRPr="00CE63D6">
              <w:rPr>
                <w:sz w:val="20"/>
                <w:szCs w:val="20"/>
              </w:rPr>
              <w:t>Gitops</w:t>
            </w:r>
            <w:proofErr w:type="spellEnd"/>
            <w:r w:rsidRPr="00CE63D6">
              <w:rPr>
                <w:sz w:val="20"/>
                <w:szCs w:val="20"/>
              </w:rPr>
              <w:t xml:space="preserve"> repository user PAT</w:t>
            </w:r>
          </w:p>
        </w:tc>
        <w:tc>
          <w:tcPr>
            <w:tcW w:w="6678" w:type="dxa"/>
            <w:shd w:val="clear" w:color="auto" w:fill="auto"/>
          </w:tcPr>
          <w:p w14:paraId="6166973A" w14:textId="77777777" w:rsidR="00CD6E55" w:rsidRPr="00CE63D6" w:rsidRDefault="00800542" w:rsidP="006E5DF3">
            <w:pPr>
              <w:rPr>
                <w:sz w:val="20"/>
                <w:szCs w:val="20"/>
              </w:rPr>
            </w:pPr>
            <w:r w:rsidRPr="00CE63D6">
              <w:rPr>
                <w:sz w:val="20"/>
                <w:szCs w:val="20"/>
              </w:rPr>
              <w:t>Personal access token of the user to authenticate with GitHub</w:t>
            </w:r>
            <w:r w:rsidR="009C3748" w:rsidRPr="00CE63D6">
              <w:rPr>
                <w:sz w:val="20"/>
                <w:szCs w:val="20"/>
              </w:rPr>
              <w:t xml:space="preserve"> to use with ansible playbooks </w:t>
            </w:r>
          </w:p>
        </w:tc>
      </w:tr>
      <w:tr w:rsidR="00800542" w14:paraId="2BFC2CFA" w14:textId="77777777" w:rsidTr="00CE63D6">
        <w:tc>
          <w:tcPr>
            <w:tcW w:w="918" w:type="dxa"/>
            <w:shd w:val="clear" w:color="auto" w:fill="auto"/>
          </w:tcPr>
          <w:p w14:paraId="05978109" w14:textId="77777777" w:rsidR="00800542" w:rsidRPr="00CE63D6" w:rsidRDefault="00800542" w:rsidP="006E5DF3">
            <w:pPr>
              <w:rPr>
                <w:sz w:val="20"/>
                <w:szCs w:val="20"/>
              </w:rPr>
            </w:pPr>
            <w:r w:rsidRPr="00CE63D6">
              <w:rPr>
                <w:sz w:val="20"/>
                <w:szCs w:val="20"/>
              </w:rPr>
              <w:t>15</w:t>
            </w:r>
          </w:p>
        </w:tc>
        <w:tc>
          <w:tcPr>
            <w:tcW w:w="1980" w:type="dxa"/>
            <w:shd w:val="clear" w:color="auto" w:fill="auto"/>
          </w:tcPr>
          <w:p w14:paraId="203DE16E" w14:textId="77777777" w:rsidR="00800542" w:rsidRPr="00CE63D6" w:rsidRDefault="00800542" w:rsidP="006E5DF3">
            <w:pPr>
              <w:rPr>
                <w:sz w:val="20"/>
                <w:szCs w:val="20"/>
              </w:rPr>
            </w:pPr>
            <w:proofErr w:type="spellStart"/>
            <w:r w:rsidRPr="00CE63D6">
              <w:rPr>
                <w:sz w:val="20"/>
                <w:szCs w:val="20"/>
              </w:rPr>
              <w:t>Gitops</w:t>
            </w:r>
            <w:proofErr w:type="spellEnd"/>
            <w:r w:rsidRPr="00CE63D6">
              <w:rPr>
                <w:sz w:val="20"/>
                <w:szCs w:val="20"/>
              </w:rPr>
              <w:t xml:space="preserve"> repository user email</w:t>
            </w:r>
          </w:p>
        </w:tc>
        <w:tc>
          <w:tcPr>
            <w:tcW w:w="6678" w:type="dxa"/>
            <w:shd w:val="clear" w:color="auto" w:fill="auto"/>
          </w:tcPr>
          <w:p w14:paraId="00FE046B" w14:textId="77777777" w:rsidR="00800542" w:rsidRPr="00CE63D6" w:rsidRDefault="00800542" w:rsidP="006E5DF3">
            <w:pPr>
              <w:rPr>
                <w:sz w:val="20"/>
                <w:szCs w:val="20"/>
              </w:rPr>
            </w:pPr>
            <w:r w:rsidRPr="00CE63D6">
              <w:rPr>
                <w:sz w:val="20"/>
                <w:szCs w:val="20"/>
              </w:rPr>
              <w:t>User email ID of the GitHub repository user used</w:t>
            </w:r>
          </w:p>
        </w:tc>
      </w:tr>
    </w:tbl>
    <w:p w14:paraId="04563DD4" w14:textId="77777777" w:rsidR="00CD6E55" w:rsidRDefault="00CD6E55" w:rsidP="006E5DF3"/>
    <w:p w14:paraId="7B8EA62C" w14:textId="77777777" w:rsidR="00E054D1" w:rsidRDefault="00E054D1" w:rsidP="006E5DF3"/>
    <w:p w14:paraId="2A89D85D" w14:textId="77777777" w:rsidR="007167B9" w:rsidRDefault="007167B9" w:rsidP="00CE63D6">
      <w:pPr>
        <w:pStyle w:val="Heading3"/>
        <w:numPr>
          <w:ilvl w:val="2"/>
          <w:numId w:val="17"/>
        </w:numPr>
      </w:pPr>
      <w:bookmarkStart w:id="85" w:name="_Toc93340642"/>
      <w:r>
        <w:t>OpenIDL-APP</w:t>
      </w:r>
      <w:bookmarkEnd w:id="85"/>
    </w:p>
    <w:p w14:paraId="053E3916" w14:textId="77777777" w:rsidR="007167B9" w:rsidRDefault="007167B9" w:rsidP="006E5DF3"/>
    <w:p w14:paraId="3F20B78A" w14:textId="77777777" w:rsidR="003A395E" w:rsidRDefault="003A395E" w:rsidP="006E5DF3">
      <w:r>
        <w:t xml:space="preserve">Create the credential of type OpenIDL-APP as described below which will be used by jobs related to OpenIDL application. </w:t>
      </w:r>
    </w:p>
    <w:p w14:paraId="652E0BF6" w14:textId="77777777" w:rsidR="003A395E" w:rsidRDefault="003A395E" w:rsidP="006E5DF3"/>
    <w:p w14:paraId="328DCC9C" w14:textId="77777777" w:rsidR="003A395E" w:rsidRDefault="00084ED3" w:rsidP="006E5DF3">
      <w:r>
        <w:rPr>
          <w:noProof/>
        </w:rPr>
        <w:object w:dxaOrig="15756" w:dyaOrig="9612" w14:anchorId="7DFFE6ED">
          <v:shape id="_x0000_i1045" type="#_x0000_t75" alt="" style="width:468pt;height:285pt;mso-width-percent:0;mso-height-percent:0;mso-width-percent:0;mso-height-percent:0" o:ole="">
            <v:imagedata r:id="rId66" o:title=""/>
          </v:shape>
          <o:OLEObject Type="Embed" ProgID="Paint.Picture" ShapeID="_x0000_i1045" DrawAspect="Content" ObjectID="_1704660860" r:id="rId67"/>
        </w:object>
      </w:r>
    </w:p>
    <w:p w14:paraId="04EF5A43" w14:textId="77777777" w:rsidR="003A395E" w:rsidRDefault="003A395E" w:rsidP="006E5DF3"/>
    <w:p w14:paraId="6D666ACB" w14:textId="77777777" w:rsidR="00F87783" w:rsidRDefault="00F87783" w:rsidP="006E5DF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
        <w:gridCol w:w="2910"/>
        <w:gridCol w:w="5537"/>
      </w:tblGrid>
      <w:tr w:rsidR="00F87783" w14:paraId="54C0BB7F" w14:textId="77777777" w:rsidTr="00CE63D6">
        <w:tc>
          <w:tcPr>
            <w:tcW w:w="918" w:type="dxa"/>
            <w:shd w:val="clear" w:color="auto" w:fill="D9D9D9"/>
          </w:tcPr>
          <w:p w14:paraId="0D1BDF44" w14:textId="77777777" w:rsidR="00F87783" w:rsidRPr="00CE63D6" w:rsidRDefault="00F87783" w:rsidP="00CE63D6">
            <w:pPr>
              <w:jc w:val="center"/>
              <w:rPr>
                <w:b/>
                <w:bCs/>
              </w:rPr>
            </w:pPr>
            <w:r w:rsidRPr="00CE63D6">
              <w:rPr>
                <w:b/>
                <w:bCs/>
              </w:rPr>
              <w:lastRenderedPageBreak/>
              <w:t>S No</w:t>
            </w:r>
          </w:p>
        </w:tc>
        <w:tc>
          <w:tcPr>
            <w:tcW w:w="2970" w:type="dxa"/>
            <w:shd w:val="clear" w:color="auto" w:fill="D9D9D9"/>
          </w:tcPr>
          <w:p w14:paraId="0150EE60" w14:textId="77777777" w:rsidR="00F87783" w:rsidRPr="00CE63D6" w:rsidRDefault="00F87783" w:rsidP="00CE63D6">
            <w:pPr>
              <w:jc w:val="center"/>
              <w:rPr>
                <w:b/>
                <w:bCs/>
              </w:rPr>
            </w:pPr>
            <w:r w:rsidRPr="00CE63D6">
              <w:rPr>
                <w:b/>
                <w:bCs/>
              </w:rPr>
              <w:t>Key</w:t>
            </w:r>
          </w:p>
        </w:tc>
        <w:tc>
          <w:tcPr>
            <w:tcW w:w="5688" w:type="dxa"/>
            <w:shd w:val="clear" w:color="auto" w:fill="D9D9D9"/>
          </w:tcPr>
          <w:p w14:paraId="18D594F8" w14:textId="77777777" w:rsidR="00F87783" w:rsidRPr="00CE63D6" w:rsidRDefault="00F87783" w:rsidP="00CE63D6">
            <w:pPr>
              <w:jc w:val="center"/>
              <w:rPr>
                <w:b/>
                <w:bCs/>
              </w:rPr>
            </w:pPr>
            <w:r w:rsidRPr="00CE63D6">
              <w:rPr>
                <w:b/>
                <w:bCs/>
              </w:rPr>
              <w:t>Description</w:t>
            </w:r>
          </w:p>
        </w:tc>
      </w:tr>
      <w:tr w:rsidR="00F87783" w14:paraId="765BF83E" w14:textId="77777777" w:rsidTr="00CE63D6">
        <w:tc>
          <w:tcPr>
            <w:tcW w:w="918" w:type="dxa"/>
            <w:shd w:val="clear" w:color="auto" w:fill="auto"/>
          </w:tcPr>
          <w:p w14:paraId="00E5CE78" w14:textId="77777777" w:rsidR="00F87783" w:rsidRDefault="00F87783" w:rsidP="006E5DF3">
            <w:r>
              <w:t>1</w:t>
            </w:r>
          </w:p>
        </w:tc>
        <w:tc>
          <w:tcPr>
            <w:tcW w:w="2970" w:type="dxa"/>
            <w:shd w:val="clear" w:color="auto" w:fill="auto"/>
          </w:tcPr>
          <w:p w14:paraId="0B2E8CCA" w14:textId="77777777" w:rsidR="00F87783" w:rsidRDefault="00F87783" w:rsidP="006E5DF3">
            <w:r>
              <w:t>Credential Type</w:t>
            </w:r>
          </w:p>
        </w:tc>
        <w:tc>
          <w:tcPr>
            <w:tcW w:w="5688" w:type="dxa"/>
            <w:shd w:val="clear" w:color="auto" w:fill="auto"/>
          </w:tcPr>
          <w:p w14:paraId="13DBE7E5" w14:textId="77777777" w:rsidR="00F87783" w:rsidRDefault="00F87783" w:rsidP="006E5DF3">
            <w:r>
              <w:t>OpenIDL-APP</w:t>
            </w:r>
          </w:p>
        </w:tc>
      </w:tr>
      <w:tr w:rsidR="00F87783" w14:paraId="2E0AB8E4" w14:textId="77777777" w:rsidTr="00CE63D6">
        <w:tc>
          <w:tcPr>
            <w:tcW w:w="918" w:type="dxa"/>
            <w:shd w:val="clear" w:color="auto" w:fill="auto"/>
          </w:tcPr>
          <w:p w14:paraId="414F65FC" w14:textId="77777777" w:rsidR="00F87783" w:rsidRDefault="00F87783" w:rsidP="00F87783">
            <w:r w:rsidRPr="00CE63D6">
              <w:rPr>
                <w:sz w:val="20"/>
                <w:szCs w:val="20"/>
              </w:rPr>
              <w:t>2</w:t>
            </w:r>
          </w:p>
        </w:tc>
        <w:tc>
          <w:tcPr>
            <w:tcW w:w="2970" w:type="dxa"/>
            <w:shd w:val="clear" w:color="auto" w:fill="auto"/>
          </w:tcPr>
          <w:p w14:paraId="1E0855BB" w14:textId="77777777" w:rsidR="00F87783" w:rsidRDefault="00F87783" w:rsidP="00F87783">
            <w:r w:rsidRPr="00CE63D6">
              <w:rPr>
                <w:sz w:val="20"/>
                <w:szCs w:val="20"/>
              </w:rPr>
              <w:t>AWS access key</w:t>
            </w:r>
          </w:p>
        </w:tc>
        <w:tc>
          <w:tcPr>
            <w:tcW w:w="5688" w:type="dxa"/>
            <w:shd w:val="clear" w:color="auto" w:fill="auto"/>
          </w:tcPr>
          <w:p w14:paraId="40CDB0F7" w14:textId="77777777" w:rsidR="00F87783" w:rsidRDefault="00F87783" w:rsidP="00F87783">
            <w:r w:rsidRPr="00CE63D6">
              <w:rPr>
                <w:sz w:val="20"/>
                <w:szCs w:val="20"/>
              </w:rPr>
              <w:t xml:space="preserve">AWS access key of GitHub actions IAM user provisioned </w:t>
            </w:r>
          </w:p>
        </w:tc>
      </w:tr>
      <w:tr w:rsidR="00F87783" w14:paraId="15B68EED" w14:textId="77777777" w:rsidTr="00CE63D6">
        <w:tc>
          <w:tcPr>
            <w:tcW w:w="918" w:type="dxa"/>
            <w:shd w:val="clear" w:color="auto" w:fill="auto"/>
          </w:tcPr>
          <w:p w14:paraId="6C63CF67" w14:textId="77777777" w:rsidR="00F87783" w:rsidRDefault="00F87783" w:rsidP="00F87783">
            <w:r w:rsidRPr="00CE63D6">
              <w:rPr>
                <w:sz w:val="20"/>
                <w:szCs w:val="20"/>
              </w:rPr>
              <w:t>3</w:t>
            </w:r>
          </w:p>
        </w:tc>
        <w:tc>
          <w:tcPr>
            <w:tcW w:w="2970" w:type="dxa"/>
            <w:shd w:val="clear" w:color="auto" w:fill="auto"/>
          </w:tcPr>
          <w:p w14:paraId="4C1894AF" w14:textId="77777777" w:rsidR="00F87783" w:rsidRDefault="00F87783" w:rsidP="00F87783">
            <w:r w:rsidRPr="00CE63D6">
              <w:rPr>
                <w:sz w:val="20"/>
                <w:szCs w:val="20"/>
              </w:rPr>
              <w:t>AWS secret key</w:t>
            </w:r>
          </w:p>
        </w:tc>
        <w:tc>
          <w:tcPr>
            <w:tcW w:w="5688" w:type="dxa"/>
            <w:shd w:val="clear" w:color="auto" w:fill="auto"/>
          </w:tcPr>
          <w:p w14:paraId="660CD790" w14:textId="77777777" w:rsidR="00F87783" w:rsidRDefault="00F87783" w:rsidP="00F87783">
            <w:r w:rsidRPr="00CE63D6">
              <w:rPr>
                <w:sz w:val="20"/>
                <w:szCs w:val="20"/>
              </w:rPr>
              <w:t>AWS secret key of GitHub actions IAM user provisioned</w:t>
            </w:r>
          </w:p>
        </w:tc>
      </w:tr>
      <w:tr w:rsidR="00F87783" w14:paraId="2A49BFF4" w14:textId="77777777" w:rsidTr="00CE63D6">
        <w:tc>
          <w:tcPr>
            <w:tcW w:w="918" w:type="dxa"/>
            <w:shd w:val="clear" w:color="auto" w:fill="auto"/>
          </w:tcPr>
          <w:p w14:paraId="1795C4E2" w14:textId="77777777" w:rsidR="00F87783" w:rsidRDefault="00F87783" w:rsidP="00F87783">
            <w:r w:rsidRPr="00CE63D6">
              <w:rPr>
                <w:sz w:val="20"/>
                <w:szCs w:val="20"/>
              </w:rPr>
              <w:t>4</w:t>
            </w:r>
          </w:p>
        </w:tc>
        <w:tc>
          <w:tcPr>
            <w:tcW w:w="2970" w:type="dxa"/>
            <w:shd w:val="clear" w:color="auto" w:fill="auto"/>
          </w:tcPr>
          <w:p w14:paraId="67AEE113" w14:textId="77777777" w:rsidR="00F87783" w:rsidRDefault="00F87783" w:rsidP="00F87783">
            <w:proofErr w:type="gramStart"/>
            <w:r w:rsidRPr="00CE63D6">
              <w:rPr>
                <w:sz w:val="20"/>
                <w:szCs w:val="20"/>
              </w:rPr>
              <w:t>AWS</w:t>
            </w:r>
            <w:proofErr w:type="gramEnd"/>
            <w:r w:rsidRPr="00CE63D6">
              <w:rPr>
                <w:sz w:val="20"/>
                <w:szCs w:val="20"/>
              </w:rPr>
              <w:t xml:space="preserve"> IAM role</w:t>
            </w:r>
          </w:p>
        </w:tc>
        <w:tc>
          <w:tcPr>
            <w:tcW w:w="5688" w:type="dxa"/>
            <w:shd w:val="clear" w:color="auto" w:fill="auto"/>
          </w:tcPr>
          <w:p w14:paraId="3AFD80FA" w14:textId="77777777" w:rsidR="00F87783" w:rsidRDefault="00F87783" w:rsidP="00F87783">
            <w:proofErr w:type="gramStart"/>
            <w:r w:rsidRPr="00CE63D6">
              <w:rPr>
                <w:sz w:val="20"/>
                <w:szCs w:val="20"/>
              </w:rPr>
              <w:t>AWS</w:t>
            </w:r>
            <w:proofErr w:type="gramEnd"/>
            <w:r w:rsidRPr="00CE63D6">
              <w:rPr>
                <w:sz w:val="20"/>
                <w:szCs w:val="20"/>
              </w:rPr>
              <w:t xml:space="preserve"> IAM role provisioned to be assumed by GitHub actions IAM user</w:t>
            </w:r>
          </w:p>
        </w:tc>
      </w:tr>
      <w:tr w:rsidR="00F87783" w14:paraId="55100C75" w14:textId="77777777" w:rsidTr="00CE63D6">
        <w:tc>
          <w:tcPr>
            <w:tcW w:w="918" w:type="dxa"/>
            <w:shd w:val="clear" w:color="auto" w:fill="auto"/>
          </w:tcPr>
          <w:p w14:paraId="6A55B1E7" w14:textId="77777777" w:rsidR="00F87783" w:rsidRDefault="00F87783" w:rsidP="00F87783">
            <w:r w:rsidRPr="00CE63D6">
              <w:rPr>
                <w:sz w:val="20"/>
                <w:szCs w:val="20"/>
              </w:rPr>
              <w:t>5</w:t>
            </w:r>
          </w:p>
        </w:tc>
        <w:tc>
          <w:tcPr>
            <w:tcW w:w="2970" w:type="dxa"/>
            <w:shd w:val="clear" w:color="auto" w:fill="auto"/>
          </w:tcPr>
          <w:p w14:paraId="7496E8F2" w14:textId="77777777" w:rsidR="00F87783" w:rsidRDefault="00F87783" w:rsidP="00F87783">
            <w:r w:rsidRPr="00CE63D6">
              <w:rPr>
                <w:sz w:val="20"/>
                <w:szCs w:val="20"/>
              </w:rPr>
              <w:t>AWS external id</w:t>
            </w:r>
          </w:p>
        </w:tc>
        <w:tc>
          <w:tcPr>
            <w:tcW w:w="5688" w:type="dxa"/>
            <w:shd w:val="clear" w:color="auto" w:fill="auto"/>
          </w:tcPr>
          <w:p w14:paraId="5C7379AF" w14:textId="77777777" w:rsidR="00F87783" w:rsidRDefault="00F87783" w:rsidP="00F87783">
            <w:r w:rsidRPr="00CE63D6">
              <w:rPr>
                <w:sz w:val="20"/>
                <w:szCs w:val="20"/>
              </w:rPr>
              <w:t>“</w:t>
            </w:r>
            <w:proofErr w:type="gramStart"/>
            <w:r w:rsidRPr="00CE63D6">
              <w:rPr>
                <w:sz w:val="20"/>
                <w:szCs w:val="20"/>
              </w:rPr>
              <w:t>git</w:t>
            </w:r>
            <w:proofErr w:type="gramEnd"/>
            <w:r w:rsidRPr="00CE63D6">
              <w:rPr>
                <w:sz w:val="20"/>
                <w:szCs w:val="20"/>
              </w:rPr>
              <w:t>-actions” by default</w:t>
            </w:r>
          </w:p>
        </w:tc>
      </w:tr>
      <w:tr w:rsidR="00F87783" w14:paraId="1DFB412A" w14:textId="77777777" w:rsidTr="00CE63D6">
        <w:tc>
          <w:tcPr>
            <w:tcW w:w="918" w:type="dxa"/>
            <w:shd w:val="clear" w:color="auto" w:fill="auto"/>
          </w:tcPr>
          <w:p w14:paraId="63BAD532" w14:textId="77777777" w:rsidR="00F87783" w:rsidRDefault="00F87783" w:rsidP="00F87783">
            <w:r w:rsidRPr="00CE63D6">
              <w:rPr>
                <w:sz w:val="20"/>
                <w:szCs w:val="20"/>
              </w:rPr>
              <w:t>6</w:t>
            </w:r>
          </w:p>
        </w:tc>
        <w:tc>
          <w:tcPr>
            <w:tcW w:w="2970" w:type="dxa"/>
            <w:shd w:val="clear" w:color="auto" w:fill="auto"/>
          </w:tcPr>
          <w:p w14:paraId="1191C033" w14:textId="77777777" w:rsidR="00F87783" w:rsidRDefault="00F87783" w:rsidP="00F87783">
            <w:r w:rsidRPr="00CE63D6">
              <w:rPr>
                <w:sz w:val="20"/>
                <w:szCs w:val="20"/>
              </w:rPr>
              <w:t>AWS region</w:t>
            </w:r>
          </w:p>
        </w:tc>
        <w:tc>
          <w:tcPr>
            <w:tcW w:w="5688" w:type="dxa"/>
            <w:shd w:val="clear" w:color="auto" w:fill="auto"/>
          </w:tcPr>
          <w:p w14:paraId="1F87209F" w14:textId="77777777" w:rsidR="00F87783" w:rsidRDefault="00F87783" w:rsidP="00F87783">
            <w:r w:rsidRPr="00CE63D6">
              <w:rPr>
                <w:sz w:val="20"/>
                <w:szCs w:val="20"/>
              </w:rPr>
              <w:t>AWS region in which resources are provisioned</w:t>
            </w:r>
          </w:p>
        </w:tc>
      </w:tr>
      <w:tr w:rsidR="00F87783" w14:paraId="5AABF82B" w14:textId="77777777" w:rsidTr="00CE63D6">
        <w:tc>
          <w:tcPr>
            <w:tcW w:w="918" w:type="dxa"/>
            <w:shd w:val="clear" w:color="auto" w:fill="auto"/>
          </w:tcPr>
          <w:p w14:paraId="4AFFB416" w14:textId="77777777" w:rsidR="00F87783" w:rsidRDefault="009C3748" w:rsidP="00F87783">
            <w:r>
              <w:t>7</w:t>
            </w:r>
          </w:p>
        </w:tc>
        <w:tc>
          <w:tcPr>
            <w:tcW w:w="2970" w:type="dxa"/>
            <w:shd w:val="clear" w:color="auto" w:fill="auto"/>
          </w:tcPr>
          <w:p w14:paraId="4EAC82F0" w14:textId="77777777" w:rsidR="00F87783" w:rsidRDefault="009C3748" w:rsidP="00F87783">
            <w:r>
              <w:t>Git Repository</w:t>
            </w:r>
          </w:p>
        </w:tc>
        <w:tc>
          <w:tcPr>
            <w:tcW w:w="5688" w:type="dxa"/>
            <w:shd w:val="clear" w:color="auto" w:fill="auto"/>
          </w:tcPr>
          <w:p w14:paraId="4B280DF3" w14:textId="77777777" w:rsidR="00F87783" w:rsidRDefault="009C3748" w:rsidP="00F87783">
            <w:r>
              <w:t>GitHub repository related to applications</w:t>
            </w:r>
          </w:p>
        </w:tc>
      </w:tr>
      <w:tr w:rsidR="00F87783" w14:paraId="26DD7FD7" w14:textId="77777777" w:rsidTr="00CE63D6">
        <w:tc>
          <w:tcPr>
            <w:tcW w:w="918" w:type="dxa"/>
            <w:shd w:val="clear" w:color="auto" w:fill="auto"/>
          </w:tcPr>
          <w:p w14:paraId="125C821C" w14:textId="77777777" w:rsidR="00F87783" w:rsidRDefault="009C3748" w:rsidP="00F87783">
            <w:r>
              <w:t>8</w:t>
            </w:r>
          </w:p>
        </w:tc>
        <w:tc>
          <w:tcPr>
            <w:tcW w:w="2970" w:type="dxa"/>
            <w:shd w:val="clear" w:color="auto" w:fill="auto"/>
          </w:tcPr>
          <w:p w14:paraId="01F822A6" w14:textId="77777777" w:rsidR="00F87783" w:rsidRDefault="009C3748" w:rsidP="00F87783">
            <w:r>
              <w:t>Git branch name</w:t>
            </w:r>
          </w:p>
        </w:tc>
        <w:tc>
          <w:tcPr>
            <w:tcW w:w="5688" w:type="dxa"/>
            <w:shd w:val="clear" w:color="auto" w:fill="auto"/>
          </w:tcPr>
          <w:p w14:paraId="2755EFCE" w14:textId="77777777" w:rsidR="00F87783" w:rsidRDefault="009C3748" w:rsidP="00F87783">
            <w:r>
              <w:t xml:space="preserve">Name of the GitHub branch </w:t>
            </w:r>
          </w:p>
        </w:tc>
      </w:tr>
      <w:tr w:rsidR="00F87783" w14:paraId="5FC533F5" w14:textId="77777777" w:rsidTr="00CE63D6">
        <w:tc>
          <w:tcPr>
            <w:tcW w:w="918" w:type="dxa"/>
            <w:shd w:val="clear" w:color="auto" w:fill="auto"/>
          </w:tcPr>
          <w:p w14:paraId="1A7E28F5" w14:textId="77777777" w:rsidR="00F87783" w:rsidRDefault="009C3748" w:rsidP="006E5DF3">
            <w:r>
              <w:t>9</w:t>
            </w:r>
          </w:p>
        </w:tc>
        <w:tc>
          <w:tcPr>
            <w:tcW w:w="2970" w:type="dxa"/>
            <w:shd w:val="clear" w:color="auto" w:fill="auto"/>
          </w:tcPr>
          <w:p w14:paraId="74F60E46" w14:textId="77777777" w:rsidR="00F87783" w:rsidRDefault="009C3748" w:rsidP="006E5DF3">
            <w:proofErr w:type="spellStart"/>
            <w:r>
              <w:t>Gitrepo</w:t>
            </w:r>
            <w:proofErr w:type="spellEnd"/>
            <w:r>
              <w:t xml:space="preserve"> username</w:t>
            </w:r>
          </w:p>
        </w:tc>
        <w:tc>
          <w:tcPr>
            <w:tcW w:w="5688" w:type="dxa"/>
            <w:shd w:val="clear" w:color="auto" w:fill="auto"/>
          </w:tcPr>
          <w:p w14:paraId="1E8E9A61" w14:textId="77777777" w:rsidR="00F87783" w:rsidRDefault="009C3748" w:rsidP="006E5DF3">
            <w:r>
              <w:t>Email id of the GitHub user used</w:t>
            </w:r>
          </w:p>
        </w:tc>
      </w:tr>
      <w:tr w:rsidR="00F87783" w14:paraId="5075F6EE" w14:textId="77777777" w:rsidTr="00CE63D6">
        <w:tc>
          <w:tcPr>
            <w:tcW w:w="918" w:type="dxa"/>
            <w:shd w:val="clear" w:color="auto" w:fill="auto"/>
          </w:tcPr>
          <w:p w14:paraId="2B672B1A" w14:textId="77777777" w:rsidR="00F87783" w:rsidRDefault="009C3748" w:rsidP="006E5DF3">
            <w:r>
              <w:t>10</w:t>
            </w:r>
          </w:p>
        </w:tc>
        <w:tc>
          <w:tcPr>
            <w:tcW w:w="2970" w:type="dxa"/>
            <w:shd w:val="clear" w:color="auto" w:fill="auto"/>
          </w:tcPr>
          <w:p w14:paraId="2FED49E8" w14:textId="77777777" w:rsidR="00F87783" w:rsidRDefault="009C3748" w:rsidP="006E5DF3">
            <w:proofErr w:type="spellStart"/>
            <w:r>
              <w:t>Gitrepo</w:t>
            </w:r>
            <w:proofErr w:type="spellEnd"/>
            <w:r>
              <w:t xml:space="preserve"> PAT</w:t>
            </w:r>
          </w:p>
        </w:tc>
        <w:tc>
          <w:tcPr>
            <w:tcW w:w="5688" w:type="dxa"/>
            <w:shd w:val="clear" w:color="auto" w:fill="auto"/>
          </w:tcPr>
          <w:p w14:paraId="3D390B5E" w14:textId="77777777" w:rsidR="00F87783" w:rsidRDefault="009C3748" w:rsidP="006E5DF3">
            <w:r>
              <w:t>Personal access token created previously to use with ansible playbooks</w:t>
            </w:r>
          </w:p>
        </w:tc>
      </w:tr>
      <w:tr w:rsidR="00F87783" w14:paraId="187D6384" w14:textId="77777777" w:rsidTr="00CE63D6">
        <w:tc>
          <w:tcPr>
            <w:tcW w:w="918" w:type="dxa"/>
            <w:shd w:val="clear" w:color="auto" w:fill="auto"/>
          </w:tcPr>
          <w:p w14:paraId="588EE3DF" w14:textId="77777777" w:rsidR="00F87783" w:rsidRDefault="009C3748" w:rsidP="006E5DF3">
            <w:r>
              <w:t>11</w:t>
            </w:r>
          </w:p>
        </w:tc>
        <w:tc>
          <w:tcPr>
            <w:tcW w:w="2970" w:type="dxa"/>
            <w:shd w:val="clear" w:color="auto" w:fill="auto"/>
          </w:tcPr>
          <w:p w14:paraId="7CC8D2ED" w14:textId="77777777" w:rsidR="00F87783" w:rsidRDefault="009C3748" w:rsidP="006E5DF3">
            <w:r>
              <w:t>Application cluster name</w:t>
            </w:r>
          </w:p>
        </w:tc>
        <w:tc>
          <w:tcPr>
            <w:tcW w:w="5688" w:type="dxa"/>
            <w:shd w:val="clear" w:color="auto" w:fill="auto"/>
          </w:tcPr>
          <w:p w14:paraId="3F50C409" w14:textId="77777777" w:rsidR="00F87783" w:rsidRDefault="009C3748" w:rsidP="006E5DF3">
            <w:r>
              <w:t xml:space="preserve">Application cluster name </w:t>
            </w:r>
          </w:p>
        </w:tc>
      </w:tr>
      <w:tr w:rsidR="00F87783" w14:paraId="66895ED8" w14:textId="77777777" w:rsidTr="00CE63D6">
        <w:tc>
          <w:tcPr>
            <w:tcW w:w="918" w:type="dxa"/>
            <w:shd w:val="clear" w:color="auto" w:fill="auto"/>
          </w:tcPr>
          <w:p w14:paraId="1D5F750E" w14:textId="77777777" w:rsidR="00F87783" w:rsidRDefault="009C3748" w:rsidP="006E5DF3">
            <w:r>
              <w:t>12</w:t>
            </w:r>
          </w:p>
        </w:tc>
        <w:tc>
          <w:tcPr>
            <w:tcW w:w="2970" w:type="dxa"/>
            <w:shd w:val="clear" w:color="auto" w:fill="auto"/>
          </w:tcPr>
          <w:p w14:paraId="721A531B" w14:textId="77777777" w:rsidR="00F87783" w:rsidRDefault="009C3748" w:rsidP="006E5DF3">
            <w:r>
              <w:t>Vault Secret name</w:t>
            </w:r>
          </w:p>
        </w:tc>
        <w:tc>
          <w:tcPr>
            <w:tcW w:w="5688" w:type="dxa"/>
            <w:shd w:val="clear" w:color="auto" w:fill="auto"/>
          </w:tcPr>
          <w:p w14:paraId="76F31569" w14:textId="77777777" w:rsidR="00F87783" w:rsidRDefault="009C3748" w:rsidP="006E5DF3">
            <w:r>
              <w:t>Secret created in AWS secret manage which holds credentials of vault. The standard format is &lt;</w:t>
            </w:r>
            <w:proofErr w:type="spellStart"/>
            <w:r>
              <w:t>orgname</w:t>
            </w:r>
            <w:proofErr w:type="spellEnd"/>
            <w:r>
              <w:t>&gt;-&lt;env&gt;-config-vault</w:t>
            </w:r>
          </w:p>
        </w:tc>
      </w:tr>
    </w:tbl>
    <w:p w14:paraId="3F086E7E" w14:textId="77777777" w:rsidR="00F87783" w:rsidRDefault="00F87783" w:rsidP="006E5DF3"/>
    <w:p w14:paraId="4183B270" w14:textId="77777777" w:rsidR="007167B9" w:rsidRDefault="007167B9" w:rsidP="00CE63D6">
      <w:pPr>
        <w:pStyle w:val="Heading3"/>
        <w:numPr>
          <w:ilvl w:val="2"/>
          <w:numId w:val="17"/>
        </w:numPr>
      </w:pPr>
      <w:bookmarkStart w:id="86" w:name="_Toc93340643"/>
      <w:proofErr w:type="spellStart"/>
      <w:r>
        <w:t>OpenIDL</w:t>
      </w:r>
      <w:proofErr w:type="spellEnd"/>
      <w:r>
        <w:t>-IAC-</w:t>
      </w:r>
      <w:proofErr w:type="spellStart"/>
      <w:r>
        <w:t>AWSUser</w:t>
      </w:r>
      <w:proofErr w:type="spellEnd"/>
      <w:r>
        <w:t>-BAF</w:t>
      </w:r>
      <w:bookmarkEnd w:id="86"/>
    </w:p>
    <w:p w14:paraId="74614448" w14:textId="77777777" w:rsidR="00B678AF" w:rsidRDefault="00B678AF" w:rsidP="00B678AF"/>
    <w:p w14:paraId="528576F1" w14:textId="77777777" w:rsidR="00B678AF" w:rsidRDefault="00B678AF" w:rsidP="00B678AF">
      <w:r>
        <w:t xml:space="preserve">Finally, provision credential of type </w:t>
      </w:r>
      <w:proofErr w:type="spellStart"/>
      <w:r>
        <w:t>OpenIDL</w:t>
      </w:r>
      <w:proofErr w:type="spellEnd"/>
      <w:r>
        <w:t>-IAC-</w:t>
      </w:r>
      <w:proofErr w:type="spellStart"/>
      <w:r>
        <w:t>AWSUser</w:t>
      </w:r>
      <w:proofErr w:type="spellEnd"/>
      <w:r>
        <w:t xml:space="preserve">-BAF. Choose the relevant credential type, key in AWS access key and secret key of AWS IAM user provisioned related to BAF. </w:t>
      </w:r>
    </w:p>
    <w:p w14:paraId="6530CDE5" w14:textId="77777777" w:rsidR="00B678AF" w:rsidRPr="00B678AF" w:rsidRDefault="00084ED3" w:rsidP="00B678AF">
      <w:r>
        <w:rPr>
          <w:noProof/>
        </w:rPr>
        <w:object w:dxaOrig="9528" w:dyaOrig="6648" w14:anchorId="2BA7376A">
          <v:shape id="_x0000_i1046" type="#_x0000_t75" alt="" style="width:331.2pt;height:177pt;mso-width-percent:0;mso-height-percent:0;mso-width-percent:0;mso-height-percent:0" o:ole="">
            <v:imagedata r:id="rId68" o:title=""/>
          </v:shape>
          <o:OLEObject Type="Embed" ProgID="Paint.Picture" ShapeID="_x0000_i1046" DrawAspect="Content" ObjectID="_1704660861" r:id="rId69"/>
        </w:object>
      </w:r>
    </w:p>
    <w:p w14:paraId="1C57BBEF" w14:textId="77777777" w:rsidR="006E5DF3" w:rsidRDefault="00F003F1" w:rsidP="00F003F1">
      <w:pPr>
        <w:pStyle w:val="Heading2"/>
      </w:pPr>
      <w:bookmarkStart w:id="87" w:name="_Toc93340644"/>
      <w:r>
        <w:lastRenderedPageBreak/>
        <w:t xml:space="preserve">6.5 </w:t>
      </w:r>
      <w:r w:rsidR="006E5DF3">
        <w:t>Projects</w:t>
      </w:r>
      <w:bookmarkEnd w:id="87"/>
      <w:r w:rsidR="006E5DF3">
        <w:t xml:space="preserve"> </w:t>
      </w:r>
    </w:p>
    <w:p w14:paraId="6CD18F52" w14:textId="77777777" w:rsidR="006E5DF3" w:rsidRDefault="00DB7B4F" w:rsidP="006E5DF3">
      <w:r>
        <w:t xml:space="preserve">The next step is to configure projects which is used to pull the ansible playbook contents from GitHub to ansible tower/AWX. </w:t>
      </w:r>
    </w:p>
    <w:p w14:paraId="3E743247" w14:textId="77777777" w:rsidR="00DB7B4F" w:rsidRDefault="00DB7B4F" w:rsidP="00CE63D6">
      <w:pPr>
        <w:numPr>
          <w:ilvl w:val="0"/>
          <w:numId w:val="23"/>
        </w:numPr>
      </w:pPr>
      <w:r>
        <w:t>openidl-main</w:t>
      </w:r>
    </w:p>
    <w:p w14:paraId="0AB9A071" w14:textId="77777777" w:rsidR="00DB7B4F" w:rsidRDefault="00DB7B4F" w:rsidP="00CE63D6">
      <w:pPr>
        <w:numPr>
          <w:ilvl w:val="0"/>
          <w:numId w:val="23"/>
        </w:numPr>
      </w:pPr>
      <w:proofErr w:type="spellStart"/>
      <w:r>
        <w:t>openidl-aais-gitops</w:t>
      </w:r>
      <w:proofErr w:type="spellEnd"/>
    </w:p>
    <w:p w14:paraId="0E4CCFF1" w14:textId="77777777" w:rsidR="00DB7B4F" w:rsidRDefault="00DB7B4F" w:rsidP="00DB7B4F"/>
    <w:p w14:paraId="33D20F91" w14:textId="77777777" w:rsidR="00DB7B4F" w:rsidRDefault="00DB7B4F" w:rsidP="00CE63D6">
      <w:pPr>
        <w:pStyle w:val="Heading3"/>
        <w:numPr>
          <w:ilvl w:val="2"/>
          <w:numId w:val="17"/>
        </w:numPr>
      </w:pPr>
      <w:bookmarkStart w:id="88" w:name="_Toc93340645"/>
      <w:r>
        <w:t>openidl-main</w:t>
      </w:r>
      <w:bookmarkEnd w:id="88"/>
    </w:p>
    <w:p w14:paraId="1CABFE4D" w14:textId="77777777" w:rsidR="00DB7B4F" w:rsidRDefault="00DB7B4F" w:rsidP="00DB7B4F"/>
    <w:p w14:paraId="0D479489" w14:textId="77777777" w:rsidR="00DB7B4F" w:rsidRDefault="00DB7B4F" w:rsidP="00CE63D6">
      <w:pPr>
        <w:numPr>
          <w:ilvl w:val="0"/>
          <w:numId w:val="24"/>
        </w:numPr>
      </w:pPr>
      <w:r>
        <w:t xml:space="preserve">Go to Ansible =&gt; Resources =&gt; Projects =&gt; Add and get the details added referring to the screenshot below. </w:t>
      </w:r>
    </w:p>
    <w:p w14:paraId="0E1A06F7" w14:textId="77777777" w:rsidR="00DB7B4F" w:rsidRDefault="00DB7B4F" w:rsidP="00CE63D6">
      <w:pPr>
        <w:numPr>
          <w:ilvl w:val="0"/>
          <w:numId w:val="24"/>
        </w:numPr>
      </w:pPr>
      <w:r>
        <w:t xml:space="preserve">Ensure the relevant organization, Execution environment are chosen </w:t>
      </w:r>
    </w:p>
    <w:p w14:paraId="1789F83E" w14:textId="77777777" w:rsidR="00DB7B4F" w:rsidRDefault="00DB7B4F" w:rsidP="00CE63D6">
      <w:pPr>
        <w:numPr>
          <w:ilvl w:val="0"/>
          <w:numId w:val="24"/>
        </w:numPr>
      </w:pPr>
      <w:r>
        <w:t xml:space="preserve">Select source control credential type as Git for GitHub. </w:t>
      </w:r>
    </w:p>
    <w:p w14:paraId="23051314" w14:textId="77777777" w:rsidR="00DB7B4F" w:rsidRDefault="00DB7B4F" w:rsidP="00CE63D6">
      <w:pPr>
        <w:numPr>
          <w:ilvl w:val="0"/>
          <w:numId w:val="24"/>
        </w:numPr>
      </w:pPr>
      <w:r>
        <w:t xml:space="preserve">Key in the Source Control URL, </w:t>
      </w:r>
      <w:proofErr w:type="gramStart"/>
      <w:r>
        <w:t>Branch</w:t>
      </w:r>
      <w:proofErr w:type="gramEnd"/>
      <w:r>
        <w:t xml:space="preserve"> and relevant code check in options </w:t>
      </w:r>
    </w:p>
    <w:p w14:paraId="14B9B4B8" w14:textId="77777777" w:rsidR="00DB7B4F" w:rsidRDefault="00DB7B4F" w:rsidP="00CE63D6">
      <w:pPr>
        <w:numPr>
          <w:ilvl w:val="0"/>
          <w:numId w:val="24"/>
        </w:numPr>
      </w:pPr>
      <w:r>
        <w:t>Finally choose the source control credential created previously to allow Ansible Tower/AWX to authenticate for syncing the code from repository to Ansible.</w:t>
      </w:r>
    </w:p>
    <w:p w14:paraId="3356B124" w14:textId="77777777" w:rsidR="00DB7B4F" w:rsidRDefault="00084ED3" w:rsidP="00DB7B4F">
      <w:r>
        <w:rPr>
          <w:noProof/>
        </w:rPr>
        <w:object w:dxaOrig="14376" w:dyaOrig="11196" w14:anchorId="7FB602EB">
          <v:shape id="_x0000_i1047" type="#_x0000_t75" alt="" style="width:6in;height:303pt;mso-width-percent:0;mso-height-percent:0;mso-width-percent:0;mso-height-percent:0" o:ole="">
            <v:imagedata r:id="rId70" o:title=""/>
          </v:shape>
          <o:OLEObject Type="Embed" ProgID="Paint.Picture" ShapeID="_x0000_i1047" DrawAspect="Content" ObjectID="_1704660862" r:id="rId71"/>
        </w:object>
      </w:r>
    </w:p>
    <w:p w14:paraId="1FD671B2" w14:textId="77777777" w:rsidR="00DB7B4F" w:rsidRDefault="00DB7B4F" w:rsidP="00DB7B4F"/>
    <w:p w14:paraId="00D47550" w14:textId="77777777" w:rsidR="00DB7B4F" w:rsidRDefault="00DB7B4F" w:rsidP="00DB7B4F"/>
    <w:p w14:paraId="71A521A7" w14:textId="77777777" w:rsidR="00DB7B4F" w:rsidRDefault="00DB7B4F" w:rsidP="00CE63D6">
      <w:pPr>
        <w:pStyle w:val="Heading3"/>
        <w:numPr>
          <w:ilvl w:val="2"/>
          <w:numId w:val="17"/>
        </w:numPr>
      </w:pPr>
      <w:bookmarkStart w:id="89" w:name="_Toc93340646"/>
      <w:proofErr w:type="spellStart"/>
      <w:r>
        <w:t>openidl-aais-gitops</w:t>
      </w:r>
      <w:bookmarkEnd w:id="89"/>
      <w:proofErr w:type="spellEnd"/>
    </w:p>
    <w:p w14:paraId="6708E839" w14:textId="77777777" w:rsidR="00DB7B4F" w:rsidRDefault="00DB7B4F" w:rsidP="00DB7B4F"/>
    <w:p w14:paraId="5BC1AEF1" w14:textId="77777777" w:rsidR="00DB7B4F" w:rsidRDefault="00DB7B4F" w:rsidP="00DB7B4F">
      <w:r>
        <w:t xml:space="preserve">Repeat the same above steps to configure project for infrastructure code. </w:t>
      </w:r>
    </w:p>
    <w:p w14:paraId="30614465" w14:textId="77777777" w:rsidR="00DB7B4F" w:rsidRDefault="00084ED3" w:rsidP="00DB7B4F">
      <w:r>
        <w:rPr>
          <w:noProof/>
        </w:rPr>
        <w:object w:dxaOrig="14148" w:dyaOrig="10188" w14:anchorId="283A7623">
          <v:shape id="_x0000_i1048" type="#_x0000_t75" alt="" style="width:427.2pt;height:285.6pt;mso-width-percent:0;mso-height-percent:0;mso-width-percent:0;mso-height-percent:0" o:ole="">
            <v:imagedata r:id="rId72" o:title=""/>
          </v:shape>
          <o:OLEObject Type="Embed" ProgID="Paint.Picture" ShapeID="_x0000_i1048" DrawAspect="Content" ObjectID="_1704660863" r:id="rId73"/>
        </w:object>
      </w:r>
    </w:p>
    <w:p w14:paraId="1E899F4D" w14:textId="77777777" w:rsidR="00DB7B4F" w:rsidRPr="00DB7B4F" w:rsidRDefault="00DB7B4F" w:rsidP="00DB7B4F"/>
    <w:p w14:paraId="20B100D3" w14:textId="77777777" w:rsidR="006E5DF3" w:rsidRDefault="00F003F1" w:rsidP="00F003F1">
      <w:pPr>
        <w:pStyle w:val="Heading2"/>
      </w:pPr>
      <w:bookmarkStart w:id="90" w:name="_Toc93340647"/>
      <w:r>
        <w:t xml:space="preserve">6.6 </w:t>
      </w:r>
      <w:r w:rsidR="006E5DF3">
        <w:t>Templates</w:t>
      </w:r>
      <w:bookmarkEnd w:id="90"/>
      <w:r w:rsidR="006E5DF3">
        <w:t xml:space="preserve"> </w:t>
      </w:r>
    </w:p>
    <w:p w14:paraId="41796CCE" w14:textId="77777777" w:rsidR="00355F01" w:rsidRDefault="00FB04DA" w:rsidP="00FB04DA">
      <w:r>
        <w:t xml:space="preserve">It is time to configure ansible job templates in Ansible Tower/AWX. The following are the list of job templates required to configure. </w:t>
      </w:r>
    </w:p>
    <w:p w14:paraId="6A4FDF9E" w14:textId="77777777" w:rsidR="00FB04DA" w:rsidRDefault="00FB04DA" w:rsidP="00CE63D6">
      <w:pPr>
        <w:numPr>
          <w:ilvl w:val="0"/>
          <w:numId w:val="25"/>
        </w:numPr>
      </w:pPr>
      <w:r>
        <w:t xml:space="preserve">Vault </w:t>
      </w:r>
      <w:proofErr w:type="gramStart"/>
      <w:r>
        <w:t>install</w:t>
      </w:r>
      <w:proofErr w:type="gramEnd"/>
    </w:p>
    <w:p w14:paraId="1542A6DD" w14:textId="77777777" w:rsidR="00FB04DA" w:rsidRDefault="00FB04DA" w:rsidP="00CE63D6">
      <w:pPr>
        <w:numPr>
          <w:ilvl w:val="0"/>
          <w:numId w:val="25"/>
        </w:numPr>
      </w:pPr>
      <w:r>
        <w:t xml:space="preserve">MongoDB </w:t>
      </w:r>
      <w:proofErr w:type="gramStart"/>
      <w:r w:rsidR="00993575">
        <w:t>install</w:t>
      </w:r>
      <w:proofErr w:type="gramEnd"/>
    </w:p>
    <w:p w14:paraId="3908266E" w14:textId="77777777" w:rsidR="00FB04DA" w:rsidRDefault="00FB04DA" w:rsidP="00CE63D6">
      <w:pPr>
        <w:numPr>
          <w:ilvl w:val="0"/>
          <w:numId w:val="25"/>
        </w:numPr>
      </w:pPr>
      <w:r>
        <w:t>Blockchain</w:t>
      </w:r>
    </w:p>
    <w:p w14:paraId="08B72201" w14:textId="77777777" w:rsidR="00FB04DA" w:rsidRDefault="00FB04DA" w:rsidP="00CE63D6">
      <w:pPr>
        <w:numPr>
          <w:ilvl w:val="0"/>
          <w:numId w:val="25"/>
        </w:numPr>
      </w:pPr>
      <w:r>
        <w:t xml:space="preserve">Register Users (BAF preregister users) </w:t>
      </w:r>
    </w:p>
    <w:p w14:paraId="74A0443F" w14:textId="77777777" w:rsidR="00FB04DA" w:rsidRDefault="00FB04DA" w:rsidP="00CE63D6">
      <w:pPr>
        <w:numPr>
          <w:ilvl w:val="0"/>
          <w:numId w:val="25"/>
        </w:numPr>
      </w:pPr>
      <w:r>
        <w:t>OpenIDL application secrets install</w:t>
      </w:r>
    </w:p>
    <w:p w14:paraId="43671474" w14:textId="77777777" w:rsidR="00FB04DA" w:rsidRPr="00EF373E" w:rsidRDefault="00FB04DA" w:rsidP="00CE63D6">
      <w:pPr>
        <w:numPr>
          <w:ilvl w:val="0"/>
          <w:numId w:val="25"/>
        </w:numPr>
      </w:pPr>
      <w:r>
        <w:t xml:space="preserve">OpenIDL application install </w:t>
      </w:r>
    </w:p>
    <w:p w14:paraId="648891D0" w14:textId="77777777" w:rsidR="00F05375" w:rsidRDefault="006A253A" w:rsidP="00CE63D6">
      <w:pPr>
        <w:pStyle w:val="Heading3"/>
        <w:numPr>
          <w:ilvl w:val="2"/>
          <w:numId w:val="25"/>
        </w:numPr>
      </w:pPr>
      <w:r w:rsidRPr="00500999">
        <w:rPr>
          <w:b/>
          <w:bCs/>
          <w:sz w:val="28"/>
          <w:szCs w:val="28"/>
        </w:rPr>
        <w:br w:type="page"/>
      </w:r>
      <w:bookmarkStart w:id="91" w:name="_Toc93340648"/>
      <w:r w:rsidR="00622091" w:rsidRPr="00CA3A03">
        <w:lastRenderedPageBreak/>
        <w:t>Vault Install</w:t>
      </w:r>
      <w:bookmarkEnd w:id="91"/>
      <w:r w:rsidR="00622091" w:rsidRPr="00CA3A03">
        <w:t xml:space="preserve"> </w:t>
      </w:r>
    </w:p>
    <w:p w14:paraId="664EB313" w14:textId="77777777" w:rsidR="00CA3A03" w:rsidRDefault="00CA3A03" w:rsidP="00CA3A03"/>
    <w:p w14:paraId="7438C9EC" w14:textId="77777777" w:rsidR="00CA3A03" w:rsidRDefault="00CA3A03" w:rsidP="00CE63D6">
      <w:pPr>
        <w:numPr>
          <w:ilvl w:val="0"/>
          <w:numId w:val="26"/>
        </w:numPr>
      </w:pPr>
      <w:r>
        <w:t>Login to Ansible Tower/AWX, Go to Resources =&gt; Templates =&gt; Add</w:t>
      </w:r>
    </w:p>
    <w:p w14:paraId="41A763C3" w14:textId="77777777" w:rsidR="00CA3A03" w:rsidRDefault="00CA3A03" w:rsidP="00CE63D6">
      <w:pPr>
        <w:numPr>
          <w:ilvl w:val="0"/>
          <w:numId w:val="26"/>
        </w:numPr>
      </w:pPr>
      <w:r>
        <w:t>Key in Job name. The format is &lt;</w:t>
      </w:r>
      <w:proofErr w:type="spellStart"/>
      <w:r>
        <w:t>org_name</w:t>
      </w:r>
      <w:proofErr w:type="spellEnd"/>
      <w:r>
        <w:t>&gt;-&lt;env&gt;-</w:t>
      </w:r>
      <w:proofErr w:type="spellStart"/>
      <w:r>
        <w:t>openidl</w:t>
      </w:r>
      <w:proofErr w:type="spellEnd"/>
      <w:r>
        <w:t xml:space="preserve">-vault. </w:t>
      </w:r>
    </w:p>
    <w:p w14:paraId="4DAB0196" w14:textId="77777777" w:rsidR="00CA3A03" w:rsidRDefault="00CA3A03" w:rsidP="00CA3A03">
      <w:pPr>
        <w:ind w:left="720"/>
      </w:pPr>
      <w:proofErr w:type="spellStart"/>
      <w:r w:rsidRPr="00F04C4C">
        <w:rPr>
          <w:b/>
          <w:bCs/>
        </w:rPr>
        <w:t>Org_name</w:t>
      </w:r>
      <w:proofErr w:type="spellEnd"/>
      <w:r w:rsidRPr="00F04C4C">
        <w:rPr>
          <w:b/>
          <w:bCs/>
        </w:rPr>
        <w:t xml:space="preserve">: </w:t>
      </w:r>
      <w:r>
        <w:t xml:space="preserve">First 4 characters of </w:t>
      </w:r>
      <w:proofErr w:type="spellStart"/>
      <w:r>
        <w:t>org_name</w:t>
      </w:r>
      <w:proofErr w:type="spellEnd"/>
      <w:r>
        <w:t xml:space="preserve">. Note Jenkins pipeline code refers to the job template name and hence it is vital. </w:t>
      </w:r>
    </w:p>
    <w:p w14:paraId="3468B7DA" w14:textId="77777777" w:rsidR="00CA3A03" w:rsidRDefault="00CA3A03" w:rsidP="00CA3A03">
      <w:pPr>
        <w:ind w:left="720"/>
      </w:pPr>
      <w:r w:rsidRPr="00F04C4C">
        <w:rPr>
          <w:b/>
          <w:bCs/>
        </w:rPr>
        <w:t>Env:</w:t>
      </w:r>
      <w:r>
        <w:t xml:space="preserve"> </w:t>
      </w:r>
      <w:r w:rsidR="00F04C4C">
        <w:t xml:space="preserve">dev | test | prod </w:t>
      </w:r>
    </w:p>
    <w:p w14:paraId="3061F04D" w14:textId="77777777" w:rsidR="00F04C4C" w:rsidRDefault="00F04C4C" w:rsidP="00CE63D6">
      <w:pPr>
        <w:numPr>
          <w:ilvl w:val="0"/>
          <w:numId w:val="26"/>
        </w:numPr>
      </w:pPr>
      <w:r>
        <w:t>Select Job type as Run and check on Prompt on Launch</w:t>
      </w:r>
    </w:p>
    <w:p w14:paraId="384C861A" w14:textId="77777777" w:rsidR="00F04C4C" w:rsidRDefault="00F04C4C" w:rsidP="00CE63D6">
      <w:pPr>
        <w:numPr>
          <w:ilvl w:val="0"/>
          <w:numId w:val="26"/>
        </w:numPr>
      </w:pPr>
      <w:r>
        <w:t xml:space="preserve">Choose inventory as </w:t>
      </w:r>
      <w:proofErr w:type="spellStart"/>
      <w:r>
        <w:t>ansible_provisioners</w:t>
      </w:r>
      <w:proofErr w:type="spellEnd"/>
      <w:r>
        <w:t xml:space="preserve"> which was configured in previous step. </w:t>
      </w:r>
    </w:p>
    <w:p w14:paraId="6AC15BE6" w14:textId="77777777" w:rsidR="00F04C4C" w:rsidRDefault="00F04C4C" w:rsidP="00CE63D6">
      <w:pPr>
        <w:numPr>
          <w:ilvl w:val="0"/>
          <w:numId w:val="26"/>
        </w:numPr>
      </w:pPr>
      <w:r>
        <w:t xml:space="preserve">Choose the project that holds the </w:t>
      </w:r>
      <w:proofErr w:type="spellStart"/>
      <w:r>
        <w:t>IaC</w:t>
      </w:r>
      <w:proofErr w:type="spellEnd"/>
      <w:r>
        <w:t xml:space="preserve"> code. (</w:t>
      </w:r>
      <w:proofErr w:type="spellStart"/>
      <w:proofErr w:type="gramStart"/>
      <w:r>
        <w:t>openidl</w:t>
      </w:r>
      <w:proofErr w:type="gramEnd"/>
      <w:r>
        <w:t>-aais-gitops</w:t>
      </w:r>
      <w:proofErr w:type="spellEnd"/>
      <w:r>
        <w:t>) configured in previous step</w:t>
      </w:r>
    </w:p>
    <w:p w14:paraId="16EF7933" w14:textId="77777777" w:rsidR="00F04C4C" w:rsidRDefault="00F04C4C" w:rsidP="00CE63D6">
      <w:pPr>
        <w:numPr>
          <w:ilvl w:val="0"/>
          <w:numId w:val="26"/>
        </w:numPr>
      </w:pPr>
      <w:r>
        <w:t xml:space="preserve">Choose the relevant execution environment </w:t>
      </w:r>
    </w:p>
    <w:p w14:paraId="7C09498E" w14:textId="77777777" w:rsidR="00F04C4C" w:rsidRDefault="00F04C4C" w:rsidP="00CE63D6">
      <w:pPr>
        <w:numPr>
          <w:ilvl w:val="0"/>
          <w:numId w:val="26"/>
        </w:numPr>
      </w:pPr>
      <w:r>
        <w:t>Choose the playbook “</w:t>
      </w:r>
      <w:proofErr w:type="spellStart"/>
      <w:r>
        <w:t>awx</w:t>
      </w:r>
      <w:proofErr w:type="spellEnd"/>
      <w:r>
        <w:t>-automation/</w:t>
      </w:r>
      <w:proofErr w:type="spellStart"/>
      <w:r>
        <w:t>vault.yml</w:t>
      </w:r>
      <w:proofErr w:type="spellEnd"/>
      <w:r>
        <w:t>”.</w:t>
      </w:r>
    </w:p>
    <w:p w14:paraId="0B57B6FD" w14:textId="77777777" w:rsidR="00F04C4C" w:rsidRDefault="00F04C4C" w:rsidP="00CE63D6">
      <w:pPr>
        <w:numPr>
          <w:ilvl w:val="0"/>
          <w:numId w:val="26"/>
        </w:numPr>
      </w:pPr>
      <w:r>
        <w:t xml:space="preserve">Choose the following credentials. </w:t>
      </w:r>
    </w:p>
    <w:p w14:paraId="3F13B8B0" w14:textId="77777777" w:rsidR="00F04C4C" w:rsidRDefault="00F04C4C" w:rsidP="00CE63D6">
      <w:pPr>
        <w:numPr>
          <w:ilvl w:val="1"/>
          <w:numId w:val="26"/>
        </w:numPr>
      </w:pPr>
      <w:r>
        <w:t>Machine credential configured in previous step</w:t>
      </w:r>
    </w:p>
    <w:p w14:paraId="72A11B4A" w14:textId="77777777" w:rsidR="00F04C4C" w:rsidRDefault="00F04C4C" w:rsidP="00CE63D6">
      <w:pPr>
        <w:numPr>
          <w:ilvl w:val="1"/>
          <w:numId w:val="26"/>
        </w:numPr>
      </w:pPr>
      <w:r>
        <w:t xml:space="preserve">OpenIDL-IAC credential configured in previous step </w:t>
      </w:r>
    </w:p>
    <w:p w14:paraId="29A0E08B" w14:textId="77777777" w:rsidR="00F04C4C" w:rsidRDefault="00F04C4C" w:rsidP="00CE63D6">
      <w:pPr>
        <w:numPr>
          <w:ilvl w:val="0"/>
          <w:numId w:val="26"/>
        </w:numPr>
      </w:pPr>
      <w:r>
        <w:t xml:space="preserve">Choose prompt on Launch for variables (mandatory) </w:t>
      </w:r>
    </w:p>
    <w:p w14:paraId="1BD2F550" w14:textId="77777777" w:rsidR="00F04C4C" w:rsidRDefault="00F04C4C" w:rsidP="00CE63D6">
      <w:pPr>
        <w:numPr>
          <w:ilvl w:val="0"/>
          <w:numId w:val="26"/>
        </w:numPr>
      </w:pPr>
      <w:r>
        <w:t xml:space="preserve">Set relevant verbosity level, Timeout at minimum 1800 seconds. </w:t>
      </w:r>
    </w:p>
    <w:p w14:paraId="0719B61D" w14:textId="77777777" w:rsidR="00F04C4C" w:rsidRDefault="00F04C4C" w:rsidP="00CE63D6">
      <w:pPr>
        <w:numPr>
          <w:ilvl w:val="0"/>
          <w:numId w:val="26"/>
        </w:numPr>
      </w:pPr>
      <w:r>
        <w:t xml:space="preserve">Set the Option “Privilege Escalation”. </w:t>
      </w:r>
    </w:p>
    <w:p w14:paraId="006C24EC" w14:textId="77777777" w:rsidR="00F04C4C" w:rsidRDefault="00F04C4C" w:rsidP="00F04C4C">
      <w:pPr>
        <w:ind w:left="360"/>
      </w:pPr>
    </w:p>
    <w:p w14:paraId="4FD10F8E" w14:textId="77777777" w:rsidR="00F04C4C" w:rsidRPr="00F04C4C" w:rsidRDefault="00084ED3" w:rsidP="00F04C4C">
      <w:pPr>
        <w:ind w:left="360"/>
      </w:pPr>
      <w:r>
        <w:rPr>
          <w:noProof/>
        </w:rPr>
        <w:object w:dxaOrig="15072" w:dyaOrig="9660" w14:anchorId="590FF5FF">
          <v:shape id="_x0000_i1049" type="#_x0000_t75" alt="" style="width:468pt;height:298.8pt;mso-width-percent:0;mso-height-percent:0;mso-width-percent:0;mso-height-percent:0" o:ole="">
            <v:imagedata r:id="rId74" o:title=""/>
          </v:shape>
          <o:OLEObject Type="Embed" ProgID="Paint.Picture" ShapeID="_x0000_i1049" DrawAspect="Content" ObjectID="_1704660864" r:id="rId75"/>
        </w:object>
      </w:r>
      <w:r>
        <w:rPr>
          <w:noProof/>
        </w:rPr>
        <w:object w:dxaOrig="14388" w:dyaOrig="8652" w14:anchorId="64C0CF70">
          <v:shape id="_x0000_i1050" type="#_x0000_t75" alt="" style="width:468.6pt;height:281.4pt;mso-width-percent:0;mso-height-percent:0;mso-width-percent:0;mso-height-percent:0" o:ole="">
            <v:imagedata r:id="rId76" o:title=""/>
          </v:shape>
          <o:OLEObject Type="Embed" ProgID="Paint.Picture" ShapeID="_x0000_i1050" DrawAspect="Content" ObjectID="_1704660865" r:id="rId77"/>
        </w:object>
      </w:r>
    </w:p>
    <w:p w14:paraId="224E9FAB" w14:textId="77777777" w:rsidR="00622091" w:rsidRDefault="00622091" w:rsidP="00622091"/>
    <w:p w14:paraId="3D502356" w14:textId="77777777" w:rsidR="00622091" w:rsidRDefault="00622091" w:rsidP="00CE63D6">
      <w:pPr>
        <w:pStyle w:val="Heading3"/>
        <w:numPr>
          <w:ilvl w:val="2"/>
          <w:numId w:val="25"/>
        </w:numPr>
      </w:pPr>
      <w:bookmarkStart w:id="92" w:name="_Toc93340649"/>
      <w:r>
        <w:t>MongoDB Install</w:t>
      </w:r>
      <w:bookmarkEnd w:id="92"/>
      <w:r>
        <w:t xml:space="preserve"> </w:t>
      </w:r>
    </w:p>
    <w:p w14:paraId="46686745" w14:textId="77777777" w:rsidR="00622091" w:rsidRDefault="00622091" w:rsidP="00622091"/>
    <w:p w14:paraId="2E4E916B" w14:textId="77777777" w:rsidR="00FB4D43" w:rsidRDefault="00FB4D43" w:rsidP="00CE63D6">
      <w:pPr>
        <w:numPr>
          <w:ilvl w:val="0"/>
          <w:numId w:val="27"/>
        </w:numPr>
      </w:pPr>
      <w:r>
        <w:lastRenderedPageBreak/>
        <w:t>Login to Ansible Tower/AWX, Go to Resources =&gt; Templates =&gt; Add</w:t>
      </w:r>
    </w:p>
    <w:p w14:paraId="172D7710" w14:textId="77777777" w:rsidR="00FB4D43" w:rsidRDefault="00FB4D43" w:rsidP="00CE63D6">
      <w:pPr>
        <w:numPr>
          <w:ilvl w:val="0"/>
          <w:numId w:val="27"/>
        </w:numPr>
      </w:pPr>
      <w:r>
        <w:t>Key in Job name. The format is &lt;</w:t>
      </w:r>
      <w:proofErr w:type="spellStart"/>
      <w:r>
        <w:t>org_name</w:t>
      </w:r>
      <w:proofErr w:type="spellEnd"/>
      <w:r>
        <w:t>&gt;-&lt;env&gt;-</w:t>
      </w:r>
      <w:proofErr w:type="spellStart"/>
      <w:r>
        <w:t>openidl-mongodb</w:t>
      </w:r>
      <w:proofErr w:type="spellEnd"/>
      <w:r>
        <w:t xml:space="preserve">. </w:t>
      </w:r>
    </w:p>
    <w:p w14:paraId="463D5556" w14:textId="77777777" w:rsidR="00FB4D43" w:rsidRDefault="00FB4D43" w:rsidP="00FB4D43">
      <w:pPr>
        <w:ind w:left="720"/>
      </w:pPr>
      <w:proofErr w:type="spellStart"/>
      <w:r w:rsidRPr="00F04C4C">
        <w:rPr>
          <w:b/>
          <w:bCs/>
        </w:rPr>
        <w:t>Org_name</w:t>
      </w:r>
      <w:proofErr w:type="spellEnd"/>
      <w:r w:rsidRPr="00F04C4C">
        <w:rPr>
          <w:b/>
          <w:bCs/>
        </w:rPr>
        <w:t xml:space="preserve">: </w:t>
      </w:r>
      <w:r>
        <w:t xml:space="preserve">First 4 characters of </w:t>
      </w:r>
      <w:proofErr w:type="spellStart"/>
      <w:r>
        <w:t>org_name</w:t>
      </w:r>
      <w:proofErr w:type="spellEnd"/>
      <w:r>
        <w:t xml:space="preserve">. Note Jenkins pipeline code refers to the job template name and hence it is vital. </w:t>
      </w:r>
    </w:p>
    <w:p w14:paraId="39FFAABF" w14:textId="77777777" w:rsidR="00FB4D43" w:rsidRDefault="00FB4D43" w:rsidP="00FB4D43">
      <w:pPr>
        <w:ind w:left="720"/>
      </w:pPr>
      <w:r w:rsidRPr="00F04C4C">
        <w:rPr>
          <w:b/>
          <w:bCs/>
        </w:rPr>
        <w:t>Env:</w:t>
      </w:r>
      <w:r>
        <w:t xml:space="preserve"> dev | test | prod </w:t>
      </w:r>
    </w:p>
    <w:p w14:paraId="20462772" w14:textId="77777777" w:rsidR="00FB4D43" w:rsidRDefault="00FB4D43" w:rsidP="00CE63D6">
      <w:pPr>
        <w:numPr>
          <w:ilvl w:val="0"/>
          <w:numId w:val="27"/>
        </w:numPr>
      </w:pPr>
      <w:r>
        <w:t>Select Job type as Run and check on Prompt on Launch</w:t>
      </w:r>
    </w:p>
    <w:p w14:paraId="3E6413E2" w14:textId="77777777" w:rsidR="00FB4D43" w:rsidRDefault="00FB4D43" w:rsidP="00CE63D6">
      <w:pPr>
        <w:numPr>
          <w:ilvl w:val="0"/>
          <w:numId w:val="27"/>
        </w:numPr>
      </w:pPr>
      <w:r>
        <w:t xml:space="preserve">Choose inventory as </w:t>
      </w:r>
      <w:proofErr w:type="spellStart"/>
      <w:r>
        <w:t>ansible_provisioners</w:t>
      </w:r>
      <w:proofErr w:type="spellEnd"/>
      <w:r>
        <w:t xml:space="preserve"> which was configured in previous step. </w:t>
      </w:r>
    </w:p>
    <w:p w14:paraId="205BAC48" w14:textId="77777777" w:rsidR="00FB4D43" w:rsidRDefault="00FB4D43" w:rsidP="00CE63D6">
      <w:pPr>
        <w:numPr>
          <w:ilvl w:val="0"/>
          <w:numId w:val="27"/>
        </w:numPr>
      </w:pPr>
      <w:r>
        <w:t xml:space="preserve">Choose the project that holds the </w:t>
      </w:r>
      <w:proofErr w:type="spellStart"/>
      <w:r>
        <w:t>IaC</w:t>
      </w:r>
      <w:proofErr w:type="spellEnd"/>
      <w:r>
        <w:t xml:space="preserve"> code. (</w:t>
      </w:r>
      <w:proofErr w:type="spellStart"/>
      <w:proofErr w:type="gramStart"/>
      <w:r>
        <w:t>openidl</w:t>
      </w:r>
      <w:proofErr w:type="gramEnd"/>
      <w:r>
        <w:t>-aais-gitops</w:t>
      </w:r>
      <w:proofErr w:type="spellEnd"/>
      <w:r>
        <w:t>) configured in previous step</w:t>
      </w:r>
    </w:p>
    <w:p w14:paraId="77ECFE33" w14:textId="77777777" w:rsidR="00FB4D43" w:rsidRDefault="00FB4D43" w:rsidP="00CE63D6">
      <w:pPr>
        <w:numPr>
          <w:ilvl w:val="0"/>
          <w:numId w:val="27"/>
        </w:numPr>
      </w:pPr>
      <w:r>
        <w:t xml:space="preserve">Choose the relevant execution environment </w:t>
      </w:r>
    </w:p>
    <w:p w14:paraId="59E0E5A2" w14:textId="77777777" w:rsidR="00FB4D43" w:rsidRDefault="00FB4D43" w:rsidP="00CE63D6">
      <w:pPr>
        <w:numPr>
          <w:ilvl w:val="0"/>
          <w:numId w:val="27"/>
        </w:numPr>
      </w:pPr>
      <w:r>
        <w:t>Choose the playbook “</w:t>
      </w:r>
      <w:proofErr w:type="spellStart"/>
      <w:r>
        <w:t>awx</w:t>
      </w:r>
      <w:proofErr w:type="spellEnd"/>
      <w:r>
        <w:t>-automation/</w:t>
      </w:r>
      <w:proofErr w:type="spellStart"/>
      <w:r>
        <w:t>mongodb.yml</w:t>
      </w:r>
      <w:proofErr w:type="spellEnd"/>
      <w:r>
        <w:t>”.</w:t>
      </w:r>
    </w:p>
    <w:p w14:paraId="23D6627A" w14:textId="77777777" w:rsidR="00FB4D43" w:rsidRDefault="00FB4D43" w:rsidP="00CE63D6">
      <w:pPr>
        <w:numPr>
          <w:ilvl w:val="0"/>
          <w:numId w:val="27"/>
        </w:numPr>
      </w:pPr>
      <w:r>
        <w:t xml:space="preserve">Choose the following credentials. </w:t>
      </w:r>
    </w:p>
    <w:p w14:paraId="728CA800" w14:textId="77777777" w:rsidR="00FB4D43" w:rsidRDefault="00FB4D43" w:rsidP="00CE63D6">
      <w:pPr>
        <w:numPr>
          <w:ilvl w:val="1"/>
          <w:numId w:val="27"/>
        </w:numPr>
      </w:pPr>
      <w:r>
        <w:t>Machine credential configured in previous step</w:t>
      </w:r>
    </w:p>
    <w:p w14:paraId="1916055C" w14:textId="77777777" w:rsidR="00FB4D43" w:rsidRDefault="00FB4D43" w:rsidP="00CE63D6">
      <w:pPr>
        <w:numPr>
          <w:ilvl w:val="1"/>
          <w:numId w:val="27"/>
        </w:numPr>
      </w:pPr>
      <w:r>
        <w:t xml:space="preserve">OpenIDL-IAC credential configured in previous step </w:t>
      </w:r>
    </w:p>
    <w:p w14:paraId="7CD8498C" w14:textId="77777777" w:rsidR="00FB4D43" w:rsidRDefault="00FB4D43" w:rsidP="00CE63D6">
      <w:pPr>
        <w:numPr>
          <w:ilvl w:val="0"/>
          <w:numId w:val="27"/>
        </w:numPr>
      </w:pPr>
      <w:r>
        <w:t xml:space="preserve">Choose prompt on Launch for variables (mandatory) </w:t>
      </w:r>
    </w:p>
    <w:p w14:paraId="108A89BB" w14:textId="77777777" w:rsidR="00FB4D43" w:rsidRDefault="00FB4D43" w:rsidP="00CE63D6">
      <w:pPr>
        <w:numPr>
          <w:ilvl w:val="0"/>
          <w:numId w:val="27"/>
        </w:numPr>
      </w:pPr>
      <w:r>
        <w:t xml:space="preserve">Set relevant verbosity level, Timeout at minimum 1800 seconds. </w:t>
      </w:r>
    </w:p>
    <w:p w14:paraId="2DD286CE" w14:textId="77777777" w:rsidR="00FB4D43" w:rsidRDefault="00FB4D43" w:rsidP="00CE63D6">
      <w:pPr>
        <w:numPr>
          <w:ilvl w:val="0"/>
          <w:numId w:val="27"/>
        </w:numPr>
      </w:pPr>
      <w:r>
        <w:t xml:space="preserve">Set the Option “Privilege Escalation”. </w:t>
      </w:r>
    </w:p>
    <w:p w14:paraId="008A4556" w14:textId="77777777" w:rsidR="00FB4D43" w:rsidRDefault="00FB4D43" w:rsidP="00622091"/>
    <w:p w14:paraId="5392A612" w14:textId="77777777" w:rsidR="00FB4D43" w:rsidRDefault="00084ED3" w:rsidP="00622091">
      <w:r>
        <w:rPr>
          <w:noProof/>
        </w:rPr>
        <w:object w:dxaOrig="15396" w:dyaOrig="9924" w14:anchorId="4DFC430E">
          <v:shape id="_x0000_i1051" type="#_x0000_t75" alt="" style="width:467.4pt;height:301.2pt;mso-width-percent:0;mso-height-percent:0;mso-width-percent:0;mso-height-percent:0" o:ole="">
            <v:imagedata r:id="rId78" o:title=""/>
          </v:shape>
          <o:OLEObject Type="Embed" ProgID="Paint.Picture" ShapeID="_x0000_i1051" DrawAspect="Content" ObjectID="_1704660866" r:id="rId79"/>
        </w:object>
      </w:r>
    </w:p>
    <w:p w14:paraId="3BF9D25D" w14:textId="77777777" w:rsidR="00FB4D43" w:rsidRDefault="00084ED3" w:rsidP="00622091">
      <w:r>
        <w:rPr>
          <w:noProof/>
        </w:rPr>
        <w:object w:dxaOrig="14496" w:dyaOrig="8460" w14:anchorId="0636A680">
          <v:shape id="_x0000_i1052" type="#_x0000_t75" alt="" style="width:466.8pt;height:271.8pt;mso-width-percent:0;mso-height-percent:0;mso-width-percent:0;mso-height-percent:0" o:ole="">
            <v:imagedata r:id="rId80" o:title=""/>
          </v:shape>
          <o:OLEObject Type="Embed" ProgID="Paint.Picture" ShapeID="_x0000_i1052" DrawAspect="Content" ObjectID="_1704660867" r:id="rId81"/>
        </w:object>
      </w:r>
    </w:p>
    <w:p w14:paraId="7A080635" w14:textId="77777777" w:rsidR="00FB4D43" w:rsidRDefault="00FB4D43" w:rsidP="00622091"/>
    <w:p w14:paraId="20E329F3" w14:textId="77777777" w:rsidR="00FB4D43" w:rsidRDefault="00FB4D43" w:rsidP="00622091"/>
    <w:p w14:paraId="45CD0B25" w14:textId="77777777" w:rsidR="00622091" w:rsidRDefault="00622091" w:rsidP="00CE63D6">
      <w:pPr>
        <w:pStyle w:val="Heading3"/>
        <w:numPr>
          <w:ilvl w:val="2"/>
          <w:numId w:val="25"/>
        </w:numPr>
      </w:pPr>
      <w:bookmarkStart w:id="93" w:name="_Toc93340650"/>
      <w:proofErr w:type="spellStart"/>
      <w:r>
        <w:lastRenderedPageBreak/>
        <w:t>BlockChain</w:t>
      </w:r>
      <w:bookmarkEnd w:id="93"/>
      <w:proofErr w:type="spellEnd"/>
      <w:r>
        <w:t xml:space="preserve"> </w:t>
      </w:r>
    </w:p>
    <w:p w14:paraId="6631694C" w14:textId="77777777" w:rsidR="00FB4D43" w:rsidRDefault="00FB4D43" w:rsidP="00FB4D43"/>
    <w:p w14:paraId="10A1872B" w14:textId="77777777" w:rsidR="00FB4D43" w:rsidRDefault="00FB4D43" w:rsidP="00CE63D6">
      <w:pPr>
        <w:numPr>
          <w:ilvl w:val="0"/>
          <w:numId w:val="28"/>
        </w:numPr>
      </w:pPr>
      <w:r>
        <w:t>Login to Ansible Tower/AWX, Go to Resources =&gt; Templates =&gt; Add</w:t>
      </w:r>
    </w:p>
    <w:p w14:paraId="1FCB2815" w14:textId="77777777" w:rsidR="00FB4D43" w:rsidRDefault="00FB4D43" w:rsidP="00CE63D6">
      <w:pPr>
        <w:numPr>
          <w:ilvl w:val="0"/>
          <w:numId w:val="28"/>
        </w:numPr>
      </w:pPr>
      <w:r>
        <w:t>Key in Job name. The format is &lt;</w:t>
      </w:r>
      <w:proofErr w:type="spellStart"/>
      <w:r>
        <w:t>org_name</w:t>
      </w:r>
      <w:proofErr w:type="spellEnd"/>
      <w:r>
        <w:t>&gt;-&lt;env&gt;-</w:t>
      </w:r>
      <w:proofErr w:type="spellStart"/>
      <w:r>
        <w:t>openidl-baf</w:t>
      </w:r>
      <w:proofErr w:type="spellEnd"/>
      <w:r>
        <w:t xml:space="preserve">. </w:t>
      </w:r>
    </w:p>
    <w:p w14:paraId="4FCD6E97" w14:textId="77777777" w:rsidR="00FB4D43" w:rsidRDefault="00FB4D43" w:rsidP="00FB4D43">
      <w:pPr>
        <w:ind w:left="720"/>
      </w:pPr>
      <w:proofErr w:type="spellStart"/>
      <w:r w:rsidRPr="00F04C4C">
        <w:rPr>
          <w:b/>
          <w:bCs/>
        </w:rPr>
        <w:t>Org_name</w:t>
      </w:r>
      <w:proofErr w:type="spellEnd"/>
      <w:r w:rsidRPr="00F04C4C">
        <w:rPr>
          <w:b/>
          <w:bCs/>
        </w:rPr>
        <w:t xml:space="preserve">: </w:t>
      </w:r>
      <w:r>
        <w:t xml:space="preserve">First 4 characters of </w:t>
      </w:r>
      <w:proofErr w:type="spellStart"/>
      <w:r>
        <w:t>org_name</w:t>
      </w:r>
      <w:proofErr w:type="spellEnd"/>
      <w:r>
        <w:t xml:space="preserve">. Note Jenkins pipeline code refers to the job template name and hence it is vital. </w:t>
      </w:r>
    </w:p>
    <w:p w14:paraId="17188334" w14:textId="77777777" w:rsidR="00FB4D43" w:rsidRDefault="00FB4D43" w:rsidP="00FB4D43">
      <w:pPr>
        <w:ind w:left="720"/>
      </w:pPr>
      <w:r w:rsidRPr="00F04C4C">
        <w:rPr>
          <w:b/>
          <w:bCs/>
        </w:rPr>
        <w:t>Env:</w:t>
      </w:r>
      <w:r>
        <w:t xml:space="preserve"> dev | test | prod </w:t>
      </w:r>
    </w:p>
    <w:p w14:paraId="226E2E65" w14:textId="77777777" w:rsidR="00FB4D43" w:rsidRDefault="00FB4D43" w:rsidP="00CE63D6">
      <w:pPr>
        <w:numPr>
          <w:ilvl w:val="0"/>
          <w:numId w:val="28"/>
        </w:numPr>
      </w:pPr>
      <w:r>
        <w:t>Select Job type as Run and check on Prompt on Launch</w:t>
      </w:r>
    </w:p>
    <w:p w14:paraId="77F69D9F" w14:textId="77777777" w:rsidR="00FB4D43" w:rsidRDefault="00FB4D43" w:rsidP="00CE63D6">
      <w:pPr>
        <w:numPr>
          <w:ilvl w:val="0"/>
          <w:numId w:val="28"/>
        </w:numPr>
      </w:pPr>
      <w:r>
        <w:t xml:space="preserve">Choose inventory as </w:t>
      </w:r>
      <w:proofErr w:type="spellStart"/>
      <w:r>
        <w:t>ansible_provisioners</w:t>
      </w:r>
      <w:proofErr w:type="spellEnd"/>
      <w:r>
        <w:t xml:space="preserve"> which was configured in previous step. </w:t>
      </w:r>
    </w:p>
    <w:p w14:paraId="4B09E129" w14:textId="77777777" w:rsidR="00FB4D43" w:rsidRDefault="00FB4D43" w:rsidP="00CE63D6">
      <w:pPr>
        <w:numPr>
          <w:ilvl w:val="0"/>
          <w:numId w:val="28"/>
        </w:numPr>
      </w:pPr>
      <w:r>
        <w:t xml:space="preserve">Choose the project that holds the </w:t>
      </w:r>
      <w:proofErr w:type="spellStart"/>
      <w:r>
        <w:t>IaC</w:t>
      </w:r>
      <w:proofErr w:type="spellEnd"/>
      <w:r>
        <w:t xml:space="preserve"> code. (</w:t>
      </w:r>
      <w:proofErr w:type="spellStart"/>
      <w:proofErr w:type="gramStart"/>
      <w:r>
        <w:t>openidl</w:t>
      </w:r>
      <w:proofErr w:type="gramEnd"/>
      <w:r>
        <w:t>-aais-gitops</w:t>
      </w:r>
      <w:proofErr w:type="spellEnd"/>
      <w:r>
        <w:t>) configured in previous step</w:t>
      </w:r>
    </w:p>
    <w:p w14:paraId="550FBA3C" w14:textId="77777777" w:rsidR="00FB4D43" w:rsidRDefault="00FB4D43" w:rsidP="00CE63D6">
      <w:pPr>
        <w:numPr>
          <w:ilvl w:val="0"/>
          <w:numId w:val="28"/>
        </w:numPr>
      </w:pPr>
      <w:r>
        <w:t xml:space="preserve">Choose the relevant execution environment </w:t>
      </w:r>
    </w:p>
    <w:p w14:paraId="57686F8E" w14:textId="77777777" w:rsidR="00FB4D43" w:rsidRDefault="00FB4D43" w:rsidP="00CE63D6">
      <w:pPr>
        <w:numPr>
          <w:ilvl w:val="0"/>
          <w:numId w:val="28"/>
        </w:numPr>
      </w:pPr>
      <w:r>
        <w:t>Choose the playbook “</w:t>
      </w:r>
      <w:proofErr w:type="spellStart"/>
      <w:r>
        <w:t>awx</w:t>
      </w:r>
      <w:proofErr w:type="spellEnd"/>
      <w:r>
        <w:t>-automation/</w:t>
      </w:r>
      <w:r w:rsidR="00B670F1">
        <w:t>fabric-</w:t>
      </w:r>
      <w:proofErr w:type="spellStart"/>
      <w:r w:rsidR="00B670F1">
        <w:t>network</w:t>
      </w:r>
      <w:r>
        <w:t>.yml</w:t>
      </w:r>
      <w:proofErr w:type="spellEnd"/>
      <w:r>
        <w:t>”.</w:t>
      </w:r>
    </w:p>
    <w:p w14:paraId="5C8C79AB" w14:textId="77777777" w:rsidR="00FB4D43" w:rsidRDefault="00FB4D43" w:rsidP="00CE63D6">
      <w:pPr>
        <w:numPr>
          <w:ilvl w:val="0"/>
          <w:numId w:val="28"/>
        </w:numPr>
      </w:pPr>
      <w:r>
        <w:t xml:space="preserve">Choose the following credentials. </w:t>
      </w:r>
    </w:p>
    <w:p w14:paraId="14248238" w14:textId="77777777" w:rsidR="00FB4D43" w:rsidRDefault="00FB4D43" w:rsidP="00CE63D6">
      <w:pPr>
        <w:numPr>
          <w:ilvl w:val="1"/>
          <w:numId w:val="28"/>
        </w:numPr>
      </w:pPr>
      <w:r>
        <w:t>Machine credential configured in previous step</w:t>
      </w:r>
    </w:p>
    <w:p w14:paraId="57A463CD" w14:textId="77777777" w:rsidR="00FB4D43" w:rsidRDefault="00FB4D43" w:rsidP="00CE63D6">
      <w:pPr>
        <w:numPr>
          <w:ilvl w:val="1"/>
          <w:numId w:val="28"/>
        </w:numPr>
      </w:pPr>
      <w:r>
        <w:t xml:space="preserve">OpenIDL-IAC credential configured in previous step </w:t>
      </w:r>
    </w:p>
    <w:p w14:paraId="589597EC" w14:textId="77777777" w:rsidR="00B670F1" w:rsidRDefault="00B670F1" w:rsidP="00CE63D6">
      <w:pPr>
        <w:numPr>
          <w:ilvl w:val="1"/>
          <w:numId w:val="28"/>
        </w:numPr>
      </w:pPr>
      <w:proofErr w:type="spellStart"/>
      <w:r>
        <w:t>OpenIDL</w:t>
      </w:r>
      <w:proofErr w:type="spellEnd"/>
      <w:r>
        <w:t>-IAC-</w:t>
      </w:r>
      <w:proofErr w:type="spellStart"/>
      <w:r>
        <w:t>AWSUser</w:t>
      </w:r>
      <w:proofErr w:type="spellEnd"/>
      <w:r>
        <w:t>-BAF configured in previous step</w:t>
      </w:r>
    </w:p>
    <w:p w14:paraId="7DF21A83" w14:textId="77777777" w:rsidR="00FB4D43" w:rsidRDefault="00FB4D43" w:rsidP="00CE63D6">
      <w:pPr>
        <w:numPr>
          <w:ilvl w:val="0"/>
          <w:numId w:val="28"/>
        </w:numPr>
      </w:pPr>
      <w:r>
        <w:t xml:space="preserve">Choose prompt on Launch for variables (mandatory) </w:t>
      </w:r>
    </w:p>
    <w:p w14:paraId="4BF0155E" w14:textId="77777777" w:rsidR="00FB4D43" w:rsidRDefault="00FB4D43" w:rsidP="00CE63D6">
      <w:pPr>
        <w:numPr>
          <w:ilvl w:val="0"/>
          <w:numId w:val="28"/>
        </w:numPr>
      </w:pPr>
      <w:r>
        <w:t xml:space="preserve">Set relevant verbosity level, Timeout at minimum </w:t>
      </w:r>
      <w:r w:rsidR="00B670F1">
        <w:t>0</w:t>
      </w:r>
      <w:r>
        <w:t xml:space="preserve"> seconds. </w:t>
      </w:r>
    </w:p>
    <w:p w14:paraId="547081B3" w14:textId="77777777" w:rsidR="00FB4D43" w:rsidRDefault="00FB4D43" w:rsidP="00CE63D6">
      <w:pPr>
        <w:numPr>
          <w:ilvl w:val="0"/>
          <w:numId w:val="28"/>
        </w:numPr>
      </w:pPr>
      <w:r>
        <w:t xml:space="preserve">Set the Option “Privilege Escalation”. </w:t>
      </w:r>
    </w:p>
    <w:p w14:paraId="7B2CA5F6" w14:textId="77777777" w:rsidR="00FB4D43" w:rsidRDefault="00FB4D43" w:rsidP="00FB4D43"/>
    <w:p w14:paraId="7AE7CAD2" w14:textId="77777777" w:rsidR="00B670F1" w:rsidRDefault="00084ED3" w:rsidP="00FB4D43">
      <w:r>
        <w:rPr>
          <w:noProof/>
        </w:rPr>
        <w:object w:dxaOrig="15156" w:dyaOrig="9912" w14:anchorId="052120A4">
          <v:shape id="_x0000_i1053" type="#_x0000_t75" alt="" style="width:468.6pt;height:306pt;mso-width-percent:0;mso-height-percent:0;mso-width-percent:0;mso-height-percent:0" o:ole="">
            <v:imagedata r:id="rId82" o:title=""/>
          </v:shape>
          <o:OLEObject Type="Embed" ProgID="Paint.Picture" ShapeID="_x0000_i1053" DrawAspect="Content" ObjectID="_1704660868" r:id="rId83"/>
        </w:object>
      </w:r>
    </w:p>
    <w:p w14:paraId="295CCF41" w14:textId="77777777" w:rsidR="00B670F1" w:rsidRPr="00FB4D43" w:rsidRDefault="00084ED3" w:rsidP="00FB4D43">
      <w:r>
        <w:rPr>
          <w:noProof/>
        </w:rPr>
        <w:object w:dxaOrig="14868" w:dyaOrig="8784" w14:anchorId="5082EE2D">
          <v:shape id="_x0000_i1054" type="#_x0000_t75" alt="" style="width:468.6pt;height:276pt;mso-width-percent:0;mso-height-percent:0;mso-width-percent:0;mso-height-percent:0" o:ole="">
            <v:imagedata r:id="rId84" o:title=""/>
          </v:shape>
          <o:OLEObject Type="Embed" ProgID="Paint.Picture" ShapeID="_x0000_i1054" DrawAspect="Content" ObjectID="_1704660869" r:id="rId85"/>
        </w:object>
      </w:r>
    </w:p>
    <w:p w14:paraId="6887B8EB" w14:textId="77777777" w:rsidR="00622091" w:rsidRDefault="00622091" w:rsidP="00622091"/>
    <w:p w14:paraId="39CDF413" w14:textId="77777777" w:rsidR="00622091" w:rsidRDefault="00622091" w:rsidP="00CE63D6">
      <w:pPr>
        <w:pStyle w:val="Heading3"/>
        <w:numPr>
          <w:ilvl w:val="2"/>
          <w:numId w:val="25"/>
        </w:numPr>
      </w:pPr>
      <w:bookmarkStart w:id="94" w:name="_Toc93340651"/>
      <w:r>
        <w:lastRenderedPageBreak/>
        <w:t>Register Users</w:t>
      </w:r>
      <w:bookmarkEnd w:id="94"/>
      <w:r>
        <w:t xml:space="preserve"> </w:t>
      </w:r>
    </w:p>
    <w:p w14:paraId="2D195B8A" w14:textId="77777777" w:rsidR="00B670F1" w:rsidRDefault="00B670F1" w:rsidP="00B670F1"/>
    <w:p w14:paraId="40D9806B" w14:textId="77777777" w:rsidR="00B670F1" w:rsidRDefault="00B670F1" w:rsidP="00CE63D6">
      <w:pPr>
        <w:numPr>
          <w:ilvl w:val="0"/>
          <w:numId w:val="29"/>
        </w:numPr>
      </w:pPr>
      <w:r>
        <w:t>Login to Ansible Tower/AWX, Go to Resources =&gt; Templates =&gt; Add</w:t>
      </w:r>
    </w:p>
    <w:p w14:paraId="7320670E" w14:textId="77777777" w:rsidR="00B670F1" w:rsidRDefault="00B670F1" w:rsidP="00CE63D6">
      <w:pPr>
        <w:numPr>
          <w:ilvl w:val="0"/>
          <w:numId w:val="29"/>
        </w:numPr>
      </w:pPr>
      <w:r>
        <w:t>Key in Job name. The format is &lt;</w:t>
      </w:r>
      <w:proofErr w:type="spellStart"/>
      <w:r>
        <w:t>org_name</w:t>
      </w:r>
      <w:proofErr w:type="spellEnd"/>
      <w:r>
        <w:t>&gt;-&lt;env&gt;-</w:t>
      </w:r>
      <w:proofErr w:type="spellStart"/>
      <w:r>
        <w:t>openidl</w:t>
      </w:r>
      <w:proofErr w:type="spellEnd"/>
      <w:r>
        <w:t xml:space="preserve">-register-users </w:t>
      </w:r>
    </w:p>
    <w:p w14:paraId="3D1E6A4A" w14:textId="77777777" w:rsidR="00B670F1" w:rsidRDefault="00B670F1" w:rsidP="00B670F1">
      <w:pPr>
        <w:ind w:left="720"/>
      </w:pPr>
      <w:proofErr w:type="spellStart"/>
      <w:r w:rsidRPr="00F04C4C">
        <w:rPr>
          <w:b/>
          <w:bCs/>
        </w:rPr>
        <w:t>Org_name</w:t>
      </w:r>
      <w:proofErr w:type="spellEnd"/>
      <w:r w:rsidRPr="00F04C4C">
        <w:rPr>
          <w:b/>
          <w:bCs/>
        </w:rPr>
        <w:t xml:space="preserve">: </w:t>
      </w:r>
      <w:r>
        <w:t xml:space="preserve">First 4 characters of </w:t>
      </w:r>
      <w:proofErr w:type="spellStart"/>
      <w:r>
        <w:t>org_name</w:t>
      </w:r>
      <w:proofErr w:type="spellEnd"/>
      <w:r>
        <w:t xml:space="preserve">. Note Jenkins pipeline code refers to the job template name and hence it is vital. </w:t>
      </w:r>
    </w:p>
    <w:p w14:paraId="52E0696E" w14:textId="77777777" w:rsidR="00B670F1" w:rsidRDefault="00B670F1" w:rsidP="00B670F1">
      <w:pPr>
        <w:ind w:left="720"/>
      </w:pPr>
      <w:r w:rsidRPr="00F04C4C">
        <w:rPr>
          <w:b/>
          <w:bCs/>
        </w:rPr>
        <w:t>Env:</w:t>
      </w:r>
      <w:r>
        <w:t xml:space="preserve"> dev | test | prod </w:t>
      </w:r>
    </w:p>
    <w:p w14:paraId="063984EB" w14:textId="77777777" w:rsidR="00B670F1" w:rsidRDefault="00B670F1" w:rsidP="00CE63D6">
      <w:pPr>
        <w:numPr>
          <w:ilvl w:val="0"/>
          <w:numId w:val="29"/>
        </w:numPr>
      </w:pPr>
      <w:r>
        <w:t>Select Job type as Run and check on Prompt on Launch</w:t>
      </w:r>
    </w:p>
    <w:p w14:paraId="67ACEAAF" w14:textId="77777777" w:rsidR="00B670F1" w:rsidRDefault="00B670F1" w:rsidP="00CE63D6">
      <w:pPr>
        <w:numPr>
          <w:ilvl w:val="0"/>
          <w:numId w:val="29"/>
        </w:numPr>
      </w:pPr>
      <w:r>
        <w:t xml:space="preserve">Choose inventory as </w:t>
      </w:r>
      <w:proofErr w:type="spellStart"/>
      <w:r>
        <w:t>ansible_provisioners</w:t>
      </w:r>
      <w:proofErr w:type="spellEnd"/>
      <w:r>
        <w:t xml:space="preserve"> which was configured in previous step. </w:t>
      </w:r>
    </w:p>
    <w:p w14:paraId="6FB42811" w14:textId="77777777" w:rsidR="00B670F1" w:rsidRDefault="00B670F1" w:rsidP="00CE63D6">
      <w:pPr>
        <w:numPr>
          <w:ilvl w:val="0"/>
          <w:numId w:val="29"/>
        </w:numPr>
      </w:pPr>
      <w:r>
        <w:t xml:space="preserve">Choose the project that holds the </w:t>
      </w:r>
      <w:proofErr w:type="spellStart"/>
      <w:r>
        <w:t>IaC</w:t>
      </w:r>
      <w:proofErr w:type="spellEnd"/>
      <w:r>
        <w:t xml:space="preserve"> code. (</w:t>
      </w:r>
      <w:proofErr w:type="spellStart"/>
      <w:proofErr w:type="gramStart"/>
      <w:r>
        <w:t>openidl</w:t>
      </w:r>
      <w:proofErr w:type="gramEnd"/>
      <w:r>
        <w:t>-aais-gitops</w:t>
      </w:r>
      <w:proofErr w:type="spellEnd"/>
      <w:r>
        <w:t>) configured in previous step</w:t>
      </w:r>
    </w:p>
    <w:p w14:paraId="6D7214FA" w14:textId="77777777" w:rsidR="00B670F1" w:rsidRDefault="00B670F1" w:rsidP="00CE63D6">
      <w:pPr>
        <w:numPr>
          <w:ilvl w:val="0"/>
          <w:numId w:val="29"/>
        </w:numPr>
      </w:pPr>
      <w:r>
        <w:t xml:space="preserve">Choose the relevant execution environment </w:t>
      </w:r>
    </w:p>
    <w:p w14:paraId="4C9B9DF3" w14:textId="77777777" w:rsidR="00B670F1" w:rsidRDefault="00B670F1" w:rsidP="00CE63D6">
      <w:pPr>
        <w:numPr>
          <w:ilvl w:val="0"/>
          <w:numId w:val="29"/>
        </w:numPr>
      </w:pPr>
      <w:r>
        <w:t>Choose the playbook “</w:t>
      </w:r>
      <w:proofErr w:type="spellStart"/>
      <w:r>
        <w:t>awx</w:t>
      </w:r>
      <w:proofErr w:type="spellEnd"/>
      <w:r>
        <w:t>-automation/pre-register-</w:t>
      </w:r>
      <w:proofErr w:type="spellStart"/>
      <w:r>
        <w:t>users.yml</w:t>
      </w:r>
      <w:proofErr w:type="spellEnd"/>
      <w:r>
        <w:t>”.</w:t>
      </w:r>
    </w:p>
    <w:p w14:paraId="0907591C" w14:textId="77777777" w:rsidR="00B670F1" w:rsidRDefault="00B670F1" w:rsidP="00CE63D6">
      <w:pPr>
        <w:numPr>
          <w:ilvl w:val="0"/>
          <w:numId w:val="29"/>
        </w:numPr>
      </w:pPr>
      <w:r>
        <w:t xml:space="preserve">Choose the following credentials. </w:t>
      </w:r>
    </w:p>
    <w:p w14:paraId="79F234E0" w14:textId="77777777" w:rsidR="00B670F1" w:rsidRDefault="00B670F1" w:rsidP="00CE63D6">
      <w:pPr>
        <w:numPr>
          <w:ilvl w:val="1"/>
          <w:numId w:val="29"/>
        </w:numPr>
      </w:pPr>
      <w:r>
        <w:t>Machine credential configured in previous step</w:t>
      </w:r>
    </w:p>
    <w:p w14:paraId="5BE36DEF" w14:textId="77777777" w:rsidR="00B670F1" w:rsidRDefault="00B670F1" w:rsidP="00CE63D6">
      <w:pPr>
        <w:numPr>
          <w:ilvl w:val="1"/>
          <w:numId w:val="29"/>
        </w:numPr>
      </w:pPr>
      <w:r>
        <w:t xml:space="preserve">OpenIDL-IAC credential configured in previous step </w:t>
      </w:r>
    </w:p>
    <w:p w14:paraId="3EFD4DB4" w14:textId="77777777" w:rsidR="00B670F1" w:rsidRDefault="00B670F1" w:rsidP="00CE63D6">
      <w:pPr>
        <w:numPr>
          <w:ilvl w:val="0"/>
          <w:numId w:val="29"/>
        </w:numPr>
      </w:pPr>
      <w:r>
        <w:t xml:space="preserve">Choose prompt on Launch for variables (mandatory) </w:t>
      </w:r>
    </w:p>
    <w:p w14:paraId="169AD11A" w14:textId="77777777" w:rsidR="00B670F1" w:rsidRDefault="00B670F1" w:rsidP="00CE63D6">
      <w:pPr>
        <w:numPr>
          <w:ilvl w:val="0"/>
          <w:numId w:val="29"/>
        </w:numPr>
      </w:pPr>
      <w:r>
        <w:t xml:space="preserve">Set relevant verbosity level, Timeout at minimum 900 seconds. </w:t>
      </w:r>
    </w:p>
    <w:p w14:paraId="4C549CB3" w14:textId="77777777" w:rsidR="00B670F1" w:rsidRDefault="00B670F1" w:rsidP="00CE63D6">
      <w:pPr>
        <w:numPr>
          <w:ilvl w:val="0"/>
          <w:numId w:val="29"/>
        </w:numPr>
      </w:pPr>
      <w:r>
        <w:t xml:space="preserve">Set the Option “Privilege Escalation”. </w:t>
      </w:r>
    </w:p>
    <w:p w14:paraId="650C5917" w14:textId="77777777" w:rsidR="00B670F1" w:rsidRDefault="00084ED3" w:rsidP="00B670F1">
      <w:r>
        <w:rPr>
          <w:noProof/>
        </w:rPr>
        <w:object w:dxaOrig="15396" w:dyaOrig="9828" w14:anchorId="62FFB4A7">
          <v:shape id="_x0000_i1055" type="#_x0000_t75" alt="" style="width:467.4pt;height:297.6pt;mso-width-percent:0;mso-height-percent:0;mso-width-percent:0;mso-height-percent:0" o:ole="">
            <v:imagedata r:id="rId86" o:title=""/>
          </v:shape>
          <o:OLEObject Type="Embed" ProgID="Paint.Picture" ShapeID="_x0000_i1055" DrawAspect="Content" ObjectID="_1704660870" r:id="rId87"/>
        </w:object>
      </w:r>
    </w:p>
    <w:p w14:paraId="25C2ADEF" w14:textId="77777777" w:rsidR="00A56A53" w:rsidRPr="00B670F1" w:rsidRDefault="00084ED3" w:rsidP="00B670F1">
      <w:r>
        <w:rPr>
          <w:noProof/>
        </w:rPr>
        <w:object w:dxaOrig="14856" w:dyaOrig="9972" w14:anchorId="25B0FFFF">
          <v:shape id="_x0000_i1056" type="#_x0000_t75" alt="" style="width:468pt;height:315pt;mso-width-percent:0;mso-height-percent:0;mso-width-percent:0;mso-height-percent:0" o:ole="">
            <v:imagedata r:id="rId88" o:title=""/>
          </v:shape>
          <o:OLEObject Type="Embed" ProgID="Paint.Picture" ShapeID="_x0000_i1056" DrawAspect="Content" ObjectID="_1704660871" r:id="rId89"/>
        </w:object>
      </w:r>
    </w:p>
    <w:p w14:paraId="389776DA" w14:textId="77777777" w:rsidR="00622091" w:rsidRDefault="00622091" w:rsidP="00622091"/>
    <w:p w14:paraId="25B7588C" w14:textId="77777777" w:rsidR="00622091" w:rsidRDefault="00622091" w:rsidP="00CE63D6">
      <w:pPr>
        <w:pStyle w:val="Heading3"/>
        <w:numPr>
          <w:ilvl w:val="2"/>
          <w:numId w:val="25"/>
        </w:numPr>
      </w:pPr>
      <w:bookmarkStart w:id="95" w:name="_Toc93340652"/>
      <w:r>
        <w:lastRenderedPageBreak/>
        <w:t xml:space="preserve">OpenIDL </w:t>
      </w:r>
      <w:r w:rsidR="006E6AB2">
        <w:t>A</w:t>
      </w:r>
      <w:r>
        <w:t>pplication Install</w:t>
      </w:r>
      <w:bookmarkEnd w:id="95"/>
      <w:r>
        <w:t xml:space="preserve"> </w:t>
      </w:r>
    </w:p>
    <w:p w14:paraId="05CCB40D" w14:textId="77777777" w:rsidR="00622091" w:rsidRDefault="00622091" w:rsidP="00622091"/>
    <w:p w14:paraId="19240B40" w14:textId="77777777" w:rsidR="00993575" w:rsidRDefault="00993575" w:rsidP="00CE63D6">
      <w:pPr>
        <w:numPr>
          <w:ilvl w:val="0"/>
          <w:numId w:val="30"/>
        </w:numPr>
      </w:pPr>
      <w:r>
        <w:t>Login to Ansible Tower/AWX, Go to Resources =&gt; Templates =&gt; Add</w:t>
      </w:r>
    </w:p>
    <w:p w14:paraId="16D05664" w14:textId="77777777" w:rsidR="00993575" w:rsidRDefault="00993575" w:rsidP="00CE63D6">
      <w:pPr>
        <w:numPr>
          <w:ilvl w:val="0"/>
          <w:numId w:val="30"/>
        </w:numPr>
      </w:pPr>
      <w:r>
        <w:t>Key in Job name. The format is &lt;</w:t>
      </w:r>
      <w:proofErr w:type="spellStart"/>
      <w:r>
        <w:t>org_name</w:t>
      </w:r>
      <w:proofErr w:type="spellEnd"/>
      <w:r>
        <w:t>&gt;-&lt;env&gt;-</w:t>
      </w:r>
      <w:proofErr w:type="spellStart"/>
      <w:r>
        <w:t>openidl</w:t>
      </w:r>
      <w:proofErr w:type="spellEnd"/>
      <w:r>
        <w:t>-</w:t>
      </w:r>
      <w:r w:rsidR="003C0918">
        <w:t>apps</w:t>
      </w:r>
      <w:r>
        <w:t xml:space="preserve"> </w:t>
      </w:r>
    </w:p>
    <w:p w14:paraId="518F0063" w14:textId="77777777" w:rsidR="00993575" w:rsidRDefault="00993575" w:rsidP="00993575">
      <w:pPr>
        <w:ind w:left="720"/>
      </w:pPr>
      <w:proofErr w:type="spellStart"/>
      <w:r w:rsidRPr="00F04C4C">
        <w:rPr>
          <w:b/>
          <w:bCs/>
        </w:rPr>
        <w:t>Org_name</w:t>
      </w:r>
      <w:proofErr w:type="spellEnd"/>
      <w:r w:rsidRPr="00F04C4C">
        <w:rPr>
          <w:b/>
          <w:bCs/>
        </w:rPr>
        <w:t xml:space="preserve">: </w:t>
      </w:r>
      <w:r>
        <w:t xml:space="preserve">First 4 characters of </w:t>
      </w:r>
      <w:proofErr w:type="spellStart"/>
      <w:r>
        <w:t>org_name</w:t>
      </w:r>
      <w:proofErr w:type="spellEnd"/>
      <w:r>
        <w:t xml:space="preserve">. Note Jenkins pipeline code refers to the job template name and hence it is vital. </w:t>
      </w:r>
    </w:p>
    <w:p w14:paraId="760EA96F" w14:textId="77777777" w:rsidR="00993575" w:rsidRDefault="00993575" w:rsidP="00993575">
      <w:pPr>
        <w:ind w:left="720"/>
      </w:pPr>
      <w:r w:rsidRPr="00F04C4C">
        <w:rPr>
          <w:b/>
          <w:bCs/>
        </w:rPr>
        <w:t>Env:</w:t>
      </w:r>
      <w:r>
        <w:t xml:space="preserve"> dev | test | prod </w:t>
      </w:r>
    </w:p>
    <w:p w14:paraId="2B86EE81" w14:textId="77777777" w:rsidR="00993575" w:rsidRDefault="00993575" w:rsidP="00CE63D6">
      <w:pPr>
        <w:numPr>
          <w:ilvl w:val="0"/>
          <w:numId w:val="30"/>
        </w:numPr>
      </w:pPr>
      <w:r>
        <w:t>Select Job type as Run and check on Prompt on Launch</w:t>
      </w:r>
    </w:p>
    <w:p w14:paraId="727882FB" w14:textId="77777777" w:rsidR="00993575" w:rsidRDefault="00993575" w:rsidP="00CE63D6">
      <w:pPr>
        <w:numPr>
          <w:ilvl w:val="0"/>
          <w:numId w:val="30"/>
        </w:numPr>
      </w:pPr>
      <w:r>
        <w:t xml:space="preserve">Choose inventory as </w:t>
      </w:r>
      <w:proofErr w:type="spellStart"/>
      <w:r>
        <w:t>ansible_provisioners</w:t>
      </w:r>
      <w:proofErr w:type="spellEnd"/>
      <w:r>
        <w:t xml:space="preserve"> which was configured in previous step. </w:t>
      </w:r>
    </w:p>
    <w:p w14:paraId="1445D943" w14:textId="77777777" w:rsidR="00993575" w:rsidRDefault="00993575" w:rsidP="00CE63D6">
      <w:pPr>
        <w:numPr>
          <w:ilvl w:val="0"/>
          <w:numId w:val="30"/>
        </w:numPr>
      </w:pPr>
      <w:r>
        <w:t xml:space="preserve">Choose the project that holds the </w:t>
      </w:r>
      <w:r w:rsidR="003C0918">
        <w:t>application</w:t>
      </w:r>
      <w:r>
        <w:t xml:space="preserve"> code. (</w:t>
      </w:r>
      <w:proofErr w:type="gramStart"/>
      <w:r>
        <w:t>openidl</w:t>
      </w:r>
      <w:proofErr w:type="gramEnd"/>
      <w:r>
        <w:t>-</w:t>
      </w:r>
      <w:r w:rsidR="003C0918">
        <w:t>main</w:t>
      </w:r>
      <w:r>
        <w:t>) configured in previous step</w:t>
      </w:r>
    </w:p>
    <w:p w14:paraId="56AC9F67" w14:textId="77777777" w:rsidR="00993575" w:rsidRDefault="00993575" w:rsidP="00CE63D6">
      <w:pPr>
        <w:numPr>
          <w:ilvl w:val="0"/>
          <w:numId w:val="30"/>
        </w:numPr>
      </w:pPr>
      <w:r>
        <w:t xml:space="preserve">Choose the relevant execution environment </w:t>
      </w:r>
    </w:p>
    <w:p w14:paraId="376C17DF" w14:textId="77777777" w:rsidR="00993575" w:rsidRDefault="00993575" w:rsidP="00CE63D6">
      <w:pPr>
        <w:numPr>
          <w:ilvl w:val="0"/>
          <w:numId w:val="30"/>
        </w:numPr>
      </w:pPr>
      <w:r>
        <w:t>Choose the playbook “</w:t>
      </w:r>
      <w:proofErr w:type="spellStart"/>
      <w:r>
        <w:t>awx</w:t>
      </w:r>
      <w:proofErr w:type="spellEnd"/>
      <w:r>
        <w:t>-automation/</w:t>
      </w:r>
      <w:r w:rsidR="003C0918">
        <w:t>deploy-</w:t>
      </w:r>
      <w:proofErr w:type="spellStart"/>
      <w:r w:rsidR="003C0918">
        <w:t>openidl</w:t>
      </w:r>
      <w:proofErr w:type="spellEnd"/>
      <w:r w:rsidR="003C0918">
        <w:t>-</w:t>
      </w:r>
      <w:proofErr w:type="spellStart"/>
      <w:r w:rsidR="003C0918">
        <w:t>apps.yaml</w:t>
      </w:r>
      <w:proofErr w:type="spellEnd"/>
      <w:r>
        <w:t>”.</w:t>
      </w:r>
    </w:p>
    <w:p w14:paraId="48DC9D9A" w14:textId="77777777" w:rsidR="00993575" w:rsidRDefault="00993575" w:rsidP="00CE63D6">
      <w:pPr>
        <w:numPr>
          <w:ilvl w:val="0"/>
          <w:numId w:val="30"/>
        </w:numPr>
      </w:pPr>
      <w:r>
        <w:t xml:space="preserve">Choose the following credentials. </w:t>
      </w:r>
    </w:p>
    <w:p w14:paraId="529703BF" w14:textId="77777777" w:rsidR="00993575" w:rsidRDefault="00993575" w:rsidP="00CE63D6">
      <w:pPr>
        <w:numPr>
          <w:ilvl w:val="1"/>
          <w:numId w:val="30"/>
        </w:numPr>
      </w:pPr>
      <w:r>
        <w:t>Machine credential configured in previous step</w:t>
      </w:r>
    </w:p>
    <w:p w14:paraId="06779852" w14:textId="77777777" w:rsidR="00993575" w:rsidRDefault="00993575" w:rsidP="00CE63D6">
      <w:pPr>
        <w:numPr>
          <w:ilvl w:val="1"/>
          <w:numId w:val="30"/>
        </w:numPr>
      </w:pPr>
      <w:r>
        <w:t>OpenIDL-</w:t>
      </w:r>
      <w:r w:rsidR="003C0918">
        <w:t>APP</w:t>
      </w:r>
      <w:r>
        <w:t xml:space="preserve"> credential configured in previous step </w:t>
      </w:r>
    </w:p>
    <w:p w14:paraId="351B44C7" w14:textId="77777777" w:rsidR="00993575" w:rsidRDefault="00993575" w:rsidP="00CE63D6">
      <w:pPr>
        <w:numPr>
          <w:ilvl w:val="0"/>
          <w:numId w:val="30"/>
        </w:numPr>
      </w:pPr>
      <w:r>
        <w:t xml:space="preserve">Choose prompt on Launch for variables (mandatory) </w:t>
      </w:r>
    </w:p>
    <w:p w14:paraId="722A489A" w14:textId="77777777" w:rsidR="00993575" w:rsidRDefault="00993575" w:rsidP="00CE63D6">
      <w:pPr>
        <w:numPr>
          <w:ilvl w:val="0"/>
          <w:numId w:val="30"/>
        </w:numPr>
      </w:pPr>
      <w:r>
        <w:t xml:space="preserve">Set relevant verbosity level, Timeout at minimum 900 seconds. </w:t>
      </w:r>
    </w:p>
    <w:p w14:paraId="5B3032A1" w14:textId="77777777" w:rsidR="00993575" w:rsidRDefault="00993575" w:rsidP="00CE63D6">
      <w:pPr>
        <w:numPr>
          <w:ilvl w:val="0"/>
          <w:numId w:val="30"/>
        </w:numPr>
      </w:pPr>
      <w:r>
        <w:t xml:space="preserve">Set the Option “Privilege Escalation”. </w:t>
      </w:r>
    </w:p>
    <w:p w14:paraId="63133FE6" w14:textId="77777777" w:rsidR="00993575" w:rsidRDefault="00993575" w:rsidP="00622091"/>
    <w:p w14:paraId="74874C98" w14:textId="77777777" w:rsidR="003C0918" w:rsidRDefault="00084ED3" w:rsidP="00622091">
      <w:r>
        <w:rPr>
          <w:noProof/>
        </w:rPr>
        <w:object w:dxaOrig="15408" w:dyaOrig="9876" w14:anchorId="4719EC39">
          <v:shape id="_x0000_i1057" type="#_x0000_t75" alt="" style="width:467.4pt;height:300pt;mso-width-percent:0;mso-height-percent:0;mso-width-percent:0;mso-height-percent:0" o:ole="">
            <v:imagedata r:id="rId90" o:title=""/>
          </v:shape>
          <o:OLEObject Type="Embed" ProgID="Paint.Picture" ShapeID="_x0000_i1057" DrawAspect="Content" ObjectID="_1704660872" r:id="rId91"/>
        </w:object>
      </w:r>
    </w:p>
    <w:p w14:paraId="05924E98" w14:textId="77777777" w:rsidR="003C0918" w:rsidRDefault="00084ED3" w:rsidP="00622091">
      <w:r>
        <w:rPr>
          <w:noProof/>
        </w:rPr>
        <w:object w:dxaOrig="15192" w:dyaOrig="10200" w14:anchorId="5E44FFE1">
          <v:shape id="_x0000_i1058" type="#_x0000_t75" alt="" style="width:468pt;height:314.4pt;mso-width-percent:0;mso-height-percent:0;mso-width-percent:0;mso-height-percent:0" o:ole="">
            <v:imagedata r:id="rId92" o:title=""/>
          </v:shape>
          <o:OLEObject Type="Embed" ProgID="Paint.Picture" ShapeID="_x0000_i1058" DrawAspect="Content" ObjectID="_1704660873" r:id="rId93"/>
        </w:object>
      </w:r>
    </w:p>
    <w:p w14:paraId="58DDDBEF" w14:textId="77777777" w:rsidR="00993575" w:rsidRDefault="00993575" w:rsidP="00622091"/>
    <w:p w14:paraId="524B3AF0" w14:textId="77777777" w:rsidR="00622091" w:rsidRDefault="00622091" w:rsidP="00CE63D6">
      <w:pPr>
        <w:pStyle w:val="Heading3"/>
        <w:numPr>
          <w:ilvl w:val="2"/>
          <w:numId w:val="25"/>
        </w:numPr>
      </w:pPr>
      <w:bookmarkStart w:id="96" w:name="_Toc93340653"/>
      <w:r>
        <w:lastRenderedPageBreak/>
        <w:t xml:space="preserve">OpenIDL </w:t>
      </w:r>
      <w:r w:rsidR="006E6AB2">
        <w:t>Application Secrets</w:t>
      </w:r>
      <w:r>
        <w:t xml:space="preserve"> Install</w:t>
      </w:r>
      <w:bookmarkEnd w:id="96"/>
      <w:r>
        <w:t xml:space="preserve"> </w:t>
      </w:r>
    </w:p>
    <w:p w14:paraId="2B20DE3C" w14:textId="77777777" w:rsidR="00622091" w:rsidRDefault="00622091" w:rsidP="00622091"/>
    <w:p w14:paraId="26FA5D7E" w14:textId="77777777" w:rsidR="006E6AB2" w:rsidRDefault="006E6AB2" w:rsidP="00CE63D6">
      <w:pPr>
        <w:numPr>
          <w:ilvl w:val="0"/>
          <w:numId w:val="31"/>
        </w:numPr>
      </w:pPr>
      <w:r>
        <w:t>Login to Ansible Tower/AWX, Go to Resources =&gt; Templates =&gt; Add</w:t>
      </w:r>
    </w:p>
    <w:p w14:paraId="6DE17F5D" w14:textId="77777777" w:rsidR="006E6AB2" w:rsidRDefault="006E6AB2" w:rsidP="00CE63D6">
      <w:pPr>
        <w:numPr>
          <w:ilvl w:val="0"/>
          <w:numId w:val="31"/>
        </w:numPr>
      </w:pPr>
      <w:r>
        <w:t>Key in Job name. The format is &lt;</w:t>
      </w:r>
      <w:proofErr w:type="spellStart"/>
      <w:r>
        <w:t>org_name</w:t>
      </w:r>
      <w:proofErr w:type="spellEnd"/>
      <w:r>
        <w:t>&gt;-&lt;env&gt;-</w:t>
      </w:r>
      <w:proofErr w:type="spellStart"/>
      <w:r>
        <w:t>openidl</w:t>
      </w:r>
      <w:proofErr w:type="spellEnd"/>
      <w:r>
        <w:t xml:space="preserve">-secrets </w:t>
      </w:r>
    </w:p>
    <w:p w14:paraId="7EE015C2" w14:textId="77777777" w:rsidR="006E6AB2" w:rsidRDefault="006E6AB2" w:rsidP="006E6AB2">
      <w:pPr>
        <w:ind w:left="720"/>
      </w:pPr>
      <w:proofErr w:type="spellStart"/>
      <w:r w:rsidRPr="00F04C4C">
        <w:rPr>
          <w:b/>
          <w:bCs/>
        </w:rPr>
        <w:t>Org_name</w:t>
      </w:r>
      <w:proofErr w:type="spellEnd"/>
      <w:r w:rsidRPr="00F04C4C">
        <w:rPr>
          <w:b/>
          <w:bCs/>
        </w:rPr>
        <w:t xml:space="preserve">: </w:t>
      </w:r>
      <w:r>
        <w:t xml:space="preserve">First 4 characters of </w:t>
      </w:r>
      <w:proofErr w:type="spellStart"/>
      <w:r>
        <w:t>org_name</w:t>
      </w:r>
      <w:proofErr w:type="spellEnd"/>
      <w:r>
        <w:t xml:space="preserve">. Note Jenkins pipeline code refers to the job template name and hence it is vital. </w:t>
      </w:r>
    </w:p>
    <w:p w14:paraId="75AFA0CB" w14:textId="77777777" w:rsidR="006E6AB2" w:rsidRDefault="006E6AB2" w:rsidP="006E6AB2">
      <w:pPr>
        <w:ind w:left="720"/>
      </w:pPr>
      <w:r w:rsidRPr="00F04C4C">
        <w:rPr>
          <w:b/>
          <w:bCs/>
        </w:rPr>
        <w:t>Env:</w:t>
      </w:r>
      <w:r>
        <w:t xml:space="preserve"> dev | test | prod </w:t>
      </w:r>
    </w:p>
    <w:p w14:paraId="6DB88C8C" w14:textId="77777777" w:rsidR="006E6AB2" w:rsidRDefault="006E6AB2" w:rsidP="00CE63D6">
      <w:pPr>
        <w:numPr>
          <w:ilvl w:val="0"/>
          <w:numId w:val="31"/>
        </w:numPr>
      </w:pPr>
      <w:r>
        <w:t>Select Job type as Run and check on Prompt on Launch</w:t>
      </w:r>
    </w:p>
    <w:p w14:paraId="5BF4B9FD" w14:textId="77777777" w:rsidR="006E6AB2" w:rsidRDefault="006E6AB2" w:rsidP="00CE63D6">
      <w:pPr>
        <w:numPr>
          <w:ilvl w:val="0"/>
          <w:numId w:val="31"/>
        </w:numPr>
      </w:pPr>
      <w:r>
        <w:t xml:space="preserve">Choose inventory as </w:t>
      </w:r>
      <w:proofErr w:type="spellStart"/>
      <w:r>
        <w:t>ansible_provisioners</w:t>
      </w:r>
      <w:proofErr w:type="spellEnd"/>
      <w:r>
        <w:t xml:space="preserve"> which was configured in previous step. </w:t>
      </w:r>
    </w:p>
    <w:p w14:paraId="569004BD" w14:textId="77777777" w:rsidR="006E6AB2" w:rsidRDefault="006E6AB2" w:rsidP="00CE63D6">
      <w:pPr>
        <w:numPr>
          <w:ilvl w:val="0"/>
          <w:numId w:val="31"/>
        </w:numPr>
      </w:pPr>
      <w:r>
        <w:t>Choose the project that holds the application code. (</w:t>
      </w:r>
      <w:proofErr w:type="gramStart"/>
      <w:r>
        <w:t>openidl</w:t>
      </w:r>
      <w:proofErr w:type="gramEnd"/>
      <w:r>
        <w:t>-main) configured in previous step</w:t>
      </w:r>
    </w:p>
    <w:p w14:paraId="6E129ABA" w14:textId="77777777" w:rsidR="006E6AB2" w:rsidRDefault="006E6AB2" w:rsidP="00CE63D6">
      <w:pPr>
        <w:numPr>
          <w:ilvl w:val="0"/>
          <w:numId w:val="31"/>
        </w:numPr>
      </w:pPr>
      <w:r>
        <w:t xml:space="preserve">Choose the relevant execution environment </w:t>
      </w:r>
    </w:p>
    <w:p w14:paraId="5AC6CA21" w14:textId="77777777" w:rsidR="006E6AB2" w:rsidRDefault="006E6AB2" w:rsidP="00CE63D6">
      <w:pPr>
        <w:numPr>
          <w:ilvl w:val="0"/>
          <w:numId w:val="31"/>
        </w:numPr>
      </w:pPr>
      <w:r>
        <w:t>Choose the playbook “</w:t>
      </w:r>
      <w:proofErr w:type="spellStart"/>
      <w:r>
        <w:t>awx</w:t>
      </w:r>
      <w:proofErr w:type="spellEnd"/>
      <w:r>
        <w:t>-automation/deploy-</w:t>
      </w:r>
      <w:proofErr w:type="spellStart"/>
      <w:r>
        <w:t>openidl</w:t>
      </w:r>
      <w:proofErr w:type="spellEnd"/>
      <w:r>
        <w:t>-</w:t>
      </w:r>
      <w:proofErr w:type="spellStart"/>
      <w:r>
        <w:t>secrets.yaml</w:t>
      </w:r>
      <w:proofErr w:type="spellEnd"/>
      <w:r>
        <w:t>”.</w:t>
      </w:r>
    </w:p>
    <w:p w14:paraId="174537DF" w14:textId="77777777" w:rsidR="006E6AB2" w:rsidRDefault="006E6AB2" w:rsidP="00CE63D6">
      <w:pPr>
        <w:numPr>
          <w:ilvl w:val="0"/>
          <w:numId w:val="31"/>
        </w:numPr>
      </w:pPr>
      <w:r>
        <w:t xml:space="preserve">Choose the following credentials. </w:t>
      </w:r>
    </w:p>
    <w:p w14:paraId="557D1E5B" w14:textId="77777777" w:rsidR="006E6AB2" w:rsidRDefault="006E6AB2" w:rsidP="00CE63D6">
      <w:pPr>
        <w:numPr>
          <w:ilvl w:val="1"/>
          <w:numId w:val="31"/>
        </w:numPr>
      </w:pPr>
      <w:r>
        <w:t>Machine credential configured in previous step</w:t>
      </w:r>
    </w:p>
    <w:p w14:paraId="3C0279AD" w14:textId="77777777" w:rsidR="006E6AB2" w:rsidRDefault="006E6AB2" w:rsidP="00CE63D6">
      <w:pPr>
        <w:numPr>
          <w:ilvl w:val="1"/>
          <w:numId w:val="31"/>
        </w:numPr>
      </w:pPr>
      <w:r>
        <w:t xml:space="preserve">OpenIDL-APP credential configured in previous step </w:t>
      </w:r>
    </w:p>
    <w:p w14:paraId="4602BBE9" w14:textId="77777777" w:rsidR="006E6AB2" w:rsidRDefault="006E6AB2" w:rsidP="00CE63D6">
      <w:pPr>
        <w:numPr>
          <w:ilvl w:val="0"/>
          <w:numId w:val="31"/>
        </w:numPr>
      </w:pPr>
      <w:r>
        <w:t xml:space="preserve">Choose prompt on Launch for variables (mandatory) </w:t>
      </w:r>
    </w:p>
    <w:p w14:paraId="71EFC038" w14:textId="77777777" w:rsidR="006E6AB2" w:rsidRDefault="006E6AB2" w:rsidP="00CE63D6">
      <w:pPr>
        <w:numPr>
          <w:ilvl w:val="0"/>
          <w:numId w:val="31"/>
        </w:numPr>
      </w:pPr>
      <w:r>
        <w:t xml:space="preserve">Set relevant verbosity level, Timeout at minimum 900 seconds. </w:t>
      </w:r>
    </w:p>
    <w:p w14:paraId="15AE17BC" w14:textId="77777777" w:rsidR="006E6AB2" w:rsidRDefault="006E6AB2" w:rsidP="00CE63D6">
      <w:pPr>
        <w:numPr>
          <w:ilvl w:val="0"/>
          <w:numId w:val="31"/>
        </w:numPr>
      </w:pPr>
      <w:r>
        <w:t xml:space="preserve">Set the Option “Privilege Escalation”. </w:t>
      </w:r>
    </w:p>
    <w:p w14:paraId="52D156A5" w14:textId="77777777" w:rsidR="00622091" w:rsidRDefault="00084ED3" w:rsidP="00622091">
      <w:r>
        <w:rPr>
          <w:noProof/>
        </w:rPr>
        <w:object w:dxaOrig="15192" w:dyaOrig="9612" w14:anchorId="090E9987">
          <v:shape id="_x0000_i1059" type="#_x0000_t75" alt="" style="width:468pt;height:295.8pt;mso-width-percent:0;mso-height-percent:0;mso-width-percent:0;mso-height-percent:0" o:ole="">
            <v:imagedata r:id="rId94" o:title=""/>
          </v:shape>
          <o:OLEObject Type="Embed" ProgID="Paint.Picture" ShapeID="_x0000_i1059" DrawAspect="Content" ObjectID="_1704660874" r:id="rId95"/>
        </w:object>
      </w:r>
    </w:p>
    <w:p w14:paraId="43F5DF7E" w14:textId="77777777" w:rsidR="006E6AB2" w:rsidRPr="00622091" w:rsidRDefault="00084ED3" w:rsidP="00622091">
      <w:r>
        <w:rPr>
          <w:noProof/>
        </w:rPr>
        <w:object w:dxaOrig="15048" w:dyaOrig="10164" w14:anchorId="1EB53A3B">
          <v:shape id="_x0000_i1060" type="#_x0000_t75" alt="" style="width:468pt;height:316.2pt;mso-width-percent:0;mso-height-percent:0;mso-width-percent:0;mso-height-percent:0" o:ole="">
            <v:imagedata r:id="rId96" o:title=""/>
          </v:shape>
          <o:OLEObject Type="Embed" ProgID="Paint.Picture" ShapeID="_x0000_i1060" DrawAspect="Content" ObjectID="_1704660875" r:id="rId97"/>
        </w:object>
      </w:r>
    </w:p>
    <w:p w14:paraId="4A8BBFA9" w14:textId="77777777" w:rsidR="00917EAD" w:rsidRDefault="00917EAD" w:rsidP="00CE63D6">
      <w:pPr>
        <w:pStyle w:val="Heading1"/>
        <w:numPr>
          <w:ilvl w:val="0"/>
          <w:numId w:val="11"/>
        </w:numPr>
        <w:ind w:left="720" w:hanging="360"/>
      </w:pPr>
      <w:bookmarkStart w:id="97" w:name="_Toc93340654"/>
      <w:r w:rsidRPr="00565748">
        <w:lastRenderedPageBreak/>
        <w:t>Jenkins Job Configuration</w:t>
      </w:r>
      <w:bookmarkEnd w:id="97"/>
    </w:p>
    <w:p w14:paraId="6E449CE5" w14:textId="77777777" w:rsidR="007B5EAB" w:rsidRDefault="007B5EAB" w:rsidP="007B5EAB"/>
    <w:p w14:paraId="5943E99D" w14:textId="77777777" w:rsidR="00C079FB" w:rsidRDefault="00C079FB" w:rsidP="00CE63D6">
      <w:pPr>
        <w:pStyle w:val="Heading3"/>
        <w:numPr>
          <w:ilvl w:val="1"/>
          <w:numId w:val="11"/>
        </w:numPr>
      </w:pPr>
      <w:bookmarkStart w:id="98" w:name="_Toc93340655"/>
      <w:r>
        <w:t>Credentials</w:t>
      </w:r>
      <w:bookmarkEnd w:id="98"/>
      <w:r>
        <w:t xml:space="preserve"> </w:t>
      </w:r>
    </w:p>
    <w:p w14:paraId="1D65FF95" w14:textId="77777777" w:rsidR="00C079FB" w:rsidRPr="00C079FB" w:rsidRDefault="00C079FB" w:rsidP="00C079FB">
      <w:pPr>
        <w:ind w:left="384"/>
      </w:pPr>
    </w:p>
    <w:p w14:paraId="6D0ABEE8" w14:textId="77777777" w:rsidR="00165244" w:rsidRDefault="00165244" w:rsidP="00CE63D6">
      <w:pPr>
        <w:numPr>
          <w:ilvl w:val="0"/>
          <w:numId w:val="32"/>
        </w:numPr>
      </w:pPr>
      <w:r>
        <w:t xml:space="preserve">Before configuring </w:t>
      </w:r>
      <w:r w:rsidR="007B5EAB">
        <w:t>Jenkins’s</w:t>
      </w:r>
      <w:r>
        <w:t xml:space="preserve"> job ensure that the required credentials relevant to the jobs are already configured in Jenkins. </w:t>
      </w:r>
    </w:p>
    <w:p w14:paraId="504ACAEF" w14:textId="77777777" w:rsidR="00165244" w:rsidRDefault="00165244" w:rsidP="00165244">
      <w:pPr>
        <w:ind w:left="720"/>
      </w:pPr>
      <w:r>
        <w:t xml:space="preserve">Terraform credentials </w:t>
      </w:r>
    </w:p>
    <w:p w14:paraId="60580804" w14:textId="77777777" w:rsidR="00165244" w:rsidRDefault="00165244" w:rsidP="00165244">
      <w:pPr>
        <w:ind w:left="720"/>
      </w:pPr>
      <w:r>
        <w:t>AWX (Ansible Tower/AWX User credentials)</w:t>
      </w:r>
    </w:p>
    <w:p w14:paraId="2C386F73" w14:textId="77777777" w:rsidR="00165244" w:rsidRDefault="00165244" w:rsidP="00165244">
      <w:pPr>
        <w:ind w:left="720"/>
      </w:pPr>
      <w:r>
        <w:t xml:space="preserve">GitHub User credentials </w:t>
      </w:r>
    </w:p>
    <w:tbl>
      <w:tblPr>
        <w:tblW w:w="99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800"/>
        <w:gridCol w:w="1890"/>
        <w:gridCol w:w="1530"/>
        <w:gridCol w:w="1980"/>
        <w:gridCol w:w="2007"/>
      </w:tblGrid>
      <w:tr w:rsidR="007B5EAB" w14:paraId="66B763BE" w14:textId="77777777" w:rsidTr="00CE63D6">
        <w:trPr>
          <w:trHeight w:val="557"/>
        </w:trPr>
        <w:tc>
          <w:tcPr>
            <w:tcW w:w="720" w:type="dxa"/>
            <w:shd w:val="clear" w:color="auto" w:fill="D9D9D9"/>
          </w:tcPr>
          <w:p w14:paraId="0C185B22" w14:textId="77777777" w:rsidR="00165244" w:rsidRPr="00CE63D6" w:rsidRDefault="00165244" w:rsidP="00CE63D6">
            <w:pPr>
              <w:jc w:val="center"/>
              <w:rPr>
                <w:b/>
                <w:bCs/>
              </w:rPr>
            </w:pPr>
            <w:r w:rsidRPr="00CE63D6">
              <w:rPr>
                <w:b/>
                <w:bCs/>
              </w:rPr>
              <w:t>S No</w:t>
            </w:r>
          </w:p>
        </w:tc>
        <w:tc>
          <w:tcPr>
            <w:tcW w:w="1800" w:type="dxa"/>
            <w:shd w:val="clear" w:color="auto" w:fill="D9D9D9"/>
          </w:tcPr>
          <w:p w14:paraId="1D6CDE5A" w14:textId="77777777" w:rsidR="00165244" w:rsidRPr="00CE63D6" w:rsidRDefault="00165244" w:rsidP="00CE63D6">
            <w:pPr>
              <w:jc w:val="center"/>
              <w:rPr>
                <w:b/>
                <w:bCs/>
              </w:rPr>
            </w:pPr>
            <w:r w:rsidRPr="00CE63D6">
              <w:rPr>
                <w:b/>
                <w:bCs/>
              </w:rPr>
              <w:t>Credential Type</w:t>
            </w:r>
          </w:p>
        </w:tc>
        <w:tc>
          <w:tcPr>
            <w:tcW w:w="1890" w:type="dxa"/>
            <w:shd w:val="clear" w:color="auto" w:fill="D9D9D9"/>
          </w:tcPr>
          <w:p w14:paraId="749AE29B" w14:textId="77777777" w:rsidR="00165244" w:rsidRPr="00CE63D6" w:rsidRDefault="00165244" w:rsidP="00CE63D6">
            <w:pPr>
              <w:jc w:val="center"/>
              <w:rPr>
                <w:b/>
                <w:bCs/>
              </w:rPr>
            </w:pPr>
            <w:r w:rsidRPr="00CE63D6">
              <w:rPr>
                <w:b/>
                <w:bCs/>
              </w:rPr>
              <w:t>ID</w:t>
            </w:r>
          </w:p>
        </w:tc>
        <w:tc>
          <w:tcPr>
            <w:tcW w:w="1530" w:type="dxa"/>
            <w:shd w:val="clear" w:color="auto" w:fill="D9D9D9"/>
          </w:tcPr>
          <w:p w14:paraId="74F4522F" w14:textId="77777777" w:rsidR="00165244" w:rsidRPr="00CE63D6" w:rsidRDefault="00165244" w:rsidP="00CE63D6">
            <w:pPr>
              <w:jc w:val="center"/>
              <w:rPr>
                <w:b/>
                <w:bCs/>
              </w:rPr>
            </w:pPr>
            <w:r w:rsidRPr="00CE63D6">
              <w:rPr>
                <w:b/>
                <w:bCs/>
              </w:rPr>
              <w:t>Username</w:t>
            </w:r>
          </w:p>
        </w:tc>
        <w:tc>
          <w:tcPr>
            <w:tcW w:w="1980" w:type="dxa"/>
            <w:shd w:val="clear" w:color="auto" w:fill="D9D9D9"/>
          </w:tcPr>
          <w:p w14:paraId="5C01DB45" w14:textId="77777777" w:rsidR="00165244" w:rsidRPr="00CE63D6" w:rsidRDefault="00165244" w:rsidP="00CE63D6">
            <w:pPr>
              <w:jc w:val="center"/>
              <w:rPr>
                <w:b/>
                <w:bCs/>
              </w:rPr>
            </w:pPr>
            <w:r w:rsidRPr="00CE63D6">
              <w:rPr>
                <w:b/>
                <w:bCs/>
              </w:rPr>
              <w:t>Password</w:t>
            </w:r>
            <w:r w:rsidR="007B5EAB" w:rsidRPr="00CE63D6">
              <w:rPr>
                <w:b/>
                <w:bCs/>
              </w:rPr>
              <w:t>/Secret</w:t>
            </w:r>
          </w:p>
        </w:tc>
        <w:tc>
          <w:tcPr>
            <w:tcW w:w="2007" w:type="dxa"/>
            <w:shd w:val="clear" w:color="auto" w:fill="D9D9D9"/>
          </w:tcPr>
          <w:p w14:paraId="4E45CC31" w14:textId="77777777" w:rsidR="00165244" w:rsidRPr="00CE63D6" w:rsidRDefault="007B5EAB" w:rsidP="00CE63D6">
            <w:pPr>
              <w:jc w:val="center"/>
              <w:rPr>
                <w:b/>
                <w:bCs/>
              </w:rPr>
            </w:pPr>
            <w:r w:rsidRPr="00CE63D6">
              <w:rPr>
                <w:b/>
                <w:bCs/>
              </w:rPr>
              <w:t>Description</w:t>
            </w:r>
          </w:p>
        </w:tc>
      </w:tr>
      <w:tr w:rsidR="00C079FB" w14:paraId="6CFF6C2C" w14:textId="77777777" w:rsidTr="00CE63D6">
        <w:trPr>
          <w:trHeight w:val="530"/>
        </w:trPr>
        <w:tc>
          <w:tcPr>
            <w:tcW w:w="720" w:type="dxa"/>
            <w:shd w:val="clear" w:color="auto" w:fill="auto"/>
          </w:tcPr>
          <w:p w14:paraId="247A581A" w14:textId="77777777" w:rsidR="00165244" w:rsidRPr="00CE63D6" w:rsidRDefault="00165244" w:rsidP="00165244">
            <w:pPr>
              <w:rPr>
                <w:sz w:val="20"/>
                <w:szCs w:val="20"/>
              </w:rPr>
            </w:pPr>
            <w:r w:rsidRPr="00CE63D6">
              <w:rPr>
                <w:sz w:val="20"/>
                <w:szCs w:val="20"/>
              </w:rPr>
              <w:t>1</w:t>
            </w:r>
          </w:p>
        </w:tc>
        <w:tc>
          <w:tcPr>
            <w:tcW w:w="1800" w:type="dxa"/>
            <w:shd w:val="clear" w:color="auto" w:fill="auto"/>
          </w:tcPr>
          <w:p w14:paraId="04929C64" w14:textId="77777777" w:rsidR="00165244" w:rsidRPr="00CE63D6" w:rsidRDefault="00165244" w:rsidP="00165244">
            <w:pPr>
              <w:rPr>
                <w:sz w:val="20"/>
                <w:szCs w:val="20"/>
              </w:rPr>
            </w:pPr>
            <w:r w:rsidRPr="00CE63D6">
              <w:rPr>
                <w:sz w:val="20"/>
                <w:szCs w:val="20"/>
              </w:rPr>
              <w:t>Username with password</w:t>
            </w:r>
          </w:p>
        </w:tc>
        <w:tc>
          <w:tcPr>
            <w:tcW w:w="1890" w:type="dxa"/>
            <w:shd w:val="clear" w:color="auto" w:fill="auto"/>
          </w:tcPr>
          <w:p w14:paraId="07864BA0" w14:textId="77777777" w:rsidR="00165244" w:rsidRPr="00CE63D6" w:rsidRDefault="007B5EAB" w:rsidP="00165244">
            <w:pPr>
              <w:rPr>
                <w:sz w:val="20"/>
                <w:szCs w:val="20"/>
              </w:rPr>
            </w:pPr>
            <w:proofErr w:type="spellStart"/>
            <w:r w:rsidRPr="00CE63D6">
              <w:rPr>
                <w:sz w:val="20"/>
                <w:szCs w:val="20"/>
              </w:rPr>
              <w:t>openidl-aais-gitops</w:t>
            </w:r>
            <w:proofErr w:type="spellEnd"/>
          </w:p>
        </w:tc>
        <w:tc>
          <w:tcPr>
            <w:tcW w:w="1530" w:type="dxa"/>
            <w:shd w:val="clear" w:color="auto" w:fill="auto"/>
          </w:tcPr>
          <w:p w14:paraId="460FDB71" w14:textId="77777777" w:rsidR="00165244" w:rsidRPr="00CE63D6" w:rsidRDefault="007B5EAB" w:rsidP="00165244">
            <w:pPr>
              <w:rPr>
                <w:sz w:val="20"/>
                <w:szCs w:val="20"/>
              </w:rPr>
            </w:pPr>
            <w:r w:rsidRPr="00CE63D6">
              <w:rPr>
                <w:sz w:val="20"/>
                <w:szCs w:val="20"/>
              </w:rPr>
              <w:t>GitHub account username</w:t>
            </w:r>
          </w:p>
        </w:tc>
        <w:tc>
          <w:tcPr>
            <w:tcW w:w="1980" w:type="dxa"/>
            <w:shd w:val="clear" w:color="auto" w:fill="auto"/>
          </w:tcPr>
          <w:p w14:paraId="69625F3B" w14:textId="77777777" w:rsidR="00165244" w:rsidRPr="00CE63D6" w:rsidRDefault="007B5EAB" w:rsidP="00165244">
            <w:pPr>
              <w:rPr>
                <w:sz w:val="20"/>
                <w:szCs w:val="20"/>
              </w:rPr>
            </w:pPr>
            <w:r w:rsidRPr="00CE63D6">
              <w:rPr>
                <w:sz w:val="20"/>
                <w:szCs w:val="20"/>
              </w:rPr>
              <w:t>Personal access token created</w:t>
            </w:r>
          </w:p>
        </w:tc>
        <w:tc>
          <w:tcPr>
            <w:tcW w:w="2007" w:type="dxa"/>
            <w:shd w:val="clear" w:color="auto" w:fill="auto"/>
          </w:tcPr>
          <w:p w14:paraId="7DEC4AD3" w14:textId="77777777" w:rsidR="00165244" w:rsidRPr="00CE63D6" w:rsidRDefault="007B5EAB" w:rsidP="00165244">
            <w:pPr>
              <w:rPr>
                <w:sz w:val="20"/>
                <w:szCs w:val="20"/>
              </w:rPr>
            </w:pPr>
            <w:r w:rsidRPr="00CE63D6">
              <w:rPr>
                <w:sz w:val="20"/>
                <w:szCs w:val="20"/>
              </w:rPr>
              <w:t>GitHub credentials</w:t>
            </w:r>
          </w:p>
        </w:tc>
      </w:tr>
      <w:tr w:rsidR="00C079FB" w14:paraId="6904528B" w14:textId="77777777" w:rsidTr="00CE63D6">
        <w:trPr>
          <w:trHeight w:val="722"/>
        </w:trPr>
        <w:tc>
          <w:tcPr>
            <w:tcW w:w="720" w:type="dxa"/>
            <w:shd w:val="clear" w:color="auto" w:fill="auto"/>
          </w:tcPr>
          <w:p w14:paraId="1DE5C700" w14:textId="77777777" w:rsidR="00165244" w:rsidRPr="00CE63D6" w:rsidRDefault="00165244" w:rsidP="00165244">
            <w:pPr>
              <w:rPr>
                <w:sz w:val="20"/>
                <w:szCs w:val="20"/>
              </w:rPr>
            </w:pPr>
            <w:r w:rsidRPr="00CE63D6">
              <w:rPr>
                <w:sz w:val="20"/>
                <w:szCs w:val="20"/>
              </w:rPr>
              <w:t>2</w:t>
            </w:r>
          </w:p>
        </w:tc>
        <w:tc>
          <w:tcPr>
            <w:tcW w:w="1800" w:type="dxa"/>
            <w:shd w:val="clear" w:color="auto" w:fill="auto"/>
          </w:tcPr>
          <w:p w14:paraId="13101DF3" w14:textId="77777777" w:rsidR="00165244" w:rsidRPr="00CE63D6" w:rsidRDefault="00165244" w:rsidP="00165244">
            <w:pPr>
              <w:rPr>
                <w:sz w:val="20"/>
                <w:szCs w:val="20"/>
              </w:rPr>
            </w:pPr>
            <w:r w:rsidRPr="00CE63D6">
              <w:rPr>
                <w:sz w:val="20"/>
                <w:szCs w:val="20"/>
              </w:rPr>
              <w:t>Username with password</w:t>
            </w:r>
          </w:p>
        </w:tc>
        <w:tc>
          <w:tcPr>
            <w:tcW w:w="1890" w:type="dxa"/>
            <w:shd w:val="clear" w:color="auto" w:fill="auto"/>
          </w:tcPr>
          <w:p w14:paraId="6C59A9AC" w14:textId="77777777" w:rsidR="00165244" w:rsidRPr="00CE63D6" w:rsidRDefault="007B5EAB" w:rsidP="00165244">
            <w:pPr>
              <w:rPr>
                <w:sz w:val="20"/>
                <w:szCs w:val="20"/>
              </w:rPr>
            </w:pPr>
            <w:r w:rsidRPr="00CE63D6">
              <w:rPr>
                <w:sz w:val="20"/>
                <w:szCs w:val="20"/>
              </w:rPr>
              <w:t>AWX</w:t>
            </w:r>
          </w:p>
        </w:tc>
        <w:tc>
          <w:tcPr>
            <w:tcW w:w="1530" w:type="dxa"/>
            <w:shd w:val="clear" w:color="auto" w:fill="auto"/>
          </w:tcPr>
          <w:p w14:paraId="46CF26BE" w14:textId="77777777" w:rsidR="00165244" w:rsidRPr="00CE63D6" w:rsidRDefault="007B5EAB" w:rsidP="00165244">
            <w:pPr>
              <w:rPr>
                <w:sz w:val="20"/>
                <w:szCs w:val="20"/>
              </w:rPr>
            </w:pPr>
            <w:r w:rsidRPr="00CE63D6">
              <w:rPr>
                <w:sz w:val="20"/>
                <w:szCs w:val="20"/>
              </w:rPr>
              <w:t>Ansible tower username</w:t>
            </w:r>
          </w:p>
        </w:tc>
        <w:tc>
          <w:tcPr>
            <w:tcW w:w="1980" w:type="dxa"/>
            <w:shd w:val="clear" w:color="auto" w:fill="auto"/>
          </w:tcPr>
          <w:p w14:paraId="140E1939" w14:textId="77777777" w:rsidR="00165244" w:rsidRPr="00CE63D6" w:rsidRDefault="007B5EAB" w:rsidP="00165244">
            <w:pPr>
              <w:rPr>
                <w:sz w:val="20"/>
                <w:szCs w:val="20"/>
              </w:rPr>
            </w:pPr>
            <w:r w:rsidRPr="00CE63D6">
              <w:rPr>
                <w:sz w:val="20"/>
                <w:szCs w:val="20"/>
              </w:rPr>
              <w:t>Ansible tower user password</w:t>
            </w:r>
          </w:p>
        </w:tc>
        <w:tc>
          <w:tcPr>
            <w:tcW w:w="2007" w:type="dxa"/>
            <w:shd w:val="clear" w:color="auto" w:fill="auto"/>
          </w:tcPr>
          <w:p w14:paraId="7BEA5D25" w14:textId="77777777" w:rsidR="00165244" w:rsidRPr="00CE63D6" w:rsidRDefault="007B5EAB" w:rsidP="00165244">
            <w:pPr>
              <w:rPr>
                <w:sz w:val="20"/>
                <w:szCs w:val="20"/>
              </w:rPr>
            </w:pPr>
            <w:r w:rsidRPr="00CE63D6">
              <w:rPr>
                <w:sz w:val="20"/>
                <w:szCs w:val="20"/>
              </w:rPr>
              <w:t>Ansible Tower/AWX credentials</w:t>
            </w:r>
          </w:p>
        </w:tc>
      </w:tr>
      <w:tr w:rsidR="00C079FB" w14:paraId="5247E03F" w14:textId="77777777" w:rsidTr="00CE63D6">
        <w:trPr>
          <w:trHeight w:val="662"/>
        </w:trPr>
        <w:tc>
          <w:tcPr>
            <w:tcW w:w="720" w:type="dxa"/>
            <w:shd w:val="clear" w:color="auto" w:fill="auto"/>
          </w:tcPr>
          <w:p w14:paraId="65DF934F" w14:textId="77777777" w:rsidR="00165244" w:rsidRPr="00CE63D6" w:rsidRDefault="00165244" w:rsidP="00165244">
            <w:pPr>
              <w:rPr>
                <w:sz w:val="20"/>
                <w:szCs w:val="20"/>
              </w:rPr>
            </w:pPr>
            <w:r w:rsidRPr="00CE63D6">
              <w:rPr>
                <w:sz w:val="20"/>
                <w:szCs w:val="20"/>
              </w:rPr>
              <w:t>3</w:t>
            </w:r>
          </w:p>
        </w:tc>
        <w:tc>
          <w:tcPr>
            <w:tcW w:w="1800" w:type="dxa"/>
            <w:shd w:val="clear" w:color="auto" w:fill="auto"/>
          </w:tcPr>
          <w:p w14:paraId="4D231E5B" w14:textId="77777777" w:rsidR="00165244" w:rsidRPr="00CE63D6" w:rsidRDefault="00165244" w:rsidP="00165244">
            <w:pPr>
              <w:rPr>
                <w:sz w:val="20"/>
                <w:szCs w:val="20"/>
              </w:rPr>
            </w:pPr>
            <w:r w:rsidRPr="00CE63D6">
              <w:rPr>
                <w:sz w:val="20"/>
                <w:szCs w:val="20"/>
              </w:rPr>
              <w:t>Secret text</w:t>
            </w:r>
          </w:p>
        </w:tc>
        <w:tc>
          <w:tcPr>
            <w:tcW w:w="1890" w:type="dxa"/>
            <w:shd w:val="clear" w:color="auto" w:fill="auto"/>
          </w:tcPr>
          <w:p w14:paraId="57506F09" w14:textId="77777777" w:rsidR="00165244" w:rsidRPr="00CE63D6" w:rsidRDefault="007B5EAB" w:rsidP="00165244">
            <w:pPr>
              <w:rPr>
                <w:sz w:val="20"/>
                <w:szCs w:val="20"/>
              </w:rPr>
            </w:pPr>
            <w:r w:rsidRPr="00CE63D6">
              <w:rPr>
                <w:sz w:val="20"/>
                <w:szCs w:val="20"/>
              </w:rPr>
              <w:t>TF_BEARER_TOKEN</w:t>
            </w:r>
          </w:p>
        </w:tc>
        <w:tc>
          <w:tcPr>
            <w:tcW w:w="1530" w:type="dxa"/>
            <w:shd w:val="clear" w:color="auto" w:fill="auto"/>
          </w:tcPr>
          <w:p w14:paraId="43C08E47" w14:textId="77777777" w:rsidR="00165244" w:rsidRPr="00CE63D6" w:rsidRDefault="007B5EAB" w:rsidP="00165244">
            <w:pPr>
              <w:rPr>
                <w:sz w:val="20"/>
                <w:szCs w:val="20"/>
              </w:rPr>
            </w:pPr>
            <w:r w:rsidRPr="00CE63D6">
              <w:rPr>
                <w:sz w:val="20"/>
                <w:szCs w:val="20"/>
              </w:rPr>
              <w:t>NA</w:t>
            </w:r>
          </w:p>
        </w:tc>
        <w:tc>
          <w:tcPr>
            <w:tcW w:w="1980" w:type="dxa"/>
            <w:shd w:val="clear" w:color="auto" w:fill="auto"/>
          </w:tcPr>
          <w:p w14:paraId="4D1F03BF" w14:textId="77777777" w:rsidR="00165244" w:rsidRPr="00CE63D6" w:rsidRDefault="007B5EAB" w:rsidP="00165244">
            <w:pPr>
              <w:rPr>
                <w:sz w:val="20"/>
                <w:szCs w:val="20"/>
              </w:rPr>
            </w:pPr>
            <w:r w:rsidRPr="00CE63D6">
              <w:rPr>
                <w:sz w:val="20"/>
                <w:szCs w:val="20"/>
              </w:rPr>
              <w:t>Terraform user/team API token</w:t>
            </w:r>
          </w:p>
        </w:tc>
        <w:tc>
          <w:tcPr>
            <w:tcW w:w="2007" w:type="dxa"/>
            <w:shd w:val="clear" w:color="auto" w:fill="auto"/>
          </w:tcPr>
          <w:p w14:paraId="39DF9AF1" w14:textId="77777777" w:rsidR="00165244" w:rsidRPr="00CE63D6" w:rsidRDefault="007B5EAB" w:rsidP="00165244">
            <w:pPr>
              <w:rPr>
                <w:sz w:val="20"/>
                <w:szCs w:val="20"/>
              </w:rPr>
            </w:pPr>
            <w:r w:rsidRPr="00CE63D6">
              <w:rPr>
                <w:sz w:val="20"/>
                <w:szCs w:val="20"/>
              </w:rPr>
              <w:t>Terraform Cloud/Enterprise access token</w:t>
            </w:r>
          </w:p>
        </w:tc>
      </w:tr>
    </w:tbl>
    <w:p w14:paraId="2A72C2C8" w14:textId="77777777" w:rsidR="00165244" w:rsidRPr="00165244" w:rsidRDefault="00165244" w:rsidP="00165244">
      <w:pPr>
        <w:ind w:left="720"/>
      </w:pPr>
    </w:p>
    <w:p w14:paraId="0FA729BB" w14:textId="77777777" w:rsidR="007B5EAB" w:rsidRPr="007B5EAB" w:rsidRDefault="007B5EAB" w:rsidP="006F3BA4">
      <w:pPr>
        <w:rPr>
          <w:b/>
          <w:bCs/>
        </w:rPr>
      </w:pPr>
      <w:r>
        <w:rPr>
          <w:b/>
          <w:bCs/>
        </w:rPr>
        <w:t>References: GitHub credential</w:t>
      </w:r>
    </w:p>
    <w:p w14:paraId="1AF8B1D1" w14:textId="77777777" w:rsidR="007B5EAB" w:rsidRDefault="00084ED3" w:rsidP="007B5EAB">
      <w:pPr>
        <w:ind w:firstLine="360"/>
      </w:pPr>
      <w:r>
        <w:rPr>
          <w:noProof/>
        </w:rPr>
        <w:object w:dxaOrig="9840" w:dyaOrig="8040" w14:anchorId="6183CD92">
          <v:shape id="_x0000_i1061" type="#_x0000_t75" alt="" style="width:369pt;height:262.8pt;mso-width-percent:0;mso-height-percent:0;mso-width-percent:0;mso-height-percent:0" o:ole="">
            <v:imagedata r:id="rId98" o:title=""/>
          </v:shape>
          <o:OLEObject Type="Embed" ProgID="Paint.Picture" ShapeID="_x0000_i1061" DrawAspect="Content" ObjectID="_1704660876" r:id="rId99"/>
        </w:object>
      </w:r>
    </w:p>
    <w:p w14:paraId="51CA7252" w14:textId="77777777" w:rsidR="007B5EAB" w:rsidRDefault="007B5EAB" w:rsidP="007B5EAB">
      <w:r>
        <w:rPr>
          <w:b/>
          <w:bCs/>
        </w:rPr>
        <w:lastRenderedPageBreak/>
        <w:t>References: AWX credential</w:t>
      </w:r>
    </w:p>
    <w:p w14:paraId="5E9093FF" w14:textId="77777777" w:rsidR="007B5EAB" w:rsidRDefault="00084ED3" w:rsidP="007B5EAB">
      <w:pPr>
        <w:ind w:firstLine="360"/>
      </w:pPr>
      <w:r>
        <w:rPr>
          <w:noProof/>
        </w:rPr>
        <w:object w:dxaOrig="9324" w:dyaOrig="8196" w14:anchorId="37533E5A">
          <v:shape id="_x0000_i1062" type="#_x0000_t75" alt="" style="width:404.4pt;height:325.2pt;mso-width-percent:0;mso-height-percent:0;mso-width-percent:0;mso-height-percent:0" o:ole="">
            <v:imagedata r:id="rId100" o:title=""/>
          </v:shape>
          <o:OLEObject Type="Embed" ProgID="Paint.Picture" ShapeID="_x0000_i1062" DrawAspect="Content" ObjectID="_1704660877" r:id="rId101"/>
        </w:object>
      </w:r>
    </w:p>
    <w:p w14:paraId="6B8A802A" w14:textId="77777777" w:rsidR="007B5EAB" w:rsidRPr="007B5EAB" w:rsidRDefault="007B5EAB" w:rsidP="007B5EAB">
      <w:pPr>
        <w:rPr>
          <w:b/>
          <w:bCs/>
        </w:rPr>
      </w:pPr>
      <w:r>
        <w:rPr>
          <w:b/>
          <w:bCs/>
        </w:rPr>
        <w:t>References: Terraform credential</w:t>
      </w:r>
    </w:p>
    <w:p w14:paraId="3B63C5FE" w14:textId="77777777" w:rsidR="007B5EAB" w:rsidRDefault="007B5EAB" w:rsidP="007B5EAB">
      <w:pPr>
        <w:ind w:firstLine="360"/>
      </w:pPr>
    </w:p>
    <w:p w14:paraId="7DAF6920" w14:textId="77777777" w:rsidR="007B5EAB" w:rsidRDefault="00084ED3" w:rsidP="007B5EAB">
      <w:pPr>
        <w:ind w:firstLine="360"/>
      </w:pPr>
      <w:r>
        <w:rPr>
          <w:noProof/>
        </w:rPr>
        <w:object w:dxaOrig="8820" w:dyaOrig="6528" w14:anchorId="001A92D6">
          <v:shape id="_x0000_i1063" type="#_x0000_t75" alt="" style="width:418.8pt;height:244.2pt;mso-width-percent:0;mso-height-percent:0;mso-width-percent:0;mso-height-percent:0" o:ole="">
            <v:imagedata r:id="rId102" o:title=""/>
          </v:shape>
          <o:OLEObject Type="Embed" ProgID="Paint.Picture" ShapeID="_x0000_i1063" DrawAspect="Content" ObjectID="_1704660878" r:id="rId103"/>
        </w:object>
      </w:r>
    </w:p>
    <w:p w14:paraId="4D60F83F" w14:textId="77777777" w:rsidR="007B5EAB" w:rsidRDefault="00C079FB" w:rsidP="00CE63D6">
      <w:pPr>
        <w:pStyle w:val="Heading3"/>
        <w:numPr>
          <w:ilvl w:val="1"/>
          <w:numId w:val="11"/>
        </w:numPr>
      </w:pPr>
      <w:bookmarkStart w:id="99" w:name="_Toc93340656"/>
      <w:r>
        <w:lastRenderedPageBreak/>
        <w:t>Job Configurations</w:t>
      </w:r>
      <w:bookmarkEnd w:id="99"/>
      <w:r>
        <w:t xml:space="preserve"> </w:t>
      </w:r>
    </w:p>
    <w:p w14:paraId="1C205A09" w14:textId="77777777" w:rsidR="00C079FB" w:rsidRDefault="00C079FB" w:rsidP="00C079FB"/>
    <w:p w14:paraId="202ADA3F" w14:textId="77777777" w:rsidR="00C079FB" w:rsidRDefault="00C079FB" w:rsidP="00C079FB">
      <w:r>
        <w:t xml:space="preserve">The list of jobs to be configured are </w:t>
      </w:r>
    </w:p>
    <w:p w14:paraId="27036799" w14:textId="77777777" w:rsidR="00C079FB" w:rsidRDefault="00C079FB" w:rsidP="00CE63D6">
      <w:pPr>
        <w:numPr>
          <w:ilvl w:val="0"/>
          <w:numId w:val="33"/>
        </w:numPr>
      </w:pPr>
      <w:r>
        <w:t xml:space="preserve">Job to provision AWS resources and K8s resources using Terraform Cloud/Enterprise </w:t>
      </w:r>
    </w:p>
    <w:p w14:paraId="48AA21B6" w14:textId="77777777" w:rsidR="00C079FB" w:rsidRDefault="00C079FB" w:rsidP="00CE63D6">
      <w:pPr>
        <w:numPr>
          <w:ilvl w:val="0"/>
          <w:numId w:val="33"/>
        </w:numPr>
      </w:pPr>
      <w:r>
        <w:t>Job to provision Vault using Ansible Tower/AWX</w:t>
      </w:r>
    </w:p>
    <w:p w14:paraId="41DC27BF" w14:textId="77777777" w:rsidR="00C079FB" w:rsidRDefault="00C079FB" w:rsidP="00CE63D6">
      <w:pPr>
        <w:numPr>
          <w:ilvl w:val="0"/>
          <w:numId w:val="33"/>
        </w:numPr>
      </w:pPr>
      <w:r>
        <w:t>Job to provision Blockchain Network using Ansible Tower/AWX</w:t>
      </w:r>
    </w:p>
    <w:p w14:paraId="35EDA20E" w14:textId="77777777" w:rsidR="00C079FB" w:rsidRDefault="00C079FB" w:rsidP="00CE63D6">
      <w:pPr>
        <w:numPr>
          <w:ilvl w:val="0"/>
          <w:numId w:val="33"/>
        </w:numPr>
      </w:pPr>
      <w:r>
        <w:t>Job to provision MongoDB using Ansible Tower/AWX</w:t>
      </w:r>
    </w:p>
    <w:p w14:paraId="786EBA7D" w14:textId="77777777" w:rsidR="00C079FB" w:rsidRDefault="00C079FB" w:rsidP="00CE63D6">
      <w:pPr>
        <w:numPr>
          <w:ilvl w:val="0"/>
          <w:numId w:val="33"/>
        </w:numPr>
      </w:pPr>
      <w:r>
        <w:t xml:space="preserve">Job to provision OpenIDL application secrets and application using Ansible Tower/AWX </w:t>
      </w:r>
    </w:p>
    <w:p w14:paraId="4AF55195" w14:textId="77777777" w:rsidR="007C5A43" w:rsidRDefault="007C5A43" w:rsidP="007C5A43">
      <w:pPr>
        <w:ind w:left="720"/>
      </w:pPr>
    </w:p>
    <w:p w14:paraId="4047AADA" w14:textId="77777777" w:rsidR="007E27BC" w:rsidRDefault="007E27BC" w:rsidP="00CE63D6">
      <w:pPr>
        <w:pStyle w:val="Heading3"/>
        <w:numPr>
          <w:ilvl w:val="2"/>
          <w:numId w:val="11"/>
        </w:numPr>
      </w:pPr>
      <w:bookmarkStart w:id="100" w:name="_Toc93340657"/>
      <w:r>
        <w:t>Terraform Job</w:t>
      </w:r>
      <w:bookmarkEnd w:id="100"/>
    </w:p>
    <w:p w14:paraId="1872525A" w14:textId="77777777" w:rsidR="007C5A43" w:rsidRPr="007C5A43" w:rsidRDefault="007C5A43" w:rsidP="007C5A43"/>
    <w:p w14:paraId="74CE0269" w14:textId="77777777" w:rsidR="007E27BC" w:rsidRDefault="007C5A43" w:rsidP="00CE63D6">
      <w:pPr>
        <w:numPr>
          <w:ilvl w:val="0"/>
          <w:numId w:val="34"/>
        </w:numPr>
      </w:pPr>
      <w:r>
        <w:t xml:space="preserve">Go to Jenkins =&gt; New Item =&gt; Give a meaningful name </w:t>
      </w:r>
    </w:p>
    <w:p w14:paraId="1E3F6D6F" w14:textId="77777777" w:rsidR="007C5A43" w:rsidRDefault="007C5A43" w:rsidP="00CE63D6">
      <w:pPr>
        <w:numPr>
          <w:ilvl w:val="0"/>
          <w:numId w:val="34"/>
        </w:numPr>
      </w:pPr>
      <w:r>
        <w:t xml:space="preserve">Select Job type as PIPELINE and proceed next </w:t>
      </w:r>
    </w:p>
    <w:p w14:paraId="0255F566" w14:textId="77777777" w:rsidR="007C5A43" w:rsidRDefault="007C5A43" w:rsidP="00CE63D6">
      <w:pPr>
        <w:numPr>
          <w:ilvl w:val="0"/>
          <w:numId w:val="34"/>
        </w:numPr>
      </w:pPr>
      <w:r>
        <w:t>Give a description to the job and move to pipeline section</w:t>
      </w:r>
    </w:p>
    <w:p w14:paraId="36B3F4C4" w14:textId="77777777" w:rsidR="007C5A43" w:rsidRDefault="007C5A43" w:rsidP="00CE63D6">
      <w:pPr>
        <w:numPr>
          <w:ilvl w:val="0"/>
          <w:numId w:val="34"/>
        </w:numPr>
      </w:pPr>
      <w:r>
        <w:t>Select Definition as Pipeline Script from SCM</w:t>
      </w:r>
    </w:p>
    <w:p w14:paraId="30C1CB36" w14:textId="77777777" w:rsidR="007C5A43" w:rsidRDefault="007C5A43" w:rsidP="00CE63D6">
      <w:pPr>
        <w:numPr>
          <w:ilvl w:val="0"/>
          <w:numId w:val="34"/>
        </w:numPr>
      </w:pPr>
      <w:r>
        <w:t>Select SCM as Git</w:t>
      </w:r>
    </w:p>
    <w:p w14:paraId="159DB674" w14:textId="77777777" w:rsidR="007C5A43" w:rsidRDefault="007C5A43" w:rsidP="00CE63D6">
      <w:pPr>
        <w:numPr>
          <w:ilvl w:val="0"/>
          <w:numId w:val="34"/>
        </w:numPr>
      </w:pPr>
      <w:r>
        <w:t>Key in the Infrastructure code repository (</w:t>
      </w:r>
      <w:proofErr w:type="spellStart"/>
      <w:r>
        <w:t>openidl-aais-gitops</w:t>
      </w:r>
      <w:proofErr w:type="spellEnd"/>
      <w:r>
        <w:t xml:space="preserve">) </w:t>
      </w:r>
      <w:proofErr w:type="spellStart"/>
      <w:r>
        <w:t>url</w:t>
      </w:r>
      <w:proofErr w:type="spellEnd"/>
      <w:r>
        <w:t xml:space="preserve">. </w:t>
      </w:r>
    </w:p>
    <w:p w14:paraId="5E6D3FD4" w14:textId="77777777" w:rsidR="007C5A43" w:rsidRDefault="007C5A43" w:rsidP="00CE63D6">
      <w:pPr>
        <w:numPr>
          <w:ilvl w:val="0"/>
          <w:numId w:val="34"/>
        </w:numPr>
      </w:pPr>
      <w:r>
        <w:t xml:space="preserve">Select the GitHub credentials </w:t>
      </w:r>
    </w:p>
    <w:p w14:paraId="203690FE" w14:textId="77777777" w:rsidR="007C5A43" w:rsidRDefault="007C5A43" w:rsidP="00CE63D6">
      <w:pPr>
        <w:numPr>
          <w:ilvl w:val="0"/>
          <w:numId w:val="34"/>
        </w:numPr>
      </w:pPr>
      <w:r>
        <w:t>Specify the relevant branch “refs/heads/&lt;branch-name&gt;”.</w:t>
      </w:r>
    </w:p>
    <w:p w14:paraId="6865261B" w14:textId="77777777" w:rsidR="007C5A43" w:rsidRDefault="007C5A43" w:rsidP="00CE63D6">
      <w:pPr>
        <w:numPr>
          <w:ilvl w:val="0"/>
          <w:numId w:val="34"/>
        </w:numPr>
      </w:pPr>
      <w:r>
        <w:t>Set script path to “Jenkins-jobs/</w:t>
      </w:r>
      <w:proofErr w:type="spellStart"/>
      <w:r>
        <w:t>jenkinsfile-tf</w:t>
      </w:r>
      <w:proofErr w:type="spellEnd"/>
      <w:r>
        <w:t>”.</w:t>
      </w:r>
    </w:p>
    <w:p w14:paraId="0B73BEBE" w14:textId="77777777" w:rsidR="007C5A43" w:rsidRDefault="007C5A43" w:rsidP="007C5A43">
      <w:pPr>
        <w:ind w:left="720"/>
      </w:pPr>
    </w:p>
    <w:p w14:paraId="726925D5" w14:textId="77777777" w:rsidR="007C5A43" w:rsidRDefault="00084ED3" w:rsidP="007C5A43">
      <w:pPr>
        <w:ind w:left="720"/>
      </w:pPr>
      <w:r>
        <w:rPr>
          <w:noProof/>
        </w:rPr>
        <w:object w:dxaOrig="11832" w:dyaOrig="11880" w14:anchorId="132E8094">
          <v:shape id="_x0000_i1064" type="#_x0000_t75" alt="" style="width:414.6pt;height:415.8pt;mso-width-percent:0;mso-height-percent:0;mso-width-percent:0;mso-height-percent:0" o:ole="">
            <v:imagedata r:id="rId104" o:title=""/>
          </v:shape>
          <o:OLEObject Type="Embed" ProgID="Paint.Picture" ShapeID="_x0000_i1064" DrawAspect="Content" ObjectID="_1704660879" r:id="rId105"/>
        </w:object>
      </w:r>
    </w:p>
    <w:p w14:paraId="46DD6007" w14:textId="77777777" w:rsidR="007C5A43" w:rsidRPr="007E27BC" w:rsidRDefault="007C5A43" w:rsidP="007E27BC"/>
    <w:p w14:paraId="35B9CBED" w14:textId="77777777" w:rsidR="007E27BC" w:rsidRDefault="007E27BC" w:rsidP="00CE63D6">
      <w:pPr>
        <w:pStyle w:val="Heading3"/>
        <w:numPr>
          <w:ilvl w:val="2"/>
          <w:numId w:val="11"/>
        </w:numPr>
      </w:pPr>
      <w:bookmarkStart w:id="101" w:name="_Toc93340658"/>
      <w:r>
        <w:t>Vault Job</w:t>
      </w:r>
      <w:bookmarkEnd w:id="101"/>
    </w:p>
    <w:p w14:paraId="33D125B4" w14:textId="77777777" w:rsidR="007C5A43" w:rsidRPr="007C5A43" w:rsidRDefault="007C5A43" w:rsidP="007C5A43"/>
    <w:p w14:paraId="79A045BA" w14:textId="77777777" w:rsidR="007C5A43" w:rsidRDefault="007C5A43" w:rsidP="00CE63D6">
      <w:pPr>
        <w:numPr>
          <w:ilvl w:val="0"/>
          <w:numId w:val="35"/>
        </w:numPr>
        <w:ind w:left="720" w:hanging="360"/>
      </w:pPr>
      <w:r>
        <w:t xml:space="preserve">Go to Jenkins =&gt; New Item =&gt; Give a meaningful name </w:t>
      </w:r>
    </w:p>
    <w:p w14:paraId="149FDA86" w14:textId="77777777" w:rsidR="007C5A43" w:rsidRDefault="007C5A43" w:rsidP="00CE63D6">
      <w:pPr>
        <w:numPr>
          <w:ilvl w:val="0"/>
          <w:numId w:val="35"/>
        </w:numPr>
        <w:ind w:left="720" w:hanging="360"/>
      </w:pPr>
      <w:r>
        <w:t xml:space="preserve">Select Job type as PIPELINE and proceed next </w:t>
      </w:r>
    </w:p>
    <w:p w14:paraId="538EF429" w14:textId="77777777" w:rsidR="007C5A43" w:rsidRDefault="007C5A43" w:rsidP="00CE63D6">
      <w:pPr>
        <w:numPr>
          <w:ilvl w:val="0"/>
          <w:numId w:val="35"/>
        </w:numPr>
        <w:ind w:left="720" w:hanging="360"/>
      </w:pPr>
      <w:r>
        <w:t>Give a description to the job and move to pipeline section</w:t>
      </w:r>
    </w:p>
    <w:p w14:paraId="2E39AC8D" w14:textId="77777777" w:rsidR="007C5A43" w:rsidRDefault="007C5A43" w:rsidP="00CE63D6">
      <w:pPr>
        <w:numPr>
          <w:ilvl w:val="0"/>
          <w:numId w:val="35"/>
        </w:numPr>
        <w:ind w:left="720" w:hanging="360"/>
      </w:pPr>
      <w:r>
        <w:t>Select Definition as Pipeline Script from SCM</w:t>
      </w:r>
    </w:p>
    <w:p w14:paraId="759D6706" w14:textId="77777777" w:rsidR="007C5A43" w:rsidRDefault="007C5A43" w:rsidP="00CE63D6">
      <w:pPr>
        <w:numPr>
          <w:ilvl w:val="0"/>
          <w:numId w:val="35"/>
        </w:numPr>
        <w:ind w:left="720" w:hanging="360"/>
      </w:pPr>
      <w:r>
        <w:t>Select SCM as Git</w:t>
      </w:r>
    </w:p>
    <w:p w14:paraId="32864E29" w14:textId="77777777" w:rsidR="007C5A43" w:rsidRDefault="007C5A43" w:rsidP="00CE63D6">
      <w:pPr>
        <w:numPr>
          <w:ilvl w:val="0"/>
          <w:numId w:val="35"/>
        </w:numPr>
        <w:ind w:left="720" w:hanging="360"/>
      </w:pPr>
      <w:r>
        <w:t>Key in the Infrastructure code repository (</w:t>
      </w:r>
      <w:proofErr w:type="spellStart"/>
      <w:r>
        <w:t>openidl-aais-gitops</w:t>
      </w:r>
      <w:proofErr w:type="spellEnd"/>
      <w:r>
        <w:t xml:space="preserve">) </w:t>
      </w:r>
      <w:proofErr w:type="spellStart"/>
      <w:r>
        <w:t>url</w:t>
      </w:r>
      <w:proofErr w:type="spellEnd"/>
      <w:r>
        <w:t xml:space="preserve">. </w:t>
      </w:r>
    </w:p>
    <w:p w14:paraId="657153D5" w14:textId="77777777" w:rsidR="007C5A43" w:rsidRDefault="007C5A43" w:rsidP="00CE63D6">
      <w:pPr>
        <w:numPr>
          <w:ilvl w:val="0"/>
          <w:numId w:val="35"/>
        </w:numPr>
        <w:ind w:left="720" w:hanging="360"/>
      </w:pPr>
      <w:r>
        <w:t xml:space="preserve">Select the GitHub credentials </w:t>
      </w:r>
    </w:p>
    <w:p w14:paraId="47AA0385" w14:textId="77777777" w:rsidR="007C5A43" w:rsidRDefault="007C5A43" w:rsidP="00CE63D6">
      <w:pPr>
        <w:numPr>
          <w:ilvl w:val="0"/>
          <w:numId w:val="35"/>
        </w:numPr>
        <w:ind w:left="720" w:hanging="360"/>
      </w:pPr>
      <w:r>
        <w:lastRenderedPageBreak/>
        <w:t>Specify the relevant branch “refs/heads/&lt;branch-name&gt;”.</w:t>
      </w:r>
    </w:p>
    <w:p w14:paraId="6055E9CB" w14:textId="77777777" w:rsidR="007C5A43" w:rsidRDefault="007C5A43" w:rsidP="00CE63D6">
      <w:pPr>
        <w:numPr>
          <w:ilvl w:val="0"/>
          <w:numId w:val="35"/>
        </w:numPr>
        <w:ind w:left="720" w:hanging="360"/>
      </w:pPr>
      <w:r>
        <w:t>Set script path to “Jenkins-jobs/</w:t>
      </w:r>
      <w:proofErr w:type="spellStart"/>
      <w:r>
        <w:t>jenkinsfile</w:t>
      </w:r>
      <w:proofErr w:type="spellEnd"/>
      <w:r>
        <w:t>-vault”.</w:t>
      </w:r>
    </w:p>
    <w:p w14:paraId="5AF700D6" w14:textId="77777777" w:rsidR="007C5A43" w:rsidRPr="007C5A43" w:rsidRDefault="00084ED3" w:rsidP="0094779C">
      <w:pPr>
        <w:ind w:firstLine="360"/>
      </w:pPr>
      <w:r>
        <w:rPr>
          <w:noProof/>
        </w:rPr>
        <w:object w:dxaOrig="11820" w:dyaOrig="12984" w14:anchorId="04D675F4">
          <v:shape id="_x0000_i1065" type="#_x0000_t75" alt="" style="width:402pt;height:494.4pt;mso-width-percent:0;mso-height-percent:0;mso-width-percent:0;mso-height-percent:0" o:ole="">
            <v:imagedata r:id="rId106" o:title=""/>
          </v:shape>
          <o:OLEObject Type="Embed" ProgID="Paint.Picture" ShapeID="_x0000_i1065" DrawAspect="Content" ObjectID="_1704660880" r:id="rId107"/>
        </w:object>
      </w:r>
    </w:p>
    <w:p w14:paraId="50E807C1" w14:textId="77777777" w:rsidR="007E27BC" w:rsidRPr="007E27BC" w:rsidRDefault="007E27BC" w:rsidP="007E27BC"/>
    <w:p w14:paraId="707E542C" w14:textId="77777777" w:rsidR="007E27BC" w:rsidRDefault="0094779C" w:rsidP="00CE63D6">
      <w:pPr>
        <w:pStyle w:val="Heading3"/>
        <w:numPr>
          <w:ilvl w:val="2"/>
          <w:numId w:val="11"/>
        </w:numPr>
      </w:pPr>
      <w:r>
        <w:br w:type="page"/>
      </w:r>
      <w:bookmarkStart w:id="102" w:name="_Toc93340659"/>
      <w:r w:rsidR="007E27BC">
        <w:lastRenderedPageBreak/>
        <w:t>Blockchain Network Job</w:t>
      </w:r>
      <w:bookmarkEnd w:id="102"/>
    </w:p>
    <w:p w14:paraId="39700CC1" w14:textId="77777777" w:rsidR="007E27BC" w:rsidRDefault="007E27BC" w:rsidP="007E27BC"/>
    <w:p w14:paraId="1AA609D4" w14:textId="77777777" w:rsidR="0094779C" w:rsidRDefault="0094779C" w:rsidP="00CE63D6">
      <w:pPr>
        <w:numPr>
          <w:ilvl w:val="0"/>
          <w:numId w:val="36"/>
        </w:numPr>
        <w:ind w:left="720" w:hanging="360"/>
      </w:pPr>
      <w:r>
        <w:t xml:space="preserve">Go to Jenkins =&gt; New Item =&gt; Give a meaningful name </w:t>
      </w:r>
    </w:p>
    <w:p w14:paraId="6ED3C8F4" w14:textId="77777777" w:rsidR="0094779C" w:rsidRDefault="0094779C" w:rsidP="00CE63D6">
      <w:pPr>
        <w:numPr>
          <w:ilvl w:val="0"/>
          <w:numId w:val="36"/>
        </w:numPr>
        <w:ind w:left="720" w:hanging="360"/>
      </w:pPr>
      <w:r>
        <w:t xml:space="preserve">Select Job type as PIPELINE and proceed next </w:t>
      </w:r>
    </w:p>
    <w:p w14:paraId="4DD128A8" w14:textId="77777777" w:rsidR="0094779C" w:rsidRDefault="0094779C" w:rsidP="00CE63D6">
      <w:pPr>
        <w:numPr>
          <w:ilvl w:val="0"/>
          <w:numId w:val="36"/>
        </w:numPr>
        <w:ind w:left="720" w:hanging="360"/>
      </w:pPr>
      <w:r>
        <w:t>Give a description to the job and move to pipeline section</w:t>
      </w:r>
    </w:p>
    <w:p w14:paraId="6C11A426" w14:textId="77777777" w:rsidR="0094779C" w:rsidRDefault="0094779C" w:rsidP="00CE63D6">
      <w:pPr>
        <w:numPr>
          <w:ilvl w:val="0"/>
          <w:numId w:val="36"/>
        </w:numPr>
        <w:ind w:left="720" w:hanging="360"/>
      </w:pPr>
      <w:r>
        <w:t>Select Definition as Pipeline Script from SCM</w:t>
      </w:r>
    </w:p>
    <w:p w14:paraId="7BD32DF4" w14:textId="77777777" w:rsidR="0094779C" w:rsidRDefault="0094779C" w:rsidP="00CE63D6">
      <w:pPr>
        <w:numPr>
          <w:ilvl w:val="0"/>
          <w:numId w:val="36"/>
        </w:numPr>
        <w:ind w:left="720" w:hanging="360"/>
      </w:pPr>
      <w:r>
        <w:t>Select SCM as Git</w:t>
      </w:r>
    </w:p>
    <w:p w14:paraId="6F96D60F" w14:textId="77777777" w:rsidR="0094779C" w:rsidRDefault="0094779C" w:rsidP="00CE63D6">
      <w:pPr>
        <w:numPr>
          <w:ilvl w:val="0"/>
          <w:numId w:val="36"/>
        </w:numPr>
        <w:ind w:left="720" w:hanging="360"/>
      </w:pPr>
      <w:r>
        <w:t>Key in the Infrastructure code repository (</w:t>
      </w:r>
      <w:proofErr w:type="spellStart"/>
      <w:r>
        <w:t>openidl-aais-gitops</w:t>
      </w:r>
      <w:proofErr w:type="spellEnd"/>
      <w:r>
        <w:t xml:space="preserve">) </w:t>
      </w:r>
      <w:proofErr w:type="spellStart"/>
      <w:r>
        <w:t>url</w:t>
      </w:r>
      <w:proofErr w:type="spellEnd"/>
      <w:r>
        <w:t xml:space="preserve">. </w:t>
      </w:r>
    </w:p>
    <w:p w14:paraId="089EF75C" w14:textId="77777777" w:rsidR="0094779C" w:rsidRDefault="0094779C" w:rsidP="00CE63D6">
      <w:pPr>
        <w:numPr>
          <w:ilvl w:val="0"/>
          <w:numId w:val="36"/>
        </w:numPr>
        <w:ind w:left="720" w:hanging="360"/>
      </w:pPr>
      <w:r>
        <w:t xml:space="preserve">Select the GitHub credentials </w:t>
      </w:r>
    </w:p>
    <w:p w14:paraId="55844C47" w14:textId="77777777" w:rsidR="0094779C" w:rsidRDefault="0094779C" w:rsidP="00CE63D6">
      <w:pPr>
        <w:numPr>
          <w:ilvl w:val="0"/>
          <w:numId w:val="36"/>
        </w:numPr>
        <w:ind w:left="720" w:hanging="360"/>
      </w:pPr>
      <w:r>
        <w:t>Specify the relevant branch “refs/heads/&lt;branch-name&gt;”.</w:t>
      </w:r>
    </w:p>
    <w:p w14:paraId="4F6F210D" w14:textId="77777777" w:rsidR="0094779C" w:rsidRDefault="0094779C" w:rsidP="00CE63D6">
      <w:pPr>
        <w:numPr>
          <w:ilvl w:val="0"/>
          <w:numId w:val="36"/>
        </w:numPr>
        <w:ind w:left="720" w:hanging="360"/>
      </w:pPr>
      <w:r>
        <w:t>Set script path to “Jenkins-jobs/</w:t>
      </w:r>
      <w:proofErr w:type="spellStart"/>
      <w:r>
        <w:t>jenkinsfile-baf</w:t>
      </w:r>
      <w:proofErr w:type="spellEnd"/>
      <w:r>
        <w:t>”.</w:t>
      </w:r>
    </w:p>
    <w:p w14:paraId="7553C0B8" w14:textId="77777777" w:rsidR="0094779C" w:rsidRDefault="0094779C" w:rsidP="007E27BC"/>
    <w:p w14:paraId="29153A3F" w14:textId="77777777" w:rsidR="0094779C" w:rsidRDefault="00084ED3" w:rsidP="007E27BC">
      <w:r>
        <w:rPr>
          <w:noProof/>
        </w:rPr>
        <w:object w:dxaOrig="11436" w:dyaOrig="11244" w14:anchorId="64B376B7">
          <v:shape id="_x0000_i1066" type="#_x0000_t75" alt="" style="width:420.6pt;height:422.4pt;mso-width-percent:0;mso-height-percent:0;mso-width-percent:0;mso-height-percent:0" o:ole="">
            <v:imagedata r:id="rId108" o:title=""/>
          </v:shape>
          <o:OLEObject Type="Embed" ProgID="Paint.Picture" ShapeID="_x0000_i1066" DrawAspect="Content" ObjectID="_1704660881" r:id="rId109"/>
        </w:object>
      </w:r>
    </w:p>
    <w:p w14:paraId="2E684FD7" w14:textId="77777777" w:rsidR="0094779C" w:rsidRPr="007E27BC" w:rsidRDefault="0094779C" w:rsidP="007E27BC"/>
    <w:p w14:paraId="72CBB37C" w14:textId="77777777" w:rsidR="007E27BC" w:rsidRDefault="007E27BC" w:rsidP="00CE63D6">
      <w:pPr>
        <w:pStyle w:val="Heading3"/>
        <w:numPr>
          <w:ilvl w:val="2"/>
          <w:numId w:val="11"/>
        </w:numPr>
      </w:pPr>
      <w:bookmarkStart w:id="103" w:name="_Toc93340660"/>
      <w:r>
        <w:t>MongoDB Job</w:t>
      </w:r>
      <w:bookmarkEnd w:id="103"/>
      <w:r>
        <w:t xml:space="preserve"> </w:t>
      </w:r>
    </w:p>
    <w:p w14:paraId="0BB187B9" w14:textId="77777777" w:rsidR="007E27BC" w:rsidRDefault="007E27BC" w:rsidP="007E27BC"/>
    <w:p w14:paraId="34B0786F" w14:textId="77777777" w:rsidR="0094779C" w:rsidRDefault="0094779C" w:rsidP="00CE63D6">
      <w:pPr>
        <w:numPr>
          <w:ilvl w:val="0"/>
          <w:numId w:val="37"/>
        </w:numPr>
        <w:ind w:left="720" w:hanging="360"/>
      </w:pPr>
      <w:r>
        <w:t xml:space="preserve">Go to Jenkins =&gt; New Item =&gt; Give a meaningful name </w:t>
      </w:r>
    </w:p>
    <w:p w14:paraId="710904F3" w14:textId="77777777" w:rsidR="0094779C" w:rsidRDefault="0094779C" w:rsidP="00CE63D6">
      <w:pPr>
        <w:numPr>
          <w:ilvl w:val="0"/>
          <w:numId w:val="37"/>
        </w:numPr>
        <w:ind w:left="720" w:hanging="360"/>
      </w:pPr>
      <w:r>
        <w:t xml:space="preserve">Select Job type as PIPELINE and proceed next </w:t>
      </w:r>
    </w:p>
    <w:p w14:paraId="020FDB30" w14:textId="77777777" w:rsidR="0094779C" w:rsidRDefault="0094779C" w:rsidP="00CE63D6">
      <w:pPr>
        <w:numPr>
          <w:ilvl w:val="0"/>
          <w:numId w:val="37"/>
        </w:numPr>
        <w:ind w:left="720" w:hanging="360"/>
      </w:pPr>
      <w:r>
        <w:t>Give a description to the job and move to pipeline section</w:t>
      </w:r>
    </w:p>
    <w:p w14:paraId="35586C1F" w14:textId="77777777" w:rsidR="0094779C" w:rsidRDefault="0094779C" w:rsidP="00CE63D6">
      <w:pPr>
        <w:numPr>
          <w:ilvl w:val="0"/>
          <w:numId w:val="37"/>
        </w:numPr>
        <w:ind w:left="720" w:hanging="360"/>
      </w:pPr>
      <w:r>
        <w:t>Select Definition as Pipeline Script from SCM</w:t>
      </w:r>
    </w:p>
    <w:p w14:paraId="1C38B722" w14:textId="77777777" w:rsidR="0094779C" w:rsidRDefault="0094779C" w:rsidP="00CE63D6">
      <w:pPr>
        <w:numPr>
          <w:ilvl w:val="0"/>
          <w:numId w:val="37"/>
        </w:numPr>
        <w:ind w:left="720" w:hanging="360"/>
      </w:pPr>
      <w:r>
        <w:t>Select SCM as Git</w:t>
      </w:r>
    </w:p>
    <w:p w14:paraId="46D663F9" w14:textId="77777777" w:rsidR="0094779C" w:rsidRDefault="0094779C" w:rsidP="00CE63D6">
      <w:pPr>
        <w:numPr>
          <w:ilvl w:val="0"/>
          <w:numId w:val="37"/>
        </w:numPr>
        <w:ind w:left="720" w:hanging="360"/>
      </w:pPr>
      <w:r>
        <w:t>Key in the Infrastructure code repository (</w:t>
      </w:r>
      <w:proofErr w:type="spellStart"/>
      <w:r>
        <w:t>openidl-aais-gitops</w:t>
      </w:r>
      <w:proofErr w:type="spellEnd"/>
      <w:r>
        <w:t xml:space="preserve">) </w:t>
      </w:r>
      <w:proofErr w:type="spellStart"/>
      <w:r>
        <w:t>url</w:t>
      </w:r>
      <w:proofErr w:type="spellEnd"/>
      <w:r>
        <w:t xml:space="preserve">. </w:t>
      </w:r>
    </w:p>
    <w:p w14:paraId="29C63262" w14:textId="77777777" w:rsidR="0094779C" w:rsidRDefault="0094779C" w:rsidP="00CE63D6">
      <w:pPr>
        <w:numPr>
          <w:ilvl w:val="0"/>
          <w:numId w:val="37"/>
        </w:numPr>
        <w:ind w:left="720" w:hanging="360"/>
      </w:pPr>
      <w:r>
        <w:t xml:space="preserve">Select the GitHub credentials </w:t>
      </w:r>
    </w:p>
    <w:p w14:paraId="338794CC" w14:textId="77777777" w:rsidR="0094779C" w:rsidRDefault="0094779C" w:rsidP="00CE63D6">
      <w:pPr>
        <w:numPr>
          <w:ilvl w:val="0"/>
          <w:numId w:val="37"/>
        </w:numPr>
        <w:ind w:left="720" w:hanging="360"/>
      </w:pPr>
      <w:r>
        <w:lastRenderedPageBreak/>
        <w:t>Specify the relevant branch “refs/heads/&lt;branch-name&gt;”.</w:t>
      </w:r>
    </w:p>
    <w:p w14:paraId="73641C9D" w14:textId="77777777" w:rsidR="0094779C" w:rsidRDefault="0094779C" w:rsidP="00CE63D6">
      <w:pPr>
        <w:numPr>
          <w:ilvl w:val="0"/>
          <w:numId w:val="37"/>
        </w:numPr>
        <w:ind w:left="720" w:hanging="360"/>
      </w:pPr>
      <w:r>
        <w:t>Set script path to “Jenkins-jobs/</w:t>
      </w:r>
      <w:proofErr w:type="spellStart"/>
      <w:r>
        <w:t>jenkinsfile-mongodb</w:t>
      </w:r>
      <w:proofErr w:type="spellEnd"/>
      <w:r>
        <w:t>”.</w:t>
      </w:r>
    </w:p>
    <w:p w14:paraId="62AAB050" w14:textId="77777777" w:rsidR="0094779C" w:rsidRDefault="0094779C" w:rsidP="007E27BC"/>
    <w:p w14:paraId="493AE1E0" w14:textId="77777777" w:rsidR="0094779C" w:rsidRDefault="00084ED3" w:rsidP="0094779C">
      <w:pPr>
        <w:ind w:left="360"/>
      </w:pPr>
      <w:r>
        <w:rPr>
          <w:noProof/>
        </w:rPr>
        <w:object w:dxaOrig="11652" w:dyaOrig="11436" w14:anchorId="0DE7020D">
          <v:shape id="_x0000_i1067" type="#_x0000_t75" alt="" style="width:393pt;height:416.4pt;mso-width-percent:0;mso-height-percent:0;mso-width-percent:0;mso-height-percent:0" o:ole="">
            <v:imagedata r:id="rId110" o:title=""/>
          </v:shape>
          <o:OLEObject Type="Embed" ProgID="Paint.Picture" ShapeID="_x0000_i1067" DrawAspect="Content" ObjectID="_1704660882" r:id="rId111"/>
        </w:object>
      </w:r>
    </w:p>
    <w:p w14:paraId="72F82F08" w14:textId="77777777" w:rsidR="0094779C" w:rsidRPr="007E27BC" w:rsidRDefault="0094779C" w:rsidP="007E27BC"/>
    <w:p w14:paraId="36312BE2" w14:textId="77777777" w:rsidR="007E27BC" w:rsidRDefault="007E27BC" w:rsidP="00CE63D6">
      <w:pPr>
        <w:pStyle w:val="Heading3"/>
        <w:numPr>
          <w:ilvl w:val="2"/>
          <w:numId w:val="11"/>
        </w:numPr>
      </w:pPr>
      <w:bookmarkStart w:id="104" w:name="_Toc93340661"/>
      <w:r>
        <w:t>OpenIDL Application Job</w:t>
      </w:r>
      <w:bookmarkEnd w:id="104"/>
    </w:p>
    <w:p w14:paraId="176D5F2F" w14:textId="77777777" w:rsidR="007E27BC" w:rsidRDefault="007E27BC" w:rsidP="00C079FB"/>
    <w:p w14:paraId="59E95EFF" w14:textId="77777777" w:rsidR="0094779C" w:rsidRDefault="0094779C" w:rsidP="00CE63D6">
      <w:pPr>
        <w:numPr>
          <w:ilvl w:val="0"/>
          <w:numId w:val="38"/>
        </w:numPr>
        <w:ind w:left="720" w:hanging="360"/>
      </w:pPr>
      <w:r>
        <w:t xml:space="preserve">Go to Jenkins =&gt; New Item =&gt; Give a meaningful name </w:t>
      </w:r>
    </w:p>
    <w:p w14:paraId="68EE3D11" w14:textId="77777777" w:rsidR="0094779C" w:rsidRDefault="0094779C" w:rsidP="00CE63D6">
      <w:pPr>
        <w:numPr>
          <w:ilvl w:val="0"/>
          <w:numId w:val="38"/>
        </w:numPr>
        <w:ind w:left="720" w:hanging="360"/>
      </w:pPr>
      <w:r>
        <w:t xml:space="preserve">Select Job type as PIPELINE and proceed next </w:t>
      </w:r>
    </w:p>
    <w:p w14:paraId="16A9AC9D" w14:textId="77777777" w:rsidR="0094779C" w:rsidRDefault="0094779C" w:rsidP="00CE63D6">
      <w:pPr>
        <w:numPr>
          <w:ilvl w:val="0"/>
          <w:numId w:val="38"/>
        </w:numPr>
        <w:ind w:left="720" w:hanging="360"/>
      </w:pPr>
      <w:r>
        <w:t>Give a description to the job and move to pipeline section</w:t>
      </w:r>
    </w:p>
    <w:p w14:paraId="064FCB0C" w14:textId="77777777" w:rsidR="0094779C" w:rsidRDefault="0094779C" w:rsidP="00CE63D6">
      <w:pPr>
        <w:numPr>
          <w:ilvl w:val="0"/>
          <w:numId w:val="38"/>
        </w:numPr>
        <w:ind w:left="720" w:hanging="360"/>
      </w:pPr>
      <w:r>
        <w:t>Select Definition as Pipeline Script from SCM</w:t>
      </w:r>
    </w:p>
    <w:p w14:paraId="3E2D2DD4" w14:textId="77777777" w:rsidR="0094779C" w:rsidRDefault="0094779C" w:rsidP="00CE63D6">
      <w:pPr>
        <w:numPr>
          <w:ilvl w:val="0"/>
          <w:numId w:val="38"/>
        </w:numPr>
        <w:ind w:left="720" w:hanging="360"/>
      </w:pPr>
      <w:r>
        <w:lastRenderedPageBreak/>
        <w:t>Select SCM as Git</w:t>
      </w:r>
    </w:p>
    <w:p w14:paraId="6643E6C5" w14:textId="77777777" w:rsidR="0094779C" w:rsidRDefault="0094779C" w:rsidP="00CE63D6">
      <w:pPr>
        <w:numPr>
          <w:ilvl w:val="0"/>
          <w:numId w:val="38"/>
        </w:numPr>
        <w:ind w:left="720" w:hanging="360"/>
      </w:pPr>
      <w:r>
        <w:t>Key in the Infrastructure code repository (</w:t>
      </w:r>
      <w:proofErr w:type="spellStart"/>
      <w:r>
        <w:t>openidl</w:t>
      </w:r>
      <w:proofErr w:type="spellEnd"/>
      <w:r>
        <w:t xml:space="preserve">-main) </w:t>
      </w:r>
      <w:proofErr w:type="spellStart"/>
      <w:r>
        <w:t>url</w:t>
      </w:r>
      <w:proofErr w:type="spellEnd"/>
      <w:r>
        <w:t xml:space="preserve">. </w:t>
      </w:r>
    </w:p>
    <w:p w14:paraId="55F8FBB7" w14:textId="77777777" w:rsidR="0094779C" w:rsidRDefault="0094779C" w:rsidP="00CE63D6">
      <w:pPr>
        <w:numPr>
          <w:ilvl w:val="0"/>
          <w:numId w:val="38"/>
        </w:numPr>
        <w:ind w:left="720" w:hanging="360"/>
      </w:pPr>
      <w:r>
        <w:t xml:space="preserve">Select the GitHub credentials </w:t>
      </w:r>
    </w:p>
    <w:p w14:paraId="4BDD87C0" w14:textId="77777777" w:rsidR="0094779C" w:rsidRDefault="0094779C" w:rsidP="00CE63D6">
      <w:pPr>
        <w:numPr>
          <w:ilvl w:val="0"/>
          <w:numId w:val="38"/>
        </w:numPr>
        <w:ind w:left="720" w:hanging="360"/>
      </w:pPr>
      <w:r>
        <w:t>Specify the relevant branch “refs/heads/&lt;branch-name&gt;”.</w:t>
      </w:r>
    </w:p>
    <w:p w14:paraId="0CADBCA6" w14:textId="77777777" w:rsidR="0094779C" w:rsidRDefault="0094779C" w:rsidP="00CE63D6">
      <w:pPr>
        <w:numPr>
          <w:ilvl w:val="0"/>
          <w:numId w:val="38"/>
        </w:numPr>
        <w:ind w:left="720" w:hanging="360"/>
      </w:pPr>
      <w:r>
        <w:t>Set script path to “Jenkins-jobs/</w:t>
      </w:r>
      <w:proofErr w:type="spellStart"/>
      <w:r>
        <w:t>jenkinsfile</w:t>
      </w:r>
      <w:proofErr w:type="spellEnd"/>
      <w:r>
        <w:t>-apps-secrets”.</w:t>
      </w:r>
    </w:p>
    <w:p w14:paraId="002AF55D" w14:textId="77777777" w:rsidR="0094779C" w:rsidRPr="00C079FB" w:rsidRDefault="00084ED3" w:rsidP="00CB1C89">
      <w:pPr>
        <w:ind w:firstLine="360"/>
      </w:pPr>
      <w:r>
        <w:rPr>
          <w:noProof/>
        </w:rPr>
        <w:object w:dxaOrig="11364" w:dyaOrig="11172" w14:anchorId="6D200931">
          <v:shape id="_x0000_i1068" type="#_x0000_t75" alt="" style="width:423.6pt;height:444pt;mso-width-percent:0;mso-height-percent:0;mso-width-percent:0;mso-height-percent:0" o:ole="">
            <v:imagedata r:id="rId112" o:title=""/>
          </v:shape>
          <o:OLEObject Type="Embed" ProgID="Paint.Picture" ShapeID="_x0000_i1068" DrawAspect="Content" ObjectID="_1704660883" r:id="rId113"/>
        </w:object>
      </w:r>
    </w:p>
    <w:p w14:paraId="0B13A816" w14:textId="77777777" w:rsidR="00AA2FB0" w:rsidRDefault="007C64D7" w:rsidP="00CE63D6">
      <w:pPr>
        <w:pStyle w:val="Heading1"/>
        <w:numPr>
          <w:ilvl w:val="0"/>
          <w:numId w:val="11"/>
        </w:numPr>
        <w:ind w:left="720" w:hanging="360"/>
      </w:pPr>
      <w:r>
        <w:rPr>
          <w:b/>
          <w:bCs/>
          <w:sz w:val="28"/>
          <w:szCs w:val="28"/>
        </w:rPr>
        <w:br w:type="page"/>
      </w:r>
      <w:bookmarkStart w:id="105" w:name="_Toc93340662"/>
      <w:r w:rsidR="00AA2FB0">
        <w:lastRenderedPageBreak/>
        <w:t xml:space="preserve">Executing Jenkins </w:t>
      </w:r>
      <w:r w:rsidR="00AE4E45">
        <w:t>P</w:t>
      </w:r>
      <w:r w:rsidR="00AA2FB0">
        <w:t>ipeline</w:t>
      </w:r>
      <w:bookmarkEnd w:id="105"/>
    </w:p>
    <w:p w14:paraId="0C24096C" w14:textId="77777777" w:rsidR="00A3531A" w:rsidRDefault="00A3531A" w:rsidP="00A3531A"/>
    <w:p w14:paraId="5D8A2347" w14:textId="77777777" w:rsidR="00A3531A" w:rsidRDefault="00A3531A" w:rsidP="00CE63D6">
      <w:pPr>
        <w:pStyle w:val="Heading3"/>
        <w:numPr>
          <w:ilvl w:val="1"/>
          <w:numId w:val="11"/>
        </w:numPr>
      </w:pPr>
      <w:bookmarkStart w:id="106" w:name="_Toc93340663"/>
      <w:r>
        <w:t>Terraform Job</w:t>
      </w:r>
      <w:bookmarkEnd w:id="106"/>
    </w:p>
    <w:p w14:paraId="17784E70" w14:textId="77777777" w:rsidR="009D6513" w:rsidRDefault="009D6513" w:rsidP="009D6513">
      <w:r>
        <w:t xml:space="preserve">This is the job previously setup. It is used to provision AWS resources and K8s resources. Before trigging the pipeline ensure the following are setup. </w:t>
      </w:r>
    </w:p>
    <w:p w14:paraId="7D65E3FE" w14:textId="77777777" w:rsidR="009D6513" w:rsidRDefault="009D6513" w:rsidP="00CE63D6">
      <w:pPr>
        <w:numPr>
          <w:ilvl w:val="0"/>
          <w:numId w:val="39"/>
        </w:numPr>
      </w:pPr>
      <w:r>
        <w:t xml:space="preserve">Terraform Cloud/Enterprise (Workspaces, </w:t>
      </w:r>
      <w:proofErr w:type="spellStart"/>
      <w:r>
        <w:t>VariableSet</w:t>
      </w:r>
      <w:proofErr w:type="spellEnd"/>
      <w:r>
        <w:t>, API Token)</w:t>
      </w:r>
    </w:p>
    <w:p w14:paraId="48E88826" w14:textId="77777777" w:rsidR="009D6513" w:rsidRDefault="009D6513" w:rsidP="00CE63D6">
      <w:pPr>
        <w:numPr>
          <w:ilvl w:val="0"/>
          <w:numId w:val="39"/>
        </w:numPr>
      </w:pPr>
      <w:r>
        <w:t>Jenkins (Credentials, Job configuration)</w:t>
      </w:r>
    </w:p>
    <w:p w14:paraId="1BBC03D5" w14:textId="77777777" w:rsidR="009D6513" w:rsidRDefault="009D6513" w:rsidP="00CE63D6">
      <w:pPr>
        <w:numPr>
          <w:ilvl w:val="0"/>
          <w:numId w:val="39"/>
        </w:numPr>
      </w:pPr>
      <w:r>
        <w:t xml:space="preserve">Terraform code changes and pushed to repository </w:t>
      </w:r>
    </w:p>
    <w:p w14:paraId="16EBB6AF" w14:textId="77777777" w:rsidR="009D6513" w:rsidRDefault="009D6513" w:rsidP="009D6513">
      <w:r w:rsidRPr="00A155FD">
        <w:rPr>
          <w:b/>
          <w:bCs/>
        </w:rPr>
        <w:t>Note</w:t>
      </w:r>
      <w:r>
        <w:t xml:space="preserve">: First run after configuring the job is dummy run as the option shows as “Build Now”. This will fail and will update your job with relevant parameters </w:t>
      </w:r>
      <w:r w:rsidR="004812E4">
        <w:t>required</w:t>
      </w:r>
      <w:r>
        <w:t xml:space="preserve"> for the job to run. Further runs will show an option Build with Parameters which will be right run. </w:t>
      </w:r>
    </w:p>
    <w:p w14:paraId="6BCC02CE" w14:textId="77777777" w:rsidR="009D6513" w:rsidRDefault="009D6513" w:rsidP="00CE63D6">
      <w:pPr>
        <w:numPr>
          <w:ilvl w:val="0"/>
          <w:numId w:val="40"/>
        </w:numPr>
      </w:pPr>
      <w:r>
        <w:t xml:space="preserve">To trigger the </w:t>
      </w:r>
      <w:r w:rsidR="004812E4">
        <w:t>job,</w:t>
      </w:r>
      <w:r>
        <w:t xml:space="preserve"> go to Jenkins =&gt; relevant job =&gt; </w:t>
      </w:r>
      <w:r w:rsidR="004812E4">
        <w:t xml:space="preserve">Build with Parameters. </w:t>
      </w:r>
    </w:p>
    <w:p w14:paraId="0C9491A0" w14:textId="77777777" w:rsidR="004812E4" w:rsidRDefault="004812E4" w:rsidP="00CE63D6">
      <w:pPr>
        <w:numPr>
          <w:ilvl w:val="0"/>
          <w:numId w:val="40"/>
        </w:numPr>
      </w:pPr>
      <w:r>
        <w:t xml:space="preserve">Enter the values to the inputs as listed below.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6434"/>
      </w:tblGrid>
      <w:tr w:rsidR="004812E4" w14:paraId="015F04BA" w14:textId="77777777" w:rsidTr="00CE63D6">
        <w:tc>
          <w:tcPr>
            <w:tcW w:w="2204" w:type="dxa"/>
            <w:shd w:val="clear" w:color="auto" w:fill="auto"/>
          </w:tcPr>
          <w:p w14:paraId="3AA3531C" w14:textId="77777777" w:rsidR="004812E4" w:rsidRPr="00380729" w:rsidRDefault="004812E4" w:rsidP="00CE63D6">
            <w:pPr>
              <w:jc w:val="center"/>
              <w:rPr>
                <w:b/>
                <w:bCs/>
              </w:rPr>
            </w:pPr>
            <w:r w:rsidRPr="00380729">
              <w:rPr>
                <w:b/>
                <w:bCs/>
              </w:rPr>
              <w:t>Field</w:t>
            </w:r>
          </w:p>
        </w:tc>
        <w:tc>
          <w:tcPr>
            <w:tcW w:w="6652" w:type="dxa"/>
            <w:shd w:val="clear" w:color="auto" w:fill="auto"/>
          </w:tcPr>
          <w:p w14:paraId="26B8248D" w14:textId="77777777" w:rsidR="004812E4" w:rsidRPr="00380729" w:rsidRDefault="004812E4" w:rsidP="00CE63D6">
            <w:pPr>
              <w:jc w:val="center"/>
              <w:rPr>
                <w:b/>
                <w:bCs/>
              </w:rPr>
            </w:pPr>
            <w:r w:rsidRPr="00380729">
              <w:rPr>
                <w:b/>
                <w:bCs/>
              </w:rPr>
              <w:t>Description</w:t>
            </w:r>
          </w:p>
        </w:tc>
      </w:tr>
      <w:tr w:rsidR="004812E4" w14:paraId="03D9D670" w14:textId="77777777" w:rsidTr="00CE63D6">
        <w:tc>
          <w:tcPr>
            <w:tcW w:w="2204" w:type="dxa"/>
            <w:shd w:val="clear" w:color="auto" w:fill="auto"/>
          </w:tcPr>
          <w:p w14:paraId="3544FC55" w14:textId="77777777" w:rsidR="004812E4" w:rsidRPr="00380729" w:rsidRDefault="004812E4" w:rsidP="00CE63D6">
            <w:pPr>
              <w:rPr>
                <w:sz w:val="20"/>
                <w:szCs w:val="20"/>
              </w:rPr>
            </w:pPr>
            <w:r w:rsidRPr="00380729">
              <w:rPr>
                <w:sz w:val="20"/>
                <w:szCs w:val="20"/>
              </w:rPr>
              <w:t>TF_ADDRESS</w:t>
            </w:r>
          </w:p>
        </w:tc>
        <w:tc>
          <w:tcPr>
            <w:tcW w:w="6652" w:type="dxa"/>
            <w:shd w:val="clear" w:color="auto" w:fill="auto"/>
          </w:tcPr>
          <w:p w14:paraId="32911B87" w14:textId="77777777" w:rsidR="004812E4" w:rsidRPr="00380729" w:rsidRDefault="004812E4" w:rsidP="00CE63D6">
            <w:pPr>
              <w:rPr>
                <w:sz w:val="20"/>
                <w:szCs w:val="20"/>
              </w:rPr>
            </w:pPr>
            <w:r w:rsidRPr="00380729">
              <w:rPr>
                <w:sz w:val="20"/>
                <w:szCs w:val="20"/>
              </w:rPr>
              <w:t>Terraform Cloud/Enterprise endpoint</w:t>
            </w:r>
          </w:p>
        </w:tc>
      </w:tr>
      <w:tr w:rsidR="004812E4" w14:paraId="7EBB0294" w14:textId="77777777" w:rsidTr="00CE63D6">
        <w:tc>
          <w:tcPr>
            <w:tcW w:w="2204" w:type="dxa"/>
            <w:shd w:val="clear" w:color="auto" w:fill="auto"/>
          </w:tcPr>
          <w:p w14:paraId="57042DFC" w14:textId="77777777" w:rsidR="004812E4" w:rsidRPr="00380729" w:rsidRDefault="004812E4" w:rsidP="00CE63D6">
            <w:pPr>
              <w:rPr>
                <w:sz w:val="20"/>
                <w:szCs w:val="20"/>
              </w:rPr>
            </w:pPr>
            <w:r w:rsidRPr="00380729">
              <w:rPr>
                <w:sz w:val="20"/>
                <w:szCs w:val="20"/>
              </w:rPr>
              <w:t>TF_ORG_NAME</w:t>
            </w:r>
          </w:p>
        </w:tc>
        <w:tc>
          <w:tcPr>
            <w:tcW w:w="6652" w:type="dxa"/>
            <w:shd w:val="clear" w:color="auto" w:fill="auto"/>
          </w:tcPr>
          <w:p w14:paraId="566513F2" w14:textId="77777777" w:rsidR="004812E4" w:rsidRPr="00380729" w:rsidRDefault="004812E4" w:rsidP="00CE63D6">
            <w:pPr>
              <w:rPr>
                <w:sz w:val="20"/>
                <w:szCs w:val="20"/>
              </w:rPr>
            </w:pPr>
            <w:r w:rsidRPr="00380729">
              <w:rPr>
                <w:sz w:val="20"/>
                <w:szCs w:val="20"/>
              </w:rPr>
              <w:t xml:space="preserve">Organization name setup in Terraform </w:t>
            </w:r>
          </w:p>
        </w:tc>
      </w:tr>
      <w:tr w:rsidR="004812E4" w14:paraId="02FBE55D" w14:textId="77777777" w:rsidTr="00CE63D6">
        <w:tc>
          <w:tcPr>
            <w:tcW w:w="2204" w:type="dxa"/>
            <w:shd w:val="clear" w:color="auto" w:fill="auto"/>
          </w:tcPr>
          <w:p w14:paraId="675ED589" w14:textId="77777777" w:rsidR="004812E4" w:rsidRPr="00380729" w:rsidRDefault="004812E4" w:rsidP="00CE63D6">
            <w:pPr>
              <w:rPr>
                <w:sz w:val="20"/>
                <w:szCs w:val="20"/>
              </w:rPr>
            </w:pPr>
            <w:r w:rsidRPr="00380729">
              <w:rPr>
                <w:sz w:val="20"/>
                <w:szCs w:val="20"/>
              </w:rPr>
              <w:t>TF_AWS_WORKSPACE</w:t>
            </w:r>
          </w:p>
        </w:tc>
        <w:tc>
          <w:tcPr>
            <w:tcW w:w="6652" w:type="dxa"/>
            <w:shd w:val="clear" w:color="auto" w:fill="auto"/>
          </w:tcPr>
          <w:p w14:paraId="3C32C6A8" w14:textId="77777777" w:rsidR="004812E4" w:rsidRPr="00380729" w:rsidRDefault="004812E4" w:rsidP="00CE63D6">
            <w:pPr>
              <w:rPr>
                <w:sz w:val="20"/>
                <w:szCs w:val="20"/>
              </w:rPr>
            </w:pPr>
            <w:r w:rsidRPr="00380729">
              <w:rPr>
                <w:sz w:val="20"/>
                <w:szCs w:val="20"/>
              </w:rPr>
              <w:t>Terraform workspace name setup specifically for AWS resources</w:t>
            </w:r>
          </w:p>
        </w:tc>
      </w:tr>
      <w:tr w:rsidR="004812E4" w14:paraId="597F78FC" w14:textId="77777777" w:rsidTr="00CE63D6">
        <w:tc>
          <w:tcPr>
            <w:tcW w:w="2204" w:type="dxa"/>
            <w:shd w:val="clear" w:color="auto" w:fill="auto"/>
          </w:tcPr>
          <w:p w14:paraId="149ADB75" w14:textId="77777777" w:rsidR="004812E4" w:rsidRPr="00380729" w:rsidRDefault="004812E4" w:rsidP="00CE63D6">
            <w:pPr>
              <w:rPr>
                <w:sz w:val="20"/>
                <w:szCs w:val="20"/>
              </w:rPr>
            </w:pPr>
            <w:r w:rsidRPr="00380729">
              <w:rPr>
                <w:sz w:val="20"/>
                <w:szCs w:val="20"/>
              </w:rPr>
              <w:t>TF_K8S_WORKSPACE</w:t>
            </w:r>
          </w:p>
        </w:tc>
        <w:tc>
          <w:tcPr>
            <w:tcW w:w="6652" w:type="dxa"/>
            <w:shd w:val="clear" w:color="auto" w:fill="auto"/>
          </w:tcPr>
          <w:p w14:paraId="13E1D39A" w14:textId="77777777" w:rsidR="004812E4" w:rsidRPr="00380729" w:rsidRDefault="004812E4" w:rsidP="00CE63D6">
            <w:pPr>
              <w:rPr>
                <w:sz w:val="20"/>
                <w:szCs w:val="20"/>
              </w:rPr>
            </w:pPr>
            <w:r w:rsidRPr="00380729">
              <w:rPr>
                <w:sz w:val="20"/>
                <w:szCs w:val="20"/>
              </w:rPr>
              <w:t>Terraform workspace name setup specifically for K8s resources</w:t>
            </w:r>
          </w:p>
        </w:tc>
      </w:tr>
      <w:tr w:rsidR="004812E4" w14:paraId="07FAF04E" w14:textId="77777777" w:rsidTr="00CE63D6">
        <w:tc>
          <w:tcPr>
            <w:tcW w:w="2204" w:type="dxa"/>
            <w:shd w:val="clear" w:color="auto" w:fill="auto"/>
          </w:tcPr>
          <w:p w14:paraId="0A5144AD" w14:textId="77777777" w:rsidR="004812E4" w:rsidRPr="00380729" w:rsidRDefault="004812E4" w:rsidP="00CE63D6">
            <w:pPr>
              <w:rPr>
                <w:sz w:val="20"/>
                <w:szCs w:val="20"/>
              </w:rPr>
            </w:pPr>
            <w:r w:rsidRPr="00380729">
              <w:rPr>
                <w:sz w:val="20"/>
                <w:szCs w:val="20"/>
              </w:rPr>
              <w:t>GITHUB_URL</w:t>
            </w:r>
          </w:p>
        </w:tc>
        <w:tc>
          <w:tcPr>
            <w:tcW w:w="6652" w:type="dxa"/>
            <w:shd w:val="clear" w:color="auto" w:fill="auto"/>
          </w:tcPr>
          <w:p w14:paraId="6AC44E40" w14:textId="77777777" w:rsidR="004812E4" w:rsidRPr="00380729" w:rsidRDefault="004812E4" w:rsidP="00CE63D6">
            <w:pPr>
              <w:rPr>
                <w:sz w:val="20"/>
                <w:szCs w:val="20"/>
              </w:rPr>
            </w:pPr>
            <w:r w:rsidRPr="00380729">
              <w:rPr>
                <w:sz w:val="20"/>
                <w:szCs w:val="20"/>
              </w:rPr>
              <w:t>GitHub repository to check out the code</w:t>
            </w:r>
          </w:p>
        </w:tc>
      </w:tr>
      <w:tr w:rsidR="004812E4" w14:paraId="19CCD077" w14:textId="77777777" w:rsidTr="00CE63D6">
        <w:tc>
          <w:tcPr>
            <w:tcW w:w="2204" w:type="dxa"/>
            <w:shd w:val="clear" w:color="auto" w:fill="auto"/>
          </w:tcPr>
          <w:p w14:paraId="40E187F9" w14:textId="77777777" w:rsidR="004812E4" w:rsidRPr="00380729" w:rsidRDefault="004812E4" w:rsidP="00CE63D6">
            <w:pPr>
              <w:rPr>
                <w:sz w:val="20"/>
                <w:szCs w:val="20"/>
              </w:rPr>
            </w:pPr>
            <w:r w:rsidRPr="00380729">
              <w:rPr>
                <w:sz w:val="20"/>
                <w:szCs w:val="20"/>
              </w:rPr>
              <w:t>GITHUB_BRANCH</w:t>
            </w:r>
          </w:p>
        </w:tc>
        <w:tc>
          <w:tcPr>
            <w:tcW w:w="6652" w:type="dxa"/>
            <w:shd w:val="clear" w:color="auto" w:fill="auto"/>
          </w:tcPr>
          <w:p w14:paraId="272A38AB" w14:textId="77777777" w:rsidR="004812E4" w:rsidRPr="00380729" w:rsidRDefault="004812E4" w:rsidP="00CE63D6">
            <w:pPr>
              <w:rPr>
                <w:sz w:val="20"/>
                <w:szCs w:val="20"/>
              </w:rPr>
            </w:pPr>
            <w:r w:rsidRPr="00380729">
              <w:rPr>
                <w:sz w:val="20"/>
                <w:szCs w:val="20"/>
              </w:rPr>
              <w:t>GitHub branch specifically to check out the code</w:t>
            </w:r>
          </w:p>
        </w:tc>
      </w:tr>
    </w:tbl>
    <w:p w14:paraId="61661EA0" w14:textId="77777777" w:rsidR="004812E4" w:rsidRDefault="004812E4" w:rsidP="004812E4">
      <w:pPr>
        <w:ind w:left="720"/>
      </w:pPr>
    </w:p>
    <w:p w14:paraId="25B1BF36" w14:textId="77777777" w:rsidR="00887062" w:rsidRDefault="00887062" w:rsidP="00CE63D6">
      <w:pPr>
        <w:numPr>
          <w:ilvl w:val="0"/>
          <w:numId w:val="40"/>
        </w:numPr>
      </w:pPr>
      <w:r>
        <w:t xml:space="preserve">The job runs terraform plan and asks manual confirmation before running terraform apply. This job will run first to provision AWS resources and further run for K8s resources. Hence twice it asks input to confirm before performing terraform apply. </w:t>
      </w:r>
    </w:p>
    <w:p w14:paraId="2F01415A" w14:textId="77777777" w:rsidR="004812E4" w:rsidRDefault="00084ED3" w:rsidP="009D6513">
      <w:r>
        <w:rPr>
          <w:noProof/>
        </w:rPr>
        <w:object w:dxaOrig="6636" w:dyaOrig="9324" w14:anchorId="096994BB">
          <v:shape id="_x0000_i1069" type="#_x0000_t75" alt="" style="width:332.4pt;height:391.2pt;mso-width-percent:0;mso-height-percent:0;mso-width-percent:0;mso-height-percent:0" o:ole="">
            <v:imagedata r:id="rId114" o:title=""/>
          </v:shape>
          <o:OLEObject Type="Embed" ProgID="Paint.Picture" ShapeID="_x0000_i1069" DrawAspect="Content" ObjectID="_1704660884" r:id="rId115"/>
        </w:object>
      </w:r>
    </w:p>
    <w:p w14:paraId="5E34DF27" w14:textId="77777777" w:rsidR="00887062" w:rsidRDefault="00887062" w:rsidP="00887062">
      <w:pPr>
        <w:rPr>
          <w:b/>
          <w:bCs/>
          <w:sz w:val="28"/>
          <w:szCs w:val="28"/>
        </w:rPr>
      </w:pPr>
      <w:r>
        <w:rPr>
          <w:b/>
          <w:bCs/>
          <w:sz w:val="28"/>
          <w:szCs w:val="28"/>
        </w:rPr>
        <w:t xml:space="preserve">NOTE: </w:t>
      </w:r>
    </w:p>
    <w:p w14:paraId="2D61C39F" w14:textId="77777777" w:rsidR="00887062" w:rsidRPr="00A93404" w:rsidRDefault="00887062" w:rsidP="00887062">
      <w:pPr>
        <w:rPr>
          <w:sz w:val="20"/>
          <w:szCs w:val="20"/>
        </w:rPr>
      </w:pPr>
      <w:r w:rsidRPr="00A93404">
        <w:rPr>
          <w:sz w:val="20"/>
          <w:szCs w:val="20"/>
          <w:highlight w:val="yellow"/>
        </w:rPr>
        <w:t>It is noticed that sometimes the request to upload configuration data (git repository content) to Terraform fails with below HTTP error 422. In case when you see the pipeline failed with this error, rerun the pipeline which will help.</w:t>
      </w:r>
      <w:r w:rsidRPr="00A93404">
        <w:rPr>
          <w:sz w:val="20"/>
          <w:szCs w:val="2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8"/>
        <w:gridCol w:w="3120"/>
        <w:gridCol w:w="3122"/>
      </w:tblGrid>
      <w:tr w:rsidR="00887062" w:rsidRPr="00380729" w14:paraId="5AB0F049" w14:textId="77777777" w:rsidTr="00CE63D6">
        <w:tc>
          <w:tcPr>
            <w:tcW w:w="3192" w:type="dxa"/>
            <w:shd w:val="clear" w:color="auto" w:fill="auto"/>
          </w:tcPr>
          <w:p w14:paraId="1A9A662F" w14:textId="77777777" w:rsidR="00887062" w:rsidRPr="00380729" w:rsidRDefault="00887062" w:rsidP="00CE63D6">
            <w:pPr>
              <w:jc w:val="center"/>
              <w:rPr>
                <w:b/>
                <w:bCs/>
                <w:sz w:val="24"/>
                <w:szCs w:val="24"/>
              </w:rPr>
            </w:pPr>
            <w:r w:rsidRPr="00380729">
              <w:rPr>
                <w:b/>
                <w:bCs/>
                <w:sz w:val="24"/>
                <w:szCs w:val="24"/>
              </w:rPr>
              <w:t>Status</w:t>
            </w:r>
          </w:p>
        </w:tc>
        <w:tc>
          <w:tcPr>
            <w:tcW w:w="3192" w:type="dxa"/>
            <w:shd w:val="clear" w:color="auto" w:fill="auto"/>
          </w:tcPr>
          <w:p w14:paraId="304ECE20" w14:textId="77777777" w:rsidR="00887062" w:rsidRPr="00380729" w:rsidRDefault="00887062" w:rsidP="00CE63D6">
            <w:pPr>
              <w:jc w:val="center"/>
              <w:rPr>
                <w:b/>
                <w:bCs/>
                <w:sz w:val="24"/>
                <w:szCs w:val="24"/>
              </w:rPr>
            </w:pPr>
            <w:r w:rsidRPr="00380729">
              <w:rPr>
                <w:b/>
                <w:bCs/>
                <w:sz w:val="24"/>
                <w:szCs w:val="24"/>
              </w:rPr>
              <w:t>Response</w:t>
            </w:r>
          </w:p>
        </w:tc>
        <w:tc>
          <w:tcPr>
            <w:tcW w:w="3192" w:type="dxa"/>
            <w:shd w:val="clear" w:color="auto" w:fill="auto"/>
          </w:tcPr>
          <w:p w14:paraId="5A466C2D" w14:textId="77777777" w:rsidR="00887062" w:rsidRPr="00380729" w:rsidRDefault="00887062" w:rsidP="00CE63D6">
            <w:pPr>
              <w:jc w:val="center"/>
              <w:rPr>
                <w:b/>
                <w:bCs/>
                <w:sz w:val="24"/>
                <w:szCs w:val="24"/>
              </w:rPr>
            </w:pPr>
            <w:r w:rsidRPr="00380729">
              <w:rPr>
                <w:b/>
                <w:bCs/>
                <w:sz w:val="24"/>
                <w:szCs w:val="24"/>
              </w:rPr>
              <w:t>Reason</w:t>
            </w:r>
          </w:p>
        </w:tc>
      </w:tr>
      <w:tr w:rsidR="00887062" w:rsidRPr="00380729" w14:paraId="23AC5543" w14:textId="77777777" w:rsidTr="00CE63D6">
        <w:tc>
          <w:tcPr>
            <w:tcW w:w="3192" w:type="dxa"/>
            <w:shd w:val="clear" w:color="auto" w:fill="auto"/>
          </w:tcPr>
          <w:p w14:paraId="50FEF69D" w14:textId="77777777" w:rsidR="00887062" w:rsidRPr="00A93404" w:rsidRDefault="00887062" w:rsidP="00CE63D6">
            <w:r w:rsidRPr="00A93404">
              <w:t>422</w:t>
            </w:r>
          </w:p>
        </w:tc>
        <w:tc>
          <w:tcPr>
            <w:tcW w:w="3192" w:type="dxa"/>
            <w:shd w:val="clear" w:color="auto" w:fill="auto"/>
          </w:tcPr>
          <w:p w14:paraId="6047B38F" w14:textId="77777777" w:rsidR="00887062" w:rsidRPr="00A93404" w:rsidRDefault="00887062" w:rsidP="00CE63D6">
            <w:r w:rsidRPr="00A93404">
              <w:t>JSON API error object</w:t>
            </w:r>
          </w:p>
        </w:tc>
        <w:tc>
          <w:tcPr>
            <w:tcW w:w="3192" w:type="dxa"/>
            <w:shd w:val="clear" w:color="auto" w:fill="auto"/>
          </w:tcPr>
          <w:p w14:paraId="39C05C93" w14:textId="77777777" w:rsidR="00887062" w:rsidRPr="00A93404" w:rsidRDefault="00887062" w:rsidP="00CE63D6">
            <w:r w:rsidRPr="00A93404">
              <w:t xml:space="preserve">Malformed request. </w:t>
            </w:r>
          </w:p>
        </w:tc>
      </w:tr>
    </w:tbl>
    <w:p w14:paraId="254FA75C" w14:textId="77777777" w:rsidR="00887062" w:rsidRDefault="00887062" w:rsidP="009D6513"/>
    <w:p w14:paraId="7BD43ADA" w14:textId="77777777" w:rsidR="00721D42" w:rsidRDefault="00721D42" w:rsidP="009D6513"/>
    <w:p w14:paraId="17E2B383" w14:textId="77777777" w:rsidR="00721D42" w:rsidRDefault="00721D42" w:rsidP="009D6513"/>
    <w:p w14:paraId="6F0D54DF" w14:textId="77777777" w:rsidR="00721D42" w:rsidRDefault="00721D42" w:rsidP="009D6513"/>
    <w:p w14:paraId="6D7DD643" w14:textId="77777777" w:rsidR="00721D42" w:rsidRDefault="00721D42" w:rsidP="009D6513"/>
    <w:p w14:paraId="0F91ADDF" w14:textId="77777777" w:rsidR="00721D42" w:rsidRDefault="00721D42" w:rsidP="009D6513"/>
    <w:p w14:paraId="62C7FC48" w14:textId="77777777" w:rsidR="003A1A30" w:rsidRDefault="003A1A30" w:rsidP="00CE63D6">
      <w:pPr>
        <w:pStyle w:val="Heading3"/>
        <w:numPr>
          <w:ilvl w:val="1"/>
          <w:numId w:val="11"/>
        </w:numPr>
      </w:pPr>
      <w:bookmarkStart w:id="107" w:name="_Toc93340664"/>
      <w:r>
        <w:lastRenderedPageBreak/>
        <w:t>Preparing Config file for Infra Job</w:t>
      </w:r>
      <w:bookmarkEnd w:id="107"/>
    </w:p>
    <w:p w14:paraId="2D263FCE" w14:textId="77777777" w:rsidR="00FC5732" w:rsidRDefault="00FC5732" w:rsidP="00FC5732">
      <w:r>
        <w:t xml:space="preserve">For the following pipelines the configuration file should be prepared and uploaded to the specific directory in the repository before triggering the pipeline. </w:t>
      </w:r>
    </w:p>
    <w:p w14:paraId="2F6AA006" w14:textId="77777777" w:rsidR="00FC5732" w:rsidRDefault="00FC5732" w:rsidP="00CE63D6">
      <w:pPr>
        <w:numPr>
          <w:ilvl w:val="0"/>
          <w:numId w:val="41"/>
        </w:numPr>
      </w:pPr>
      <w:r>
        <w:t>Vault</w:t>
      </w:r>
    </w:p>
    <w:p w14:paraId="2889C605" w14:textId="77777777" w:rsidR="00FC5732" w:rsidRDefault="00FC5732" w:rsidP="00CE63D6">
      <w:pPr>
        <w:numPr>
          <w:ilvl w:val="0"/>
          <w:numId w:val="41"/>
        </w:numPr>
      </w:pPr>
      <w:r>
        <w:t>MongoDB</w:t>
      </w:r>
    </w:p>
    <w:p w14:paraId="487E7E5D" w14:textId="77777777" w:rsidR="00FC5732" w:rsidRDefault="00FC5732" w:rsidP="00CE63D6">
      <w:pPr>
        <w:numPr>
          <w:ilvl w:val="0"/>
          <w:numId w:val="41"/>
        </w:numPr>
      </w:pPr>
      <w:r>
        <w:t xml:space="preserve">Blockchain Network </w:t>
      </w:r>
    </w:p>
    <w:p w14:paraId="37C299BE" w14:textId="77777777" w:rsidR="00FC5732" w:rsidRDefault="00FC5732" w:rsidP="00FC5732">
      <w:r>
        <w:t>The template and example configuration files are in the repository under “</w:t>
      </w:r>
      <w:proofErr w:type="spellStart"/>
      <w:r>
        <w:t>awx</w:t>
      </w:r>
      <w:proofErr w:type="spellEnd"/>
      <w:r>
        <w:t xml:space="preserve">-automation/config-references”. Using these </w:t>
      </w:r>
      <w:r w:rsidR="008D12BA">
        <w:t>templates,</w:t>
      </w:r>
      <w:r>
        <w:t xml:space="preserve"> the actual config file can be created and placed in the path “</w:t>
      </w:r>
      <w:proofErr w:type="spellStart"/>
      <w:r>
        <w:t>awx</w:t>
      </w:r>
      <w:proofErr w:type="spellEnd"/>
      <w:r>
        <w:t xml:space="preserve">-automation/config”. The file name should follow the naming standard as below. </w:t>
      </w:r>
    </w:p>
    <w:p w14:paraId="3F90CD57" w14:textId="77777777" w:rsidR="00FC5732" w:rsidRDefault="00FC5732" w:rsidP="00FC5732">
      <w:r>
        <w:t>Name: &lt;org-name&gt;-config-&lt;env</w:t>
      </w:r>
      <w:proofErr w:type="gramStart"/>
      <w:r>
        <w:t>&gt;.</w:t>
      </w:r>
      <w:proofErr w:type="spellStart"/>
      <w:r w:rsidR="008D12BA">
        <w:t>yml</w:t>
      </w:r>
      <w:proofErr w:type="spellEnd"/>
      <w:proofErr w:type="gramEnd"/>
      <w:r w:rsidR="008D12BA">
        <w:t xml:space="preserve"> </w:t>
      </w:r>
    </w:p>
    <w:p w14:paraId="312248BD" w14:textId="77777777" w:rsidR="008D12BA" w:rsidRDefault="008D12BA" w:rsidP="00FC5732">
      <w:r>
        <w:t>Org-name: First 4 characters of the org name</w:t>
      </w:r>
    </w:p>
    <w:p w14:paraId="0B4D551A" w14:textId="77777777" w:rsidR="008D12BA" w:rsidRDefault="008D12BA" w:rsidP="00FC5732">
      <w:r>
        <w:t>Env: dev | test | prod</w:t>
      </w:r>
    </w:p>
    <w:p w14:paraId="30C68323" w14:textId="77777777" w:rsidR="00FC5732" w:rsidRDefault="00FC5732" w:rsidP="00FC5732">
      <w:r>
        <w:t>The configuration file should be placed in the path “</w:t>
      </w:r>
      <w:proofErr w:type="spellStart"/>
      <w:r>
        <w:t>awx</w:t>
      </w:r>
      <w:proofErr w:type="spellEnd"/>
      <w:r>
        <w:t>-automation/config/&lt;org-name&gt;-config-&lt;env</w:t>
      </w:r>
      <w:proofErr w:type="gramStart"/>
      <w:r>
        <w:t>&gt;.</w:t>
      </w:r>
      <w:proofErr w:type="spellStart"/>
      <w:r>
        <w:t>yml</w:t>
      </w:r>
      <w:proofErr w:type="spellEnd"/>
      <w:proofErr w:type="gramEnd"/>
      <w:r>
        <w:t xml:space="preserve">. </w:t>
      </w:r>
    </w:p>
    <w:p w14:paraId="4AA1B480" w14:textId="77777777" w:rsidR="00FC5732" w:rsidRDefault="008D12BA" w:rsidP="009D6513">
      <w:r w:rsidRPr="008D12BA">
        <w:rPr>
          <w:b/>
          <w:bCs/>
        </w:rPr>
        <w:t>NOTE:</w:t>
      </w:r>
      <w:r>
        <w:t xml:space="preserve"> The details in preparing the config file are to refer from base document. </w:t>
      </w:r>
    </w:p>
    <w:p w14:paraId="389663B9" w14:textId="77777777" w:rsidR="008D12BA" w:rsidRDefault="00084ED3" w:rsidP="009D6513">
      <w:r>
        <w:rPr>
          <w:noProof/>
        </w:rPr>
        <w:object w:dxaOrig="10152" w:dyaOrig="7788" w14:anchorId="1CE03D9C">
          <v:shape id="_x0000_i1070" type="#_x0000_t75" alt="" style="width:415.2pt;height:304.8pt;mso-width-percent:0;mso-height-percent:0;mso-width-percent:0;mso-height-percent:0" o:ole="">
            <v:imagedata r:id="rId116" o:title=""/>
          </v:shape>
          <o:OLEObject Type="Embed" ProgID="Paint.Picture" ShapeID="_x0000_i1070" DrawAspect="Content" ObjectID="_1704660885" r:id="rId117"/>
        </w:object>
      </w:r>
    </w:p>
    <w:p w14:paraId="7C7C8625" w14:textId="77777777" w:rsidR="00A3531A" w:rsidRDefault="00A3531A" w:rsidP="00CE63D6">
      <w:pPr>
        <w:pStyle w:val="Heading3"/>
        <w:numPr>
          <w:ilvl w:val="1"/>
          <w:numId w:val="11"/>
        </w:numPr>
      </w:pPr>
      <w:bookmarkStart w:id="108" w:name="_Toc93340665"/>
      <w:r>
        <w:lastRenderedPageBreak/>
        <w:t>Vault Job</w:t>
      </w:r>
      <w:bookmarkEnd w:id="108"/>
    </w:p>
    <w:p w14:paraId="503346C1" w14:textId="77777777" w:rsidR="00A155FD" w:rsidRDefault="00A155FD" w:rsidP="00A155FD">
      <w:r>
        <w:t xml:space="preserve">To run a vault job, go to specific Jenkins Job and click on Build with Parameters and key in organization name and environment type (dev | test |prod) and choose </w:t>
      </w:r>
      <w:proofErr w:type="spellStart"/>
      <w:proofErr w:type="gramStart"/>
      <w:r>
        <w:t>deploy</w:t>
      </w:r>
      <w:proofErr w:type="gramEnd"/>
      <w:r>
        <w:t>_action</w:t>
      </w:r>
      <w:proofErr w:type="spellEnd"/>
      <w:r>
        <w:t xml:space="preserve"> whether vault-deploy/vault-clean up based on the typical action to take. </w:t>
      </w:r>
    </w:p>
    <w:p w14:paraId="5A2E4A21" w14:textId="77777777" w:rsidR="00A155FD" w:rsidRDefault="00A155FD" w:rsidP="00A155FD">
      <w:r w:rsidRPr="00A155FD">
        <w:rPr>
          <w:b/>
          <w:bCs/>
        </w:rPr>
        <w:t>Note</w:t>
      </w:r>
      <w:r>
        <w:t xml:space="preserve">: First run after configuring the job is dummy run as the option shows as “Build Now”. This will fail and will update your job with relevant parameters required for the job to run. Further runs will show an option Build with Parameters which will be right run. </w:t>
      </w:r>
    </w:p>
    <w:p w14:paraId="3CDEC308" w14:textId="77777777" w:rsidR="00A155FD" w:rsidRPr="00A155FD" w:rsidRDefault="00084ED3" w:rsidP="00A155FD">
      <w:r>
        <w:rPr>
          <w:noProof/>
        </w:rPr>
        <w:object w:dxaOrig="6768" w:dyaOrig="5640" w14:anchorId="35CFD661">
          <v:shape id="_x0000_i1071" type="#_x0000_t75" alt="" style="width:322.2pt;height:258.6pt;mso-width-percent:0;mso-height-percent:0;mso-width-percent:0;mso-height-percent:0" o:ole="">
            <v:imagedata r:id="rId118" o:title=""/>
          </v:shape>
          <o:OLEObject Type="Embed" ProgID="Paint.Picture" ShapeID="_x0000_i1071" DrawAspect="Content" ObjectID="_1704660886" r:id="rId119"/>
        </w:object>
      </w:r>
    </w:p>
    <w:p w14:paraId="48ECEB17" w14:textId="77777777" w:rsidR="00A3531A" w:rsidRDefault="00A3531A" w:rsidP="00CE63D6">
      <w:pPr>
        <w:pStyle w:val="Heading3"/>
        <w:numPr>
          <w:ilvl w:val="1"/>
          <w:numId w:val="11"/>
        </w:numPr>
      </w:pPr>
      <w:bookmarkStart w:id="109" w:name="_Toc93340666"/>
      <w:r>
        <w:t>Block</w:t>
      </w:r>
      <w:r w:rsidR="00655809">
        <w:t>c</w:t>
      </w:r>
      <w:r>
        <w:t>hain Network Job</w:t>
      </w:r>
      <w:bookmarkEnd w:id="109"/>
    </w:p>
    <w:p w14:paraId="44039B62" w14:textId="77777777" w:rsidR="00A155FD" w:rsidRDefault="00A155FD" w:rsidP="00A155FD"/>
    <w:p w14:paraId="596CEA1F" w14:textId="77777777" w:rsidR="00655809" w:rsidRDefault="00655809" w:rsidP="00A155FD">
      <w:r>
        <w:t xml:space="preserve">To run blockchain relevant tasks, go to the Job created for Blockchain Network and trigger relevant actions following the base document. </w:t>
      </w:r>
    </w:p>
    <w:p w14:paraId="425E9A34" w14:textId="4FA82FD8" w:rsidR="00655809" w:rsidRDefault="00655809" w:rsidP="00655809">
      <w:pPr>
        <w:rPr>
          <w:ins w:id="110" w:author="Ken Sayers" w:date="2022-01-19T09:53:00Z"/>
        </w:rPr>
      </w:pPr>
      <w:r w:rsidRPr="00A155FD">
        <w:rPr>
          <w:b/>
          <w:bCs/>
        </w:rPr>
        <w:t>Note</w:t>
      </w:r>
      <w:r>
        <w:t xml:space="preserve">: First run after configuring the job is dummy run as the option shows as “Build Now”. This will fail and will update your job with relevant parameters required for the job to run. Further runs will show an option Build with Parameters which will be right run. </w:t>
      </w:r>
    </w:p>
    <w:p w14:paraId="024041F2" w14:textId="73EBB339" w:rsidR="00A2054C" w:rsidRDefault="00A2054C" w:rsidP="00655809">
      <w:ins w:id="111" w:author="Ken Sayers" w:date="2022-01-19T09:53:00Z">
        <w:r>
          <w:t xml:space="preserve">Use the Administration Guide section applicable for setting up this </w:t>
        </w:r>
        <w:proofErr w:type="gramStart"/>
        <w:r>
          <w:t>particular type of node</w:t>
        </w:r>
        <w:proofErr w:type="gramEnd"/>
        <w:r>
          <w:t>.</w:t>
        </w:r>
      </w:ins>
    </w:p>
    <w:p w14:paraId="424E88CB" w14:textId="77777777" w:rsidR="00655809" w:rsidRPr="00A155FD" w:rsidRDefault="00084ED3" w:rsidP="00A155FD">
      <w:r>
        <w:rPr>
          <w:noProof/>
        </w:rPr>
        <w:object w:dxaOrig="6984" w:dyaOrig="10584" w14:anchorId="43274B12">
          <v:shape id="_x0000_i1072" type="#_x0000_t75" alt="" style="width:349.8pt;height:484.8pt;mso-width-percent:0;mso-height-percent:0;mso-width-percent:0;mso-height-percent:0" o:ole="">
            <v:imagedata r:id="rId120" o:title=""/>
          </v:shape>
          <o:OLEObject Type="Embed" ProgID="Paint.Picture" ShapeID="_x0000_i1072" DrawAspect="Content" ObjectID="_1704660887" r:id="rId121"/>
        </w:object>
      </w:r>
    </w:p>
    <w:p w14:paraId="59E2ADA9" w14:textId="77777777" w:rsidR="00A3531A" w:rsidRDefault="00721D42" w:rsidP="00CE63D6">
      <w:pPr>
        <w:pStyle w:val="Heading3"/>
        <w:numPr>
          <w:ilvl w:val="1"/>
          <w:numId w:val="11"/>
        </w:numPr>
      </w:pPr>
      <w:r>
        <w:br w:type="page"/>
      </w:r>
      <w:bookmarkStart w:id="112" w:name="_Toc93340667"/>
      <w:r w:rsidR="00A3531A">
        <w:lastRenderedPageBreak/>
        <w:t>MongoDB Job</w:t>
      </w:r>
      <w:bookmarkEnd w:id="112"/>
      <w:r w:rsidR="00A3531A">
        <w:t xml:space="preserve"> </w:t>
      </w:r>
    </w:p>
    <w:p w14:paraId="682D0508" w14:textId="77777777" w:rsidR="00A155FD" w:rsidRDefault="00721D42" w:rsidP="00721D42">
      <w:r>
        <w:t>T</w:t>
      </w:r>
      <w:r w:rsidR="00A155FD">
        <w:t xml:space="preserve">o run a </w:t>
      </w:r>
      <w:proofErr w:type="spellStart"/>
      <w:r w:rsidR="00A155FD">
        <w:t>mongoDB</w:t>
      </w:r>
      <w:proofErr w:type="spellEnd"/>
      <w:r w:rsidR="00A155FD">
        <w:t xml:space="preserve"> job, go to specific Jenkins Job and click on Build with Parameters and key in organization name and environment type (dev | test |prod) and choose </w:t>
      </w:r>
      <w:proofErr w:type="spellStart"/>
      <w:proofErr w:type="gramStart"/>
      <w:r w:rsidR="00A155FD">
        <w:t>deploy</w:t>
      </w:r>
      <w:proofErr w:type="gramEnd"/>
      <w:r w:rsidR="00A155FD">
        <w:t>_action</w:t>
      </w:r>
      <w:proofErr w:type="spellEnd"/>
      <w:r w:rsidR="00A155FD">
        <w:t xml:space="preserve"> whether </w:t>
      </w:r>
      <w:proofErr w:type="spellStart"/>
      <w:r w:rsidR="00A155FD">
        <w:t>mongoDB</w:t>
      </w:r>
      <w:proofErr w:type="spellEnd"/>
      <w:r w:rsidR="00A155FD">
        <w:t>-deploy/</w:t>
      </w:r>
      <w:proofErr w:type="spellStart"/>
      <w:r w:rsidR="00A155FD">
        <w:t>mongoDB</w:t>
      </w:r>
      <w:proofErr w:type="spellEnd"/>
      <w:r w:rsidR="00A155FD">
        <w:t xml:space="preserve">-clean up based on the typical action to take. </w:t>
      </w:r>
    </w:p>
    <w:p w14:paraId="2226FF8A" w14:textId="77777777" w:rsidR="00A155FD" w:rsidRDefault="00A155FD" w:rsidP="00721D42">
      <w:r w:rsidRPr="00A155FD">
        <w:rPr>
          <w:b/>
          <w:bCs/>
        </w:rPr>
        <w:t>Note</w:t>
      </w:r>
      <w:r>
        <w:t xml:space="preserve">: First run after configuring the job is dummy run as the option shows as “Build Now”. This will fail and will update your job with relevant parameters required for the job to run. Further runs will show an option Build with Parameters which will be right run. </w:t>
      </w:r>
    </w:p>
    <w:p w14:paraId="4D261FBB" w14:textId="77777777" w:rsidR="00A155FD" w:rsidRDefault="00084ED3" w:rsidP="00A155FD">
      <w:r>
        <w:rPr>
          <w:noProof/>
        </w:rPr>
        <w:object w:dxaOrig="6708" w:dyaOrig="5496" w14:anchorId="4F6310A5">
          <v:shape id="_x0000_i1073" type="#_x0000_t75" alt="" style="width:336pt;height:274.2pt;mso-width-percent:0;mso-height-percent:0;mso-width-percent:0;mso-height-percent:0" o:ole="">
            <v:imagedata r:id="rId122" o:title=""/>
          </v:shape>
          <o:OLEObject Type="Embed" ProgID="Paint.Picture" ShapeID="_x0000_i1073" DrawAspect="Content" ObjectID="_1704660888" r:id="rId123"/>
        </w:object>
      </w:r>
    </w:p>
    <w:p w14:paraId="4A9C3787" w14:textId="77777777" w:rsidR="003A1A30" w:rsidRDefault="003A1A30" w:rsidP="00CE63D6">
      <w:pPr>
        <w:pStyle w:val="Heading3"/>
        <w:numPr>
          <w:ilvl w:val="1"/>
          <w:numId w:val="11"/>
        </w:numPr>
      </w:pPr>
      <w:bookmarkStart w:id="113" w:name="_Toc93340668"/>
      <w:r>
        <w:t>Preparing Config files for OpenIDL application job</w:t>
      </w:r>
      <w:bookmarkEnd w:id="113"/>
    </w:p>
    <w:p w14:paraId="660B13C7" w14:textId="77777777" w:rsidR="003A1A30" w:rsidRDefault="003A1A30" w:rsidP="003A1A30">
      <w:r>
        <w:t xml:space="preserve">Before running application, specific jobs ensure that the following actions are completed referring to base document. </w:t>
      </w:r>
    </w:p>
    <w:p w14:paraId="52029C0C" w14:textId="77777777" w:rsidR="003A1A30" w:rsidRDefault="003A1A30" w:rsidP="00CE63D6">
      <w:pPr>
        <w:numPr>
          <w:ilvl w:val="0"/>
          <w:numId w:val="42"/>
        </w:numPr>
      </w:pPr>
      <w:r>
        <w:t xml:space="preserve">Credentials in AWX specific to application and secrets job templates </w:t>
      </w:r>
    </w:p>
    <w:p w14:paraId="492961A2" w14:textId="77777777" w:rsidR="003A1A30" w:rsidRDefault="003A1A30" w:rsidP="00CE63D6">
      <w:pPr>
        <w:numPr>
          <w:ilvl w:val="0"/>
          <w:numId w:val="42"/>
        </w:numPr>
      </w:pPr>
      <w:r>
        <w:t xml:space="preserve">Referring to the base document getting the application related config json files to vault </w:t>
      </w:r>
    </w:p>
    <w:p w14:paraId="5393658F" w14:textId="77777777" w:rsidR="003A1A30" w:rsidRDefault="003A1A30" w:rsidP="00CE63D6">
      <w:pPr>
        <w:numPr>
          <w:ilvl w:val="0"/>
          <w:numId w:val="42"/>
        </w:numPr>
      </w:pPr>
      <w:r>
        <w:t>Referring to the base document getting the application relate global-</w:t>
      </w:r>
      <w:proofErr w:type="spellStart"/>
      <w:r>
        <w:t>vaules</w:t>
      </w:r>
      <w:proofErr w:type="spellEnd"/>
      <w:r>
        <w:t>-&lt;org-name&gt;.</w:t>
      </w:r>
      <w:proofErr w:type="spellStart"/>
      <w:r>
        <w:t>yml</w:t>
      </w:r>
      <w:proofErr w:type="spellEnd"/>
      <w:r>
        <w:t xml:space="preserve"> files under “</w:t>
      </w:r>
      <w:proofErr w:type="spellStart"/>
      <w:r>
        <w:t>openidl</w:t>
      </w:r>
      <w:proofErr w:type="spellEnd"/>
      <w:r>
        <w:t xml:space="preserve">-main/openidl-k8s” directory in the repository. </w:t>
      </w:r>
    </w:p>
    <w:p w14:paraId="58ABF364" w14:textId="77777777" w:rsidR="003A1A30" w:rsidRDefault="003A1A30" w:rsidP="003A1A30">
      <w:pPr>
        <w:ind w:left="720"/>
      </w:pPr>
      <w:r>
        <w:rPr>
          <w:b/>
          <w:bCs/>
        </w:rPr>
        <w:t xml:space="preserve">NOTE: </w:t>
      </w:r>
      <w:r>
        <w:t>The global-values-***.</w:t>
      </w:r>
      <w:proofErr w:type="spellStart"/>
      <w:r>
        <w:t>yml</w:t>
      </w:r>
      <w:proofErr w:type="spellEnd"/>
      <w:r>
        <w:t xml:space="preserve"> files should follow the naming standard as below. </w:t>
      </w:r>
    </w:p>
    <w:p w14:paraId="57A5385D" w14:textId="77777777" w:rsidR="003A1A30" w:rsidRDefault="003A1A30" w:rsidP="003A1A30">
      <w:pPr>
        <w:ind w:left="720"/>
      </w:pPr>
      <w:r>
        <w:rPr>
          <w:b/>
          <w:bCs/>
        </w:rPr>
        <w:t>NAME:</w:t>
      </w:r>
      <w:r>
        <w:t xml:space="preserve"> global-</w:t>
      </w:r>
      <w:proofErr w:type="spellStart"/>
      <w:r>
        <w:t>vaules</w:t>
      </w:r>
      <w:proofErr w:type="spellEnd"/>
      <w:r>
        <w:t>-&lt;org-name</w:t>
      </w:r>
      <w:proofErr w:type="gramStart"/>
      <w:r>
        <w:t>&gt;.</w:t>
      </w:r>
      <w:proofErr w:type="spellStart"/>
      <w:r>
        <w:t>yaml</w:t>
      </w:r>
      <w:proofErr w:type="spellEnd"/>
      <w:proofErr w:type="gramEnd"/>
      <w:r>
        <w:t xml:space="preserve">. The org-name should be </w:t>
      </w:r>
      <w:r w:rsidR="004C1989">
        <w:t>4-character</w:t>
      </w:r>
      <w:r>
        <w:t xml:space="preserve"> representation only. </w:t>
      </w:r>
    </w:p>
    <w:p w14:paraId="78703D58" w14:textId="77777777" w:rsidR="004C1989" w:rsidRDefault="004C1989" w:rsidP="00CE63D6">
      <w:pPr>
        <w:numPr>
          <w:ilvl w:val="0"/>
          <w:numId w:val="42"/>
        </w:numPr>
      </w:pPr>
      <w:r>
        <w:t xml:space="preserve">The details about how to prepare the file to be referred from base document. </w:t>
      </w:r>
    </w:p>
    <w:p w14:paraId="04EE58F3" w14:textId="77777777" w:rsidR="004C1989" w:rsidRDefault="004C1989" w:rsidP="004C1989"/>
    <w:p w14:paraId="46D71F0B" w14:textId="77777777" w:rsidR="004C1989" w:rsidRDefault="00084ED3" w:rsidP="004C1989">
      <w:r>
        <w:rPr>
          <w:noProof/>
        </w:rPr>
        <w:object w:dxaOrig="14880" w:dyaOrig="11160" w14:anchorId="4B97B072">
          <v:shape id="_x0000_i1074" type="#_x0000_t75" alt="" style="width:396pt;height:313.2pt;mso-width-percent:0;mso-height-percent:0;mso-width-percent:0;mso-height-percent:0" o:ole="">
            <v:imagedata r:id="rId124" o:title=""/>
          </v:shape>
          <o:OLEObject Type="Embed" ProgID="Paint.Picture" ShapeID="_x0000_i1074" DrawAspect="Content" ObjectID="_1704660889" r:id="rId125"/>
        </w:object>
      </w:r>
    </w:p>
    <w:p w14:paraId="45CECEC0" w14:textId="77777777" w:rsidR="004C1989" w:rsidRPr="003A1A30" w:rsidRDefault="004C1989" w:rsidP="004C1989"/>
    <w:p w14:paraId="29DE68DA" w14:textId="77777777" w:rsidR="00A3531A" w:rsidRDefault="00A3531A" w:rsidP="00CE63D6">
      <w:pPr>
        <w:pStyle w:val="Heading3"/>
        <w:numPr>
          <w:ilvl w:val="1"/>
          <w:numId w:val="11"/>
        </w:numPr>
      </w:pPr>
      <w:bookmarkStart w:id="114" w:name="_Toc93340669"/>
      <w:r>
        <w:t>OpenIDL Application Job</w:t>
      </w:r>
      <w:bookmarkEnd w:id="114"/>
      <w:r>
        <w:t xml:space="preserve"> </w:t>
      </w:r>
    </w:p>
    <w:p w14:paraId="54694983" w14:textId="77777777" w:rsidR="00A3531A" w:rsidRDefault="00721D42" w:rsidP="00A3531A">
      <w:r>
        <w:t xml:space="preserve">To deploy application secrets and OpenIDL application, run the job configured for OpenIDL applications. Go to Jenkins and select the relevant job and use Build with Parameters. </w:t>
      </w:r>
    </w:p>
    <w:p w14:paraId="66360A05" w14:textId="77777777" w:rsidR="00721D42" w:rsidRDefault="00721D42" w:rsidP="00721D42">
      <w:r w:rsidRPr="00A155FD">
        <w:rPr>
          <w:b/>
          <w:bCs/>
        </w:rPr>
        <w:t>Note</w:t>
      </w:r>
      <w:r>
        <w:t xml:space="preserve">: First run after configuring the job is dummy run as the option shows as “Build Now”. This will fail and will update your job with relevant parameters required for the job to run. Further runs will show an option Build with Parameters which will be right run. </w:t>
      </w:r>
    </w:p>
    <w:p w14:paraId="422B3D14" w14:textId="77777777" w:rsidR="00721D42" w:rsidRDefault="00721D42" w:rsidP="00A3531A">
      <w:r>
        <w:t xml:space="preserve">This job has two step process. First perform deploy-secrets and then deploy-apps action. The first action deploys relevant configuration as Kubernetes secrets and the next action deploys OpenIDL application containers. </w:t>
      </w:r>
    </w:p>
    <w:p w14:paraId="0FD30B40" w14:textId="77777777" w:rsidR="00721D42" w:rsidRDefault="00084ED3" w:rsidP="00A3531A">
      <w:r>
        <w:rPr>
          <w:noProof/>
        </w:rPr>
        <w:object w:dxaOrig="7836" w:dyaOrig="5208" w14:anchorId="3190D013">
          <v:shape id="_x0000_i1075" type="#_x0000_t75" alt="" style="width:385.8pt;height:240pt;mso-width-percent:0;mso-height-percent:0;mso-width-percent:0;mso-height-percent:0" o:ole="">
            <v:imagedata r:id="rId126" o:title=""/>
          </v:shape>
          <o:OLEObject Type="Embed" ProgID="Paint.Picture" ShapeID="_x0000_i1075" DrawAspect="Content" ObjectID="_1704660890" r:id="rId127"/>
        </w:object>
      </w:r>
    </w:p>
    <w:p w14:paraId="2E6347B4" w14:textId="77777777" w:rsidR="00721D42" w:rsidRDefault="00721D42" w:rsidP="00A3531A"/>
    <w:p w14:paraId="31C299BC" w14:textId="77777777" w:rsidR="00AA2FB0" w:rsidRDefault="00AA2FB0" w:rsidP="004812E4">
      <w:pPr>
        <w:ind w:left="720"/>
      </w:pPr>
    </w:p>
    <w:p w14:paraId="119096DE" w14:textId="77777777" w:rsidR="007C1B1C" w:rsidRDefault="007C1B1C" w:rsidP="00CB0102">
      <w:pPr>
        <w:ind w:left="720"/>
      </w:pPr>
    </w:p>
    <w:p w14:paraId="72F886C1" w14:textId="77777777" w:rsidR="00AA2FB0" w:rsidRPr="00AA2FB0" w:rsidRDefault="00AA2FB0" w:rsidP="00AA2FB0"/>
    <w:p w14:paraId="43569E96" w14:textId="77777777" w:rsidR="00A93404" w:rsidRDefault="00EF426C" w:rsidP="00887062">
      <w:pPr>
        <w:rPr>
          <w:b/>
          <w:bCs/>
          <w:sz w:val="28"/>
          <w:szCs w:val="28"/>
        </w:rPr>
      </w:pPr>
      <w:r>
        <w:rPr>
          <w:b/>
          <w:bCs/>
          <w:sz w:val="28"/>
          <w:szCs w:val="28"/>
        </w:rPr>
        <w:br w:type="page"/>
      </w:r>
      <w:r w:rsidR="00887062">
        <w:rPr>
          <w:b/>
          <w:bCs/>
          <w:sz w:val="28"/>
          <w:szCs w:val="28"/>
        </w:rPr>
        <w:lastRenderedPageBreak/>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306"/>
      </w:tblGrid>
      <w:tr w:rsidR="00D757C7" w:rsidRPr="00D757C7" w14:paraId="082E62E5" w14:textId="77777777" w:rsidTr="00654535">
        <w:tc>
          <w:tcPr>
            <w:tcW w:w="750" w:type="dxa"/>
            <w:shd w:val="clear" w:color="auto" w:fill="auto"/>
            <w:noWrap/>
            <w:tcMar>
              <w:top w:w="0" w:type="dxa"/>
              <w:left w:w="150" w:type="dxa"/>
              <w:bottom w:w="0" w:type="dxa"/>
              <w:right w:w="150" w:type="dxa"/>
            </w:tcMar>
          </w:tcPr>
          <w:p w14:paraId="6D0EBFB9" w14:textId="77777777" w:rsidR="00D757C7" w:rsidRPr="00D757C7" w:rsidRDefault="00AA2FB0" w:rsidP="001C6033">
            <w:pPr>
              <w:spacing w:after="0" w:line="240" w:lineRule="auto"/>
              <w:rPr>
                <w:rFonts w:ascii="Consolas" w:eastAsia="Times New Roman" w:hAnsi="Consolas" w:cs="Segoe UI"/>
                <w:color w:val="24292F"/>
                <w:sz w:val="18"/>
                <w:szCs w:val="18"/>
              </w:rPr>
            </w:pPr>
            <w:r>
              <w:br w:type="page"/>
            </w:r>
            <w:r w:rsidR="001C6033" w:rsidRPr="00D757C7">
              <w:rPr>
                <w:rFonts w:ascii="Consolas" w:eastAsia="Times New Roman" w:hAnsi="Consolas" w:cs="Segoe UI"/>
                <w:color w:val="24292F"/>
                <w:sz w:val="18"/>
                <w:szCs w:val="18"/>
              </w:rPr>
              <w:t xml:space="preserve"> </w:t>
            </w:r>
          </w:p>
        </w:tc>
        <w:tc>
          <w:tcPr>
            <w:tcW w:w="0" w:type="auto"/>
            <w:shd w:val="clear" w:color="auto" w:fill="auto"/>
            <w:tcMar>
              <w:top w:w="0" w:type="dxa"/>
              <w:left w:w="150" w:type="dxa"/>
              <w:bottom w:w="0" w:type="dxa"/>
              <w:right w:w="150" w:type="dxa"/>
            </w:tcMar>
          </w:tcPr>
          <w:p w14:paraId="69DE173D" w14:textId="77777777" w:rsidR="00D757C7" w:rsidRPr="00D757C7" w:rsidRDefault="00D757C7" w:rsidP="00D757C7">
            <w:pPr>
              <w:spacing w:after="0" w:line="300" w:lineRule="atLeast"/>
              <w:rPr>
                <w:rFonts w:ascii="Consolas" w:eastAsia="Times New Roman" w:hAnsi="Consolas" w:cs="Segoe UI"/>
                <w:color w:val="24292F"/>
                <w:sz w:val="18"/>
                <w:szCs w:val="18"/>
              </w:rPr>
            </w:pPr>
          </w:p>
        </w:tc>
      </w:tr>
    </w:tbl>
    <w:p w14:paraId="76949599" w14:textId="77777777" w:rsidR="003C7EC0" w:rsidRDefault="003C7EC0" w:rsidP="00CB3281">
      <w:pPr>
        <w:ind w:firstLine="720"/>
        <w:rPr>
          <w:sz w:val="20"/>
          <w:szCs w:val="20"/>
        </w:rPr>
      </w:pPr>
    </w:p>
    <w:p w14:paraId="3D3C0771" w14:textId="77777777" w:rsidR="003C7EC0" w:rsidRDefault="003C7EC0" w:rsidP="00CB3281">
      <w:pPr>
        <w:ind w:firstLine="720"/>
        <w:rPr>
          <w:sz w:val="20"/>
          <w:szCs w:val="20"/>
        </w:rPr>
      </w:pPr>
    </w:p>
    <w:p w14:paraId="42F65371" w14:textId="77777777" w:rsidR="003C7EC0" w:rsidRDefault="003C7EC0" w:rsidP="00CB3281">
      <w:pPr>
        <w:ind w:firstLine="720"/>
        <w:rPr>
          <w:sz w:val="20"/>
          <w:szCs w:val="20"/>
        </w:rPr>
      </w:pPr>
    </w:p>
    <w:sectPr w:rsidR="003C7E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A7838"/>
    <w:multiLevelType w:val="hybridMultilevel"/>
    <w:tmpl w:val="B23EAC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D66DB7"/>
    <w:multiLevelType w:val="hybridMultilevel"/>
    <w:tmpl w:val="6D9EE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DA4EEE"/>
    <w:multiLevelType w:val="hybridMultilevel"/>
    <w:tmpl w:val="5C9A0A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B52317"/>
    <w:multiLevelType w:val="hybridMultilevel"/>
    <w:tmpl w:val="5C9A0A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531BA5"/>
    <w:multiLevelType w:val="hybridMultilevel"/>
    <w:tmpl w:val="92E03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F0CA6"/>
    <w:multiLevelType w:val="multilevel"/>
    <w:tmpl w:val="821AC53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0E714706"/>
    <w:multiLevelType w:val="hybridMultilevel"/>
    <w:tmpl w:val="5C9A0A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F56965"/>
    <w:multiLevelType w:val="multilevel"/>
    <w:tmpl w:val="2A0C8B7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195B7BFB"/>
    <w:multiLevelType w:val="hybridMultilevel"/>
    <w:tmpl w:val="F26CB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CD44AF"/>
    <w:multiLevelType w:val="multilevel"/>
    <w:tmpl w:val="3E92D44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24027E1"/>
    <w:multiLevelType w:val="multilevel"/>
    <w:tmpl w:val="3E743D18"/>
    <w:lvl w:ilvl="0">
      <w:start w:val="1"/>
      <w:numFmt w:val="decimal"/>
      <w:lvlText w:val="%1."/>
      <w:lvlJc w:val="left"/>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15:restartNumberingAfterBreak="0">
    <w:nsid w:val="22682537"/>
    <w:multiLevelType w:val="multilevel"/>
    <w:tmpl w:val="3E743D18"/>
    <w:lvl w:ilvl="0">
      <w:start w:val="1"/>
      <w:numFmt w:val="decimal"/>
      <w:lvlText w:val="%1."/>
      <w:lvlJc w:val="left"/>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2A941E04"/>
    <w:multiLevelType w:val="hybridMultilevel"/>
    <w:tmpl w:val="5C9A0A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C113EC4"/>
    <w:multiLevelType w:val="hybridMultilevel"/>
    <w:tmpl w:val="2C926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361D5B"/>
    <w:multiLevelType w:val="hybridMultilevel"/>
    <w:tmpl w:val="F14EF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C40FE7"/>
    <w:multiLevelType w:val="hybridMultilevel"/>
    <w:tmpl w:val="9C061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E16695"/>
    <w:multiLevelType w:val="hybridMultilevel"/>
    <w:tmpl w:val="36DAD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5B2D4D"/>
    <w:multiLevelType w:val="hybridMultilevel"/>
    <w:tmpl w:val="39A82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6B0CF0"/>
    <w:multiLevelType w:val="multilevel"/>
    <w:tmpl w:val="821AC53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3BF609D9"/>
    <w:multiLevelType w:val="hybridMultilevel"/>
    <w:tmpl w:val="5C9A0A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F9C7FB2"/>
    <w:multiLevelType w:val="hybridMultilevel"/>
    <w:tmpl w:val="1764C6E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FC352EF"/>
    <w:multiLevelType w:val="hybridMultilevel"/>
    <w:tmpl w:val="90C07E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0BA6B66"/>
    <w:multiLevelType w:val="hybridMultilevel"/>
    <w:tmpl w:val="8F4A8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027AB4"/>
    <w:multiLevelType w:val="multilevel"/>
    <w:tmpl w:val="3E743D18"/>
    <w:lvl w:ilvl="0">
      <w:start w:val="1"/>
      <w:numFmt w:val="decimal"/>
      <w:lvlText w:val="%1."/>
      <w:lvlJc w:val="left"/>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 w15:restartNumberingAfterBreak="0">
    <w:nsid w:val="440771E2"/>
    <w:multiLevelType w:val="hybridMultilevel"/>
    <w:tmpl w:val="EFAEA4A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4704C86"/>
    <w:multiLevelType w:val="hybridMultilevel"/>
    <w:tmpl w:val="4D923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DA74C4"/>
    <w:multiLevelType w:val="hybridMultilevel"/>
    <w:tmpl w:val="E4BED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72103B"/>
    <w:multiLevelType w:val="hybridMultilevel"/>
    <w:tmpl w:val="14380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3C2403"/>
    <w:multiLevelType w:val="hybridMultilevel"/>
    <w:tmpl w:val="E1309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A50F65"/>
    <w:multiLevelType w:val="hybridMultilevel"/>
    <w:tmpl w:val="5C9A0A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48C1A76"/>
    <w:multiLevelType w:val="hybridMultilevel"/>
    <w:tmpl w:val="EEC48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DA50A5"/>
    <w:multiLevelType w:val="multilevel"/>
    <w:tmpl w:val="3E743D18"/>
    <w:lvl w:ilvl="0">
      <w:start w:val="1"/>
      <w:numFmt w:val="decimal"/>
      <w:lvlText w:val="%1."/>
      <w:lvlJc w:val="left"/>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2" w15:restartNumberingAfterBreak="0">
    <w:nsid w:val="669B032B"/>
    <w:multiLevelType w:val="hybridMultilevel"/>
    <w:tmpl w:val="32BE1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944926"/>
    <w:multiLevelType w:val="hybridMultilevel"/>
    <w:tmpl w:val="01100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5B05BA"/>
    <w:multiLevelType w:val="hybridMultilevel"/>
    <w:tmpl w:val="B5B69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3851B2"/>
    <w:multiLevelType w:val="hybridMultilevel"/>
    <w:tmpl w:val="0E02D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2D1F0D"/>
    <w:multiLevelType w:val="hybridMultilevel"/>
    <w:tmpl w:val="1764C6E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1A232FE"/>
    <w:multiLevelType w:val="hybridMultilevel"/>
    <w:tmpl w:val="099E6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155700"/>
    <w:multiLevelType w:val="hybridMultilevel"/>
    <w:tmpl w:val="90C07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1F68CD"/>
    <w:multiLevelType w:val="multilevel"/>
    <w:tmpl w:val="3E743D18"/>
    <w:lvl w:ilvl="0">
      <w:start w:val="1"/>
      <w:numFmt w:val="decimal"/>
      <w:lvlText w:val="%1."/>
      <w:lvlJc w:val="left"/>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0" w15:restartNumberingAfterBreak="0">
    <w:nsid w:val="75DF348D"/>
    <w:multiLevelType w:val="multilevel"/>
    <w:tmpl w:val="A3100FDC"/>
    <w:lvl w:ilvl="0">
      <w:start w:val="1"/>
      <w:numFmt w:val="decimal"/>
      <w:lvlText w:val="%1."/>
      <w:lvlJc w:val="left"/>
      <w:pPr>
        <w:ind w:left="720" w:hanging="360"/>
      </w:pPr>
      <w:rPr>
        <w:rFonts w:hint="default"/>
      </w:rPr>
    </w:lvl>
    <w:lvl w:ilvl="1">
      <w:start w:val="6"/>
      <w:numFmt w:val="decimal"/>
      <w:isLgl/>
      <w:lvlText w:val="%1.%2"/>
      <w:lvlJc w:val="left"/>
      <w:pPr>
        <w:ind w:left="1320" w:hanging="6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1" w15:restartNumberingAfterBreak="0">
    <w:nsid w:val="7DB8415D"/>
    <w:multiLevelType w:val="hybridMultilevel"/>
    <w:tmpl w:val="1E866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4"/>
  </w:num>
  <w:num w:numId="3">
    <w:abstractNumId w:val="18"/>
  </w:num>
  <w:num w:numId="4">
    <w:abstractNumId w:val="33"/>
  </w:num>
  <w:num w:numId="5">
    <w:abstractNumId w:val="28"/>
  </w:num>
  <w:num w:numId="6">
    <w:abstractNumId w:val="38"/>
  </w:num>
  <w:num w:numId="7">
    <w:abstractNumId w:val="21"/>
  </w:num>
  <w:num w:numId="8">
    <w:abstractNumId w:val="0"/>
  </w:num>
  <w:num w:numId="9">
    <w:abstractNumId w:val="5"/>
  </w:num>
  <w:num w:numId="10">
    <w:abstractNumId w:val="25"/>
  </w:num>
  <w:num w:numId="11">
    <w:abstractNumId w:val="11"/>
  </w:num>
  <w:num w:numId="12">
    <w:abstractNumId w:val="34"/>
  </w:num>
  <w:num w:numId="13">
    <w:abstractNumId w:val="13"/>
  </w:num>
  <w:num w:numId="14">
    <w:abstractNumId w:val="16"/>
  </w:num>
  <w:num w:numId="15">
    <w:abstractNumId w:val="27"/>
  </w:num>
  <w:num w:numId="16">
    <w:abstractNumId w:val="17"/>
  </w:num>
  <w:num w:numId="17">
    <w:abstractNumId w:val="7"/>
  </w:num>
  <w:num w:numId="18">
    <w:abstractNumId w:val="15"/>
  </w:num>
  <w:num w:numId="19">
    <w:abstractNumId w:val="1"/>
  </w:num>
  <w:num w:numId="20">
    <w:abstractNumId w:val="32"/>
  </w:num>
  <w:num w:numId="21">
    <w:abstractNumId w:val="35"/>
  </w:num>
  <w:num w:numId="22">
    <w:abstractNumId w:val="30"/>
  </w:num>
  <w:num w:numId="23">
    <w:abstractNumId w:val="8"/>
  </w:num>
  <w:num w:numId="24">
    <w:abstractNumId w:val="14"/>
  </w:num>
  <w:num w:numId="25">
    <w:abstractNumId w:val="40"/>
  </w:num>
  <w:num w:numId="26">
    <w:abstractNumId w:val="6"/>
  </w:num>
  <w:num w:numId="27">
    <w:abstractNumId w:val="2"/>
  </w:num>
  <w:num w:numId="28">
    <w:abstractNumId w:val="29"/>
  </w:num>
  <w:num w:numId="29">
    <w:abstractNumId w:val="19"/>
  </w:num>
  <w:num w:numId="30">
    <w:abstractNumId w:val="12"/>
  </w:num>
  <w:num w:numId="31">
    <w:abstractNumId w:val="3"/>
  </w:num>
  <w:num w:numId="32">
    <w:abstractNumId w:val="20"/>
  </w:num>
  <w:num w:numId="33">
    <w:abstractNumId w:val="36"/>
  </w:num>
  <w:num w:numId="34">
    <w:abstractNumId w:val="41"/>
  </w:num>
  <w:num w:numId="35">
    <w:abstractNumId w:val="31"/>
  </w:num>
  <w:num w:numId="36">
    <w:abstractNumId w:val="10"/>
  </w:num>
  <w:num w:numId="37">
    <w:abstractNumId w:val="23"/>
  </w:num>
  <w:num w:numId="38">
    <w:abstractNumId w:val="39"/>
  </w:num>
  <w:num w:numId="39">
    <w:abstractNumId w:val="37"/>
  </w:num>
  <w:num w:numId="40">
    <w:abstractNumId w:val="26"/>
  </w:num>
  <w:num w:numId="41">
    <w:abstractNumId w:val="4"/>
  </w:num>
  <w:num w:numId="42">
    <w:abstractNumId w:val="22"/>
  </w:num>
  <w:numIdMacAtCleanup w:val="4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jesh Sanjeevi">
    <w15:presenceInfo w15:providerId="None" w15:userId="Rajesh Sanjeevi"/>
  </w15:person>
  <w15:person w15:author="Ken Sayers">
    <w15:presenceInfo w15:providerId="AD" w15:userId="S::kens@aaisonline.com::15697bc4-66f9-489d-9394-809a03d3ed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E7E"/>
    <w:rsid w:val="00000B5D"/>
    <w:rsid w:val="00007F79"/>
    <w:rsid w:val="00011B24"/>
    <w:rsid w:val="000223E1"/>
    <w:rsid w:val="00022D06"/>
    <w:rsid w:val="0002345A"/>
    <w:rsid w:val="00033DEA"/>
    <w:rsid w:val="0003690C"/>
    <w:rsid w:val="00052E68"/>
    <w:rsid w:val="00063C20"/>
    <w:rsid w:val="00084ED3"/>
    <w:rsid w:val="000A0FD1"/>
    <w:rsid w:val="000A1A08"/>
    <w:rsid w:val="000B57FC"/>
    <w:rsid w:val="000C7527"/>
    <w:rsid w:val="000D4290"/>
    <w:rsid w:val="000F0E64"/>
    <w:rsid w:val="001201D5"/>
    <w:rsid w:val="00126980"/>
    <w:rsid w:val="00126C74"/>
    <w:rsid w:val="00144131"/>
    <w:rsid w:val="00144896"/>
    <w:rsid w:val="00165244"/>
    <w:rsid w:val="001952C9"/>
    <w:rsid w:val="001C6033"/>
    <w:rsid w:val="001D4DB4"/>
    <w:rsid w:val="001E248C"/>
    <w:rsid w:val="001E5FB3"/>
    <w:rsid w:val="001E764F"/>
    <w:rsid w:val="001F0F8D"/>
    <w:rsid w:val="002159CE"/>
    <w:rsid w:val="00221741"/>
    <w:rsid w:val="00237ED4"/>
    <w:rsid w:val="002410EF"/>
    <w:rsid w:val="00263767"/>
    <w:rsid w:val="00263F1B"/>
    <w:rsid w:val="002C3199"/>
    <w:rsid w:val="002C34D5"/>
    <w:rsid w:val="002D369F"/>
    <w:rsid w:val="00303CE4"/>
    <w:rsid w:val="0031273A"/>
    <w:rsid w:val="00326F84"/>
    <w:rsid w:val="003313CD"/>
    <w:rsid w:val="00335D03"/>
    <w:rsid w:val="00350961"/>
    <w:rsid w:val="00355F01"/>
    <w:rsid w:val="00363618"/>
    <w:rsid w:val="00376F90"/>
    <w:rsid w:val="00380729"/>
    <w:rsid w:val="003944DA"/>
    <w:rsid w:val="00396342"/>
    <w:rsid w:val="003A1A30"/>
    <w:rsid w:val="003A395E"/>
    <w:rsid w:val="003C0918"/>
    <w:rsid w:val="003C7EC0"/>
    <w:rsid w:val="00407E7E"/>
    <w:rsid w:val="0043562B"/>
    <w:rsid w:val="00446599"/>
    <w:rsid w:val="0045021C"/>
    <w:rsid w:val="00453316"/>
    <w:rsid w:val="00474E7F"/>
    <w:rsid w:val="004812E4"/>
    <w:rsid w:val="00493493"/>
    <w:rsid w:val="004C1989"/>
    <w:rsid w:val="004C7216"/>
    <w:rsid w:val="004F7B79"/>
    <w:rsid w:val="00500999"/>
    <w:rsid w:val="00506AD4"/>
    <w:rsid w:val="00523AAF"/>
    <w:rsid w:val="00527C5C"/>
    <w:rsid w:val="005318D5"/>
    <w:rsid w:val="00551BD7"/>
    <w:rsid w:val="00560528"/>
    <w:rsid w:val="00565748"/>
    <w:rsid w:val="005677CD"/>
    <w:rsid w:val="00571029"/>
    <w:rsid w:val="005852B9"/>
    <w:rsid w:val="005A3139"/>
    <w:rsid w:val="005B0E59"/>
    <w:rsid w:val="005C483F"/>
    <w:rsid w:val="005D18CE"/>
    <w:rsid w:val="005F0FF4"/>
    <w:rsid w:val="006069C1"/>
    <w:rsid w:val="006072CB"/>
    <w:rsid w:val="00616D03"/>
    <w:rsid w:val="00622091"/>
    <w:rsid w:val="00654535"/>
    <w:rsid w:val="00655809"/>
    <w:rsid w:val="00666968"/>
    <w:rsid w:val="006A253A"/>
    <w:rsid w:val="006A64CA"/>
    <w:rsid w:val="006A7A08"/>
    <w:rsid w:val="006B28AB"/>
    <w:rsid w:val="006C07DD"/>
    <w:rsid w:val="006E5DF3"/>
    <w:rsid w:val="006E6AB2"/>
    <w:rsid w:val="006F1CFC"/>
    <w:rsid w:val="006F1FCD"/>
    <w:rsid w:val="006F3BA4"/>
    <w:rsid w:val="006F42DE"/>
    <w:rsid w:val="007167B9"/>
    <w:rsid w:val="00721D42"/>
    <w:rsid w:val="007303D9"/>
    <w:rsid w:val="00731403"/>
    <w:rsid w:val="0073471B"/>
    <w:rsid w:val="007404C7"/>
    <w:rsid w:val="00746078"/>
    <w:rsid w:val="00750896"/>
    <w:rsid w:val="00750C68"/>
    <w:rsid w:val="00752830"/>
    <w:rsid w:val="00782264"/>
    <w:rsid w:val="0078325B"/>
    <w:rsid w:val="00785727"/>
    <w:rsid w:val="00795DDD"/>
    <w:rsid w:val="007B5EAB"/>
    <w:rsid w:val="007C1B1C"/>
    <w:rsid w:val="007C4023"/>
    <w:rsid w:val="007C5A43"/>
    <w:rsid w:val="007C64D7"/>
    <w:rsid w:val="007E27BC"/>
    <w:rsid w:val="00800542"/>
    <w:rsid w:val="00805BB9"/>
    <w:rsid w:val="00840573"/>
    <w:rsid w:val="008612F1"/>
    <w:rsid w:val="00872D7F"/>
    <w:rsid w:val="00875D8D"/>
    <w:rsid w:val="00877F37"/>
    <w:rsid w:val="00887062"/>
    <w:rsid w:val="00895395"/>
    <w:rsid w:val="008979A0"/>
    <w:rsid w:val="008B2D64"/>
    <w:rsid w:val="008B7027"/>
    <w:rsid w:val="008D12BA"/>
    <w:rsid w:val="008D5219"/>
    <w:rsid w:val="009071F5"/>
    <w:rsid w:val="00917EAD"/>
    <w:rsid w:val="00920B7D"/>
    <w:rsid w:val="00936747"/>
    <w:rsid w:val="009373E9"/>
    <w:rsid w:val="0094779C"/>
    <w:rsid w:val="0095726B"/>
    <w:rsid w:val="00962BBD"/>
    <w:rsid w:val="00973C59"/>
    <w:rsid w:val="009835E9"/>
    <w:rsid w:val="00993575"/>
    <w:rsid w:val="00997630"/>
    <w:rsid w:val="009C3748"/>
    <w:rsid w:val="009D6513"/>
    <w:rsid w:val="009E5F50"/>
    <w:rsid w:val="00A0626D"/>
    <w:rsid w:val="00A07B6B"/>
    <w:rsid w:val="00A111A3"/>
    <w:rsid w:val="00A13A23"/>
    <w:rsid w:val="00A1453D"/>
    <w:rsid w:val="00A155FD"/>
    <w:rsid w:val="00A2054C"/>
    <w:rsid w:val="00A305B7"/>
    <w:rsid w:val="00A3531A"/>
    <w:rsid w:val="00A43551"/>
    <w:rsid w:val="00A444B5"/>
    <w:rsid w:val="00A50A9B"/>
    <w:rsid w:val="00A56A53"/>
    <w:rsid w:val="00A93404"/>
    <w:rsid w:val="00AA07F2"/>
    <w:rsid w:val="00AA2FB0"/>
    <w:rsid w:val="00AC1EE7"/>
    <w:rsid w:val="00AC4CBD"/>
    <w:rsid w:val="00AE4E45"/>
    <w:rsid w:val="00B15737"/>
    <w:rsid w:val="00B16CBE"/>
    <w:rsid w:val="00B440E5"/>
    <w:rsid w:val="00B56DA3"/>
    <w:rsid w:val="00B670F1"/>
    <w:rsid w:val="00B678AF"/>
    <w:rsid w:val="00B719C9"/>
    <w:rsid w:val="00B7210E"/>
    <w:rsid w:val="00B83DF8"/>
    <w:rsid w:val="00B87D69"/>
    <w:rsid w:val="00BD317A"/>
    <w:rsid w:val="00C051DF"/>
    <w:rsid w:val="00C079FB"/>
    <w:rsid w:val="00C112D6"/>
    <w:rsid w:val="00C24CA1"/>
    <w:rsid w:val="00C27ED2"/>
    <w:rsid w:val="00C33D9B"/>
    <w:rsid w:val="00C53BD3"/>
    <w:rsid w:val="00C57581"/>
    <w:rsid w:val="00C612AA"/>
    <w:rsid w:val="00C62D7D"/>
    <w:rsid w:val="00C6432D"/>
    <w:rsid w:val="00C8183C"/>
    <w:rsid w:val="00C868FA"/>
    <w:rsid w:val="00C97E48"/>
    <w:rsid w:val="00CA3A03"/>
    <w:rsid w:val="00CB0102"/>
    <w:rsid w:val="00CB1C89"/>
    <w:rsid w:val="00CB3281"/>
    <w:rsid w:val="00CC2863"/>
    <w:rsid w:val="00CC4D6E"/>
    <w:rsid w:val="00CC52BA"/>
    <w:rsid w:val="00CC5B1F"/>
    <w:rsid w:val="00CD6E55"/>
    <w:rsid w:val="00CE63D6"/>
    <w:rsid w:val="00CF6F15"/>
    <w:rsid w:val="00D05399"/>
    <w:rsid w:val="00D14F4F"/>
    <w:rsid w:val="00D16472"/>
    <w:rsid w:val="00D27363"/>
    <w:rsid w:val="00D34E32"/>
    <w:rsid w:val="00D642BC"/>
    <w:rsid w:val="00D75428"/>
    <w:rsid w:val="00D757C7"/>
    <w:rsid w:val="00DA6291"/>
    <w:rsid w:val="00DB7B4F"/>
    <w:rsid w:val="00DD2BC6"/>
    <w:rsid w:val="00E0118C"/>
    <w:rsid w:val="00E054D1"/>
    <w:rsid w:val="00E14ED4"/>
    <w:rsid w:val="00E167FA"/>
    <w:rsid w:val="00E268E8"/>
    <w:rsid w:val="00E26B8D"/>
    <w:rsid w:val="00E4609E"/>
    <w:rsid w:val="00E50D98"/>
    <w:rsid w:val="00E57C84"/>
    <w:rsid w:val="00E6639D"/>
    <w:rsid w:val="00E76B2E"/>
    <w:rsid w:val="00E81F6E"/>
    <w:rsid w:val="00E96A1C"/>
    <w:rsid w:val="00EA5CE8"/>
    <w:rsid w:val="00EE2CAD"/>
    <w:rsid w:val="00EF373E"/>
    <w:rsid w:val="00EF426C"/>
    <w:rsid w:val="00F003F1"/>
    <w:rsid w:val="00F04C4C"/>
    <w:rsid w:val="00F05375"/>
    <w:rsid w:val="00F1147E"/>
    <w:rsid w:val="00F35066"/>
    <w:rsid w:val="00F44331"/>
    <w:rsid w:val="00F53DFD"/>
    <w:rsid w:val="00F84C9F"/>
    <w:rsid w:val="00F87783"/>
    <w:rsid w:val="00F91670"/>
    <w:rsid w:val="00F935F7"/>
    <w:rsid w:val="00FB04DA"/>
    <w:rsid w:val="00FB2400"/>
    <w:rsid w:val="00FB4D43"/>
    <w:rsid w:val="00FC5732"/>
    <w:rsid w:val="00FF72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1438C"/>
  <w15:chartTrackingRefBased/>
  <w15:docId w15:val="{8D748B8B-353C-4C7E-BC3C-77F3CE4C9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565748"/>
    <w:pPr>
      <w:keepNext/>
      <w:keepLines/>
      <w:spacing w:before="240" w:after="0"/>
      <w:outlineLvl w:val="0"/>
    </w:pPr>
    <w:rPr>
      <w:rFonts w:ascii="Calibri Light" w:eastAsia="Times New Roman" w:hAnsi="Calibri Light"/>
      <w:color w:val="2F5496"/>
      <w:sz w:val="32"/>
      <w:szCs w:val="32"/>
    </w:rPr>
  </w:style>
  <w:style w:type="paragraph" w:styleId="Heading2">
    <w:name w:val="heading 2"/>
    <w:basedOn w:val="Normal"/>
    <w:next w:val="Normal"/>
    <w:link w:val="Heading2Char"/>
    <w:uiPriority w:val="9"/>
    <w:unhideWhenUsed/>
    <w:qFormat/>
    <w:rsid w:val="00A111A3"/>
    <w:pPr>
      <w:keepNext/>
      <w:keepLines/>
      <w:spacing w:before="40" w:after="0"/>
      <w:outlineLvl w:val="1"/>
    </w:pPr>
    <w:rPr>
      <w:rFonts w:ascii="Calibri Light" w:eastAsia="Times New Roman" w:hAnsi="Calibri Light"/>
      <w:color w:val="2F5496"/>
      <w:sz w:val="26"/>
      <w:szCs w:val="26"/>
    </w:rPr>
  </w:style>
  <w:style w:type="paragraph" w:styleId="Heading3">
    <w:name w:val="heading 3"/>
    <w:basedOn w:val="Normal"/>
    <w:next w:val="Normal"/>
    <w:link w:val="Heading3Char"/>
    <w:uiPriority w:val="9"/>
    <w:unhideWhenUsed/>
    <w:qFormat/>
    <w:rsid w:val="00A111A3"/>
    <w:pPr>
      <w:keepNext/>
      <w:keepLines/>
      <w:spacing w:before="40" w:after="0"/>
      <w:outlineLvl w:val="2"/>
    </w:pPr>
    <w:rPr>
      <w:rFonts w:ascii="Calibri Light" w:eastAsia="Times New Roman" w:hAnsi="Calibri Light"/>
      <w:color w:val="1F3763"/>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7E7E"/>
    <w:pPr>
      <w:ind w:left="720"/>
      <w:contextualSpacing/>
    </w:pPr>
  </w:style>
  <w:style w:type="table" w:styleId="TableGrid">
    <w:name w:val="Table Grid"/>
    <w:basedOn w:val="TableNormal"/>
    <w:uiPriority w:val="39"/>
    <w:rsid w:val="00DA62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s">
    <w:name w:val="pl-s"/>
    <w:basedOn w:val="DefaultParagraphFont"/>
    <w:rsid w:val="00DA6291"/>
  </w:style>
  <w:style w:type="character" w:customStyle="1" w:styleId="pl-pds">
    <w:name w:val="pl-pds"/>
    <w:basedOn w:val="DefaultParagraphFont"/>
    <w:rsid w:val="00DA6291"/>
  </w:style>
  <w:style w:type="character" w:customStyle="1" w:styleId="pl-c">
    <w:name w:val="pl-c"/>
    <w:basedOn w:val="DefaultParagraphFont"/>
    <w:rsid w:val="00D757C7"/>
  </w:style>
  <w:style w:type="character" w:customStyle="1" w:styleId="pl-v">
    <w:name w:val="pl-v"/>
    <w:basedOn w:val="DefaultParagraphFont"/>
    <w:rsid w:val="00D757C7"/>
  </w:style>
  <w:style w:type="character" w:customStyle="1" w:styleId="pl-smi">
    <w:name w:val="pl-smi"/>
    <w:basedOn w:val="DefaultParagraphFont"/>
    <w:rsid w:val="00D757C7"/>
  </w:style>
  <w:style w:type="character" w:customStyle="1" w:styleId="pl-k">
    <w:name w:val="pl-k"/>
    <w:basedOn w:val="DefaultParagraphFont"/>
    <w:rsid w:val="00D757C7"/>
  </w:style>
  <w:style w:type="character" w:customStyle="1" w:styleId="Heading1Char">
    <w:name w:val="Heading 1 Char"/>
    <w:link w:val="Heading1"/>
    <w:uiPriority w:val="9"/>
    <w:rsid w:val="00565748"/>
    <w:rPr>
      <w:rFonts w:ascii="Calibri Light" w:eastAsia="Times New Roman" w:hAnsi="Calibri Light" w:cs="Times New Roman"/>
      <w:color w:val="2F5496"/>
      <w:sz w:val="32"/>
      <w:szCs w:val="32"/>
    </w:rPr>
  </w:style>
  <w:style w:type="character" w:customStyle="1" w:styleId="Heading2Char">
    <w:name w:val="Heading 2 Char"/>
    <w:link w:val="Heading2"/>
    <w:uiPriority w:val="9"/>
    <w:rsid w:val="00A111A3"/>
    <w:rPr>
      <w:rFonts w:ascii="Calibri Light" w:eastAsia="Times New Roman" w:hAnsi="Calibri Light" w:cs="Times New Roman"/>
      <w:color w:val="2F5496"/>
      <w:sz w:val="26"/>
      <w:szCs w:val="26"/>
    </w:rPr>
  </w:style>
  <w:style w:type="character" w:customStyle="1" w:styleId="Heading3Char">
    <w:name w:val="Heading 3 Char"/>
    <w:link w:val="Heading3"/>
    <w:uiPriority w:val="9"/>
    <w:rsid w:val="00A111A3"/>
    <w:rPr>
      <w:rFonts w:ascii="Calibri Light" w:eastAsia="Times New Roman" w:hAnsi="Calibri Light" w:cs="Times New Roman"/>
      <w:color w:val="1F3763"/>
      <w:sz w:val="24"/>
      <w:szCs w:val="24"/>
    </w:rPr>
  </w:style>
  <w:style w:type="paragraph" w:styleId="Title">
    <w:name w:val="Title"/>
    <w:basedOn w:val="Normal"/>
    <w:next w:val="Normal"/>
    <w:link w:val="TitleChar"/>
    <w:uiPriority w:val="10"/>
    <w:qFormat/>
    <w:rsid w:val="005C483F"/>
    <w:pPr>
      <w:spacing w:after="0" w:line="240" w:lineRule="auto"/>
      <w:contextualSpacing/>
    </w:pPr>
    <w:rPr>
      <w:rFonts w:ascii="Calibri Light" w:eastAsia="Times New Roman" w:hAnsi="Calibri Light"/>
      <w:spacing w:val="-10"/>
      <w:kern w:val="28"/>
      <w:sz w:val="56"/>
      <w:szCs w:val="56"/>
    </w:rPr>
  </w:style>
  <w:style w:type="character" w:customStyle="1" w:styleId="TitleChar">
    <w:name w:val="Title Char"/>
    <w:link w:val="Title"/>
    <w:uiPriority w:val="10"/>
    <w:rsid w:val="005C483F"/>
    <w:rPr>
      <w:rFonts w:ascii="Calibri Light" w:eastAsia="Times New Roman" w:hAnsi="Calibri Light" w:cs="Times New Roman"/>
      <w:spacing w:val="-10"/>
      <w:kern w:val="28"/>
      <w:sz w:val="56"/>
      <w:szCs w:val="56"/>
    </w:rPr>
  </w:style>
  <w:style w:type="character" w:styleId="BookTitle">
    <w:name w:val="Book Title"/>
    <w:uiPriority w:val="33"/>
    <w:qFormat/>
    <w:rsid w:val="005C483F"/>
    <w:rPr>
      <w:b/>
      <w:bCs/>
      <w:i/>
      <w:iCs/>
      <w:spacing w:val="5"/>
    </w:rPr>
  </w:style>
  <w:style w:type="paragraph" w:styleId="TOCHeading">
    <w:name w:val="TOC Heading"/>
    <w:basedOn w:val="Heading1"/>
    <w:next w:val="Normal"/>
    <w:uiPriority w:val="39"/>
    <w:unhideWhenUsed/>
    <w:qFormat/>
    <w:rsid w:val="001E5FB3"/>
    <w:pPr>
      <w:outlineLvl w:val="9"/>
    </w:pPr>
  </w:style>
  <w:style w:type="paragraph" w:styleId="TOC1">
    <w:name w:val="toc 1"/>
    <w:basedOn w:val="Normal"/>
    <w:next w:val="Normal"/>
    <w:autoRedefine/>
    <w:uiPriority w:val="39"/>
    <w:unhideWhenUsed/>
    <w:rsid w:val="001E5FB3"/>
    <w:pPr>
      <w:spacing w:after="100"/>
    </w:pPr>
  </w:style>
  <w:style w:type="paragraph" w:styleId="TOC2">
    <w:name w:val="toc 2"/>
    <w:basedOn w:val="Normal"/>
    <w:next w:val="Normal"/>
    <w:autoRedefine/>
    <w:uiPriority w:val="39"/>
    <w:unhideWhenUsed/>
    <w:rsid w:val="001E5FB3"/>
    <w:pPr>
      <w:spacing w:after="100"/>
      <w:ind w:left="220"/>
    </w:pPr>
  </w:style>
  <w:style w:type="paragraph" w:styleId="TOC3">
    <w:name w:val="toc 3"/>
    <w:basedOn w:val="Normal"/>
    <w:next w:val="Normal"/>
    <w:autoRedefine/>
    <w:uiPriority w:val="39"/>
    <w:unhideWhenUsed/>
    <w:rsid w:val="001E5FB3"/>
    <w:pPr>
      <w:spacing w:after="100"/>
      <w:ind w:left="440"/>
    </w:pPr>
  </w:style>
  <w:style w:type="character" w:styleId="Hyperlink">
    <w:name w:val="Hyperlink"/>
    <w:uiPriority w:val="99"/>
    <w:unhideWhenUsed/>
    <w:rsid w:val="001E5FB3"/>
    <w:rPr>
      <w:color w:val="0563C1"/>
      <w:u w:val="single"/>
    </w:rPr>
  </w:style>
  <w:style w:type="character" w:styleId="UnresolvedMention">
    <w:name w:val="Unresolved Mention"/>
    <w:uiPriority w:val="99"/>
    <w:semiHidden/>
    <w:unhideWhenUsed/>
    <w:rsid w:val="007C4023"/>
    <w:rPr>
      <w:color w:val="605E5C"/>
      <w:shd w:val="clear" w:color="auto" w:fill="E1DFDD"/>
    </w:rPr>
  </w:style>
  <w:style w:type="paragraph" w:styleId="Revision">
    <w:name w:val="Revision"/>
    <w:hidden/>
    <w:uiPriority w:val="99"/>
    <w:semiHidden/>
    <w:rsid w:val="00571029"/>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061927">
      <w:bodyDiv w:val="1"/>
      <w:marLeft w:val="0"/>
      <w:marRight w:val="0"/>
      <w:marTop w:val="0"/>
      <w:marBottom w:val="0"/>
      <w:divBdr>
        <w:top w:val="none" w:sz="0" w:space="0" w:color="auto"/>
        <w:left w:val="none" w:sz="0" w:space="0" w:color="auto"/>
        <w:bottom w:val="none" w:sz="0" w:space="0" w:color="auto"/>
        <w:right w:val="none" w:sz="0" w:space="0" w:color="auto"/>
      </w:divBdr>
    </w:div>
    <w:div w:id="758601238">
      <w:bodyDiv w:val="1"/>
      <w:marLeft w:val="0"/>
      <w:marRight w:val="0"/>
      <w:marTop w:val="0"/>
      <w:marBottom w:val="0"/>
      <w:divBdr>
        <w:top w:val="none" w:sz="0" w:space="0" w:color="auto"/>
        <w:left w:val="none" w:sz="0" w:space="0" w:color="auto"/>
        <w:bottom w:val="none" w:sz="0" w:space="0" w:color="auto"/>
        <w:right w:val="none" w:sz="0" w:space="0" w:color="auto"/>
      </w:divBdr>
    </w:div>
    <w:div w:id="1006250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21" Type="http://schemas.openxmlformats.org/officeDocument/2006/relationships/oleObject" Target="embeddings/oleObject3.bin"/><Relationship Id="rId42" Type="http://schemas.openxmlformats.org/officeDocument/2006/relationships/image" Target="media/image28.png"/><Relationship Id="rId47" Type="http://schemas.openxmlformats.org/officeDocument/2006/relationships/oleObject" Target="embeddings/oleObject13.bin"/><Relationship Id="rId63" Type="http://schemas.openxmlformats.org/officeDocument/2006/relationships/oleObject" Target="embeddings/oleObject21.bin"/><Relationship Id="rId68" Type="http://schemas.openxmlformats.org/officeDocument/2006/relationships/image" Target="media/image41.png"/><Relationship Id="rId84" Type="http://schemas.openxmlformats.org/officeDocument/2006/relationships/image" Target="media/image49.png"/><Relationship Id="rId89" Type="http://schemas.openxmlformats.org/officeDocument/2006/relationships/oleObject" Target="embeddings/oleObject34.bin"/><Relationship Id="rId112" Type="http://schemas.openxmlformats.org/officeDocument/2006/relationships/image" Target="media/image63.png"/><Relationship Id="rId16" Type="http://schemas.openxmlformats.org/officeDocument/2006/relationships/image" Target="media/image10.png"/><Relationship Id="rId107" Type="http://schemas.openxmlformats.org/officeDocument/2006/relationships/oleObject" Target="embeddings/oleObject43.bin"/><Relationship Id="rId11" Type="http://schemas.openxmlformats.org/officeDocument/2006/relationships/image" Target="media/image5.png"/><Relationship Id="rId32" Type="http://schemas.openxmlformats.org/officeDocument/2006/relationships/image" Target="media/image21.png"/><Relationship Id="rId37" Type="http://schemas.openxmlformats.org/officeDocument/2006/relationships/oleObject" Target="embeddings/oleObject10.bin"/><Relationship Id="rId53" Type="http://schemas.openxmlformats.org/officeDocument/2006/relationships/oleObject" Target="embeddings/oleObject16.bin"/><Relationship Id="rId58"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oleObject" Target="embeddings/oleObject29.bin"/><Relationship Id="rId102" Type="http://schemas.openxmlformats.org/officeDocument/2006/relationships/image" Target="media/image58.png"/><Relationship Id="rId123" Type="http://schemas.openxmlformats.org/officeDocument/2006/relationships/oleObject" Target="embeddings/oleObject51.bin"/><Relationship Id="rId128"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52.png"/><Relationship Id="rId95" Type="http://schemas.openxmlformats.org/officeDocument/2006/relationships/oleObject" Target="embeddings/oleObject37.bin"/><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oleObject" Target="embeddings/oleObject11.bin"/><Relationship Id="rId48"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oleObject" Target="embeddings/oleObject24.bin"/><Relationship Id="rId113" Type="http://schemas.openxmlformats.org/officeDocument/2006/relationships/oleObject" Target="embeddings/oleObject46.bin"/><Relationship Id="rId118" Type="http://schemas.openxmlformats.org/officeDocument/2006/relationships/image" Target="media/image66.png"/><Relationship Id="rId80" Type="http://schemas.openxmlformats.org/officeDocument/2006/relationships/image" Target="media/image47.png"/><Relationship Id="rId85" Type="http://schemas.openxmlformats.org/officeDocument/2006/relationships/oleObject" Target="embeddings/oleObject32.bin"/><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oleObject" Target="embeddings/oleObject8.bin"/><Relationship Id="rId38" Type="http://schemas.openxmlformats.org/officeDocument/2006/relationships/image" Target="media/image24.png"/><Relationship Id="rId59" Type="http://schemas.openxmlformats.org/officeDocument/2006/relationships/oleObject" Target="embeddings/oleObject19.bin"/><Relationship Id="rId103" Type="http://schemas.openxmlformats.org/officeDocument/2006/relationships/oleObject" Target="embeddings/oleObject41.bin"/><Relationship Id="rId108" Type="http://schemas.openxmlformats.org/officeDocument/2006/relationships/image" Target="media/image61.png"/><Relationship Id="rId124" Type="http://schemas.openxmlformats.org/officeDocument/2006/relationships/image" Target="media/image69.png"/><Relationship Id="rId129" Type="http://schemas.microsoft.com/office/2011/relationships/people" Target="people.xml"/><Relationship Id="rId54"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oleObject" Target="embeddings/oleObject27.bin"/><Relationship Id="rId91" Type="http://schemas.openxmlformats.org/officeDocument/2006/relationships/oleObject" Target="embeddings/oleObject35.bin"/><Relationship Id="rId96"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oleObject" Target="embeddings/oleObject1.bin"/><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oleObject" Target="embeddings/oleObject14.bin"/><Relationship Id="rId114" Type="http://schemas.openxmlformats.org/officeDocument/2006/relationships/image" Target="media/image64.png"/><Relationship Id="rId119" Type="http://schemas.openxmlformats.org/officeDocument/2006/relationships/oleObject" Target="embeddings/oleObject49.bin"/><Relationship Id="rId44"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oleObject" Target="embeddings/oleObject22.bin"/><Relationship Id="rId81" Type="http://schemas.openxmlformats.org/officeDocument/2006/relationships/oleObject" Target="embeddings/oleObject30.bin"/><Relationship Id="rId86" Type="http://schemas.openxmlformats.org/officeDocument/2006/relationships/image" Target="media/image50.png"/><Relationship Id="rId130"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5.png"/><Relationship Id="rId109" Type="http://schemas.openxmlformats.org/officeDocument/2006/relationships/oleObject" Target="embeddings/oleObject44.bin"/><Relationship Id="rId34" Type="http://schemas.openxmlformats.org/officeDocument/2006/relationships/image" Target="media/image22.png"/><Relationship Id="rId50" Type="http://schemas.openxmlformats.org/officeDocument/2006/relationships/image" Target="media/image32.png"/><Relationship Id="rId55" Type="http://schemas.openxmlformats.org/officeDocument/2006/relationships/oleObject" Target="embeddings/oleObject17.bin"/><Relationship Id="rId76" Type="http://schemas.openxmlformats.org/officeDocument/2006/relationships/image" Target="media/image45.png"/><Relationship Id="rId97" Type="http://schemas.openxmlformats.org/officeDocument/2006/relationships/oleObject" Target="embeddings/oleObject38.bin"/><Relationship Id="rId104" Type="http://schemas.openxmlformats.org/officeDocument/2006/relationships/image" Target="media/image59.png"/><Relationship Id="rId120" Type="http://schemas.openxmlformats.org/officeDocument/2006/relationships/image" Target="media/image67.png"/><Relationship Id="rId125" Type="http://schemas.openxmlformats.org/officeDocument/2006/relationships/oleObject" Target="embeddings/oleObject52.bin"/><Relationship Id="rId7" Type="http://schemas.openxmlformats.org/officeDocument/2006/relationships/image" Target="media/image2.png"/><Relationship Id="rId71" Type="http://schemas.openxmlformats.org/officeDocument/2006/relationships/oleObject" Target="embeddings/oleObject25.bin"/><Relationship Id="rId92" Type="http://schemas.openxmlformats.org/officeDocument/2006/relationships/image" Target="media/image53.png"/><Relationship Id="rId2" Type="http://schemas.openxmlformats.org/officeDocument/2006/relationships/styles" Target="styles.xml"/><Relationship Id="rId29" Type="http://schemas.openxmlformats.org/officeDocument/2006/relationships/oleObject" Target="embeddings/oleObject6.bin"/><Relationship Id="rId24" Type="http://schemas.openxmlformats.org/officeDocument/2006/relationships/oleObject" Target="embeddings/oleObject4.bin"/><Relationship Id="rId40" Type="http://schemas.openxmlformats.org/officeDocument/2006/relationships/image" Target="media/image26.png"/><Relationship Id="rId45" Type="http://schemas.openxmlformats.org/officeDocument/2006/relationships/oleObject" Target="embeddings/oleObject12.bin"/><Relationship Id="rId66" Type="http://schemas.openxmlformats.org/officeDocument/2006/relationships/image" Target="media/image40.png"/><Relationship Id="rId87" Type="http://schemas.openxmlformats.org/officeDocument/2006/relationships/oleObject" Target="embeddings/oleObject33.bin"/><Relationship Id="rId110" Type="http://schemas.openxmlformats.org/officeDocument/2006/relationships/image" Target="media/image62.png"/><Relationship Id="rId115" Type="http://schemas.openxmlformats.org/officeDocument/2006/relationships/oleObject" Target="embeddings/oleObject47.bin"/><Relationship Id="rId61" Type="http://schemas.openxmlformats.org/officeDocument/2006/relationships/oleObject" Target="embeddings/oleObject20.bin"/><Relationship Id="rId82" Type="http://schemas.openxmlformats.org/officeDocument/2006/relationships/image" Target="media/image48.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oleObject" Target="embeddings/oleObject9.bin"/><Relationship Id="rId56" Type="http://schemas.openxmlformats.org/officeDocument/2006/relationships/image" Target="media/image35.png"/><Relationship Id="rId77" Type="http://schemas.openxmlformats.org/officeDocument/2006/relationships/oleObject" Target="embeddings/oleObject28.bin"/><Relationship Id="rId100" Type="http://schemas.openxmlformats.org/officeDocument/2006/relationships/image" Target="media/image57.png"/><Relationship Id="rId105" Type="http://schemas.openxmlformats.org/officeDocument/2006/relationships/oleObject" Target="embeddings/oleObject42.bin"/><Relationship Id="rId126" Type="http://schemas.openxmlformats.org/officeDocument/2006/relationships/image" Target="media/image70.png"/><Relationship Id="rId8" Type="http://schemas.openxmlformats.org/officeDocument/2006/relationships/oleObject" Target="embeddings/oleObject2.bin"/><Relationship Id="rId51" Type="http://schemas.openxmlformats.org/officeDocument/2006/relationships/oleObject" Target="embeddings/oleObject15.bin"/><Relationship Id="rId72" Type="http://schemas.openxmlformats.org/officeDocument/2006/relationships/image" Target="media/image43.png"/><Relationship Id="rId93" Type="http://schemas.openxmlformats.org/officeDocument/2006/relationships/oleObject" Target="embeddings/oleObject36.bin"/><Relationship Id="rId98" Type="http://schemas.openxmlformats.org/officeDocument/2006/relationships/image" Target="media/image56.png"/><Relationship Id="rId121" Type="http://schemas.openxmlformats.org/officeDocument/2006/relationships/oleObject" Target="embeddings/oleObject50.bin"/><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0.png"/><Relationship Id="rId67" Type="http://schemas.openxmlformats.org/officeDocument/2006/relationships/oleObject" Target="embeddings/oleObject23.bin"/><Relationship Id="rId116" Type="http://schemas.openxmlformats.org/officeDocument/2006/relationships/image" Target="media/image65.png"/><Relationship Id="rId20" Type="http://schemas.openxmlformats.org/officeDocument/2006/relationships/image" Target="media/image14.png"/><Relationship Id="rId41" Type="http://schemas.openxmlformats.org/officeDocument/2006/relationships/image" Target="media/image27.png"/><Relationship Id="rId62" Type="http://schemas.openxmlformats.org/officeDocument/2006/relationships/image" Target="media/image38.png"/><Relationship Id="rId83" Type="http://schemas.openxmlformats.org/officeDocument/2006/relationships/oleObject" Target="embeddings/oleObject31.bin"/><Relationship Id="rId88" Type="http://schemas.openxmlformats.org/officeDocument/2006/relationships/image" Target="media/image51.png"/><Relationship Id="rId111" Type="http://schemas.openxmlformats.org/officeDocument/2006/relationships/oleObject" Target="embeddings/oleObject45.bin"/><Relationship Id="rId15" Type="http://schemas.openxmlformats.org/officeDocument/2006/relationships/image" Target="media/image9.png"/><Relationship Id="rId36" Type="http://schemas.openxmlformats.org/officeDocument/2006/relationships/image" Target="media/image23.png"/><Relationship Id="rId57" Type="http://schemas.openxmlformats.org/officeDocument/2006/relationships/oleObject" Target="embeddings/oleObject18.bin"/><Relationship Id="rId106" Type="http://schemas.openxmlformats.org/officeDocument/2006/relationships/image" Target="media/image60.png"/><Relationship Id="rId127" Type="http://schemas.openxmlformats.org/officeDocument/2006/relationships/oleObject" Target="embeddings/oleObject53.bin"/><Relationship Id="rId10" Type="http://schemas.openxmlformats.org/officeDocument/2006/relationships/image" Target="media/image4.png"/><Relationship Id="rId31" Type="http://schemas.openxmlformats.org/officeDocument/2006/relationships/oleObject" Target="embeddings/oleObject7.bin"/><Relationship Id="rId52" Type="http://schemas.openxmlformats.org/officeDocument/2006/relationships/image" Target="media/image33.png"/><Relationship Id="rId73" Type="http://schemas.openxmlformats.org/officeDocument/2006/relationships/oleObject" Target="embeddings/oleObject26.bin"/><Relationship Id="rId78"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oleObject" Target="embeddings/oleObject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72</Pages>
  <Words>6803</Words>
  <Characters>38782</Characters>
  <Application>Microsoft Office Word</Application>
  <DocSecurity>0</DocSecurity>
  <Lines>323</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45495</CharactersWithSpaces>
  <SharedDoc>false</SharedDoc>
  <HLinks>
    <vt:vector size="360" baseType="variant">
      <vt:variant>
        <vt:i4>8126513</vt:i4>
      </vt:variant>
      <vt:variant>
        <vt:i4>363</vt:i4>
      </vt:variant>
      <vt:variant>
        <vt:i4>0</vt:i4>
      </vt:variant>
      <vt:variant>
        <vt:i4>5</vt:i4>
      </vt:variant>
      <vt:variant>
        <vt:lpwstr>https://www.terraform.io/cloud-docs/workspaces/variables/managing-variables</vt:lpwstr>
      </vt:variant>
      <vt:variant>
        <vt:lpwstr/>
      </vt:variant>
      <vt:variant>
        <vt:i4>2031676</vt:i4>
      </vt:variant>
      <vt:variant>
        <vt:i4>350</vt:i4>
      </vt:variant>
      <vt:variant>
        <vt:i4>0</vt:i4>
      </vt:variant>
      <vt:variant>
        <vt:i4>5</vt:i4>
      </vt:variant>
      <vt:variant>
        <vt:lpwstr/>
      </vt:variant>
      <vt:variant>
        <vt:lpwstr>_Toc93340669</vt:lpwstr>
      </vt:variant>
      <vt:variant>
        <vt:i4>1966140</vt:i4>
      </vt:variant>
      <vt:variant>
        <vt:i4>344</vt:i4>
      </vt:variant>
      <vt:variant>
        <vt:i4>0</vt:i4>
      </vt:variant>
      <vt:variant>
        <vt:i4>5</vt:i4>
      </vt:variant>
      <vt:variant>
        <vt:lpwstr/>
      </vt:variant>
      <vt:variant>
        <vt:lpwstr>_Toc93340668</vt:lpwstr>
      </vt:variant>
      <vt:variant>
        <vt:i4>1114172</vt:i4>
      </vt:variant>
      <vt:variant>
        <vt:i4>338</vt:i4>
      </vt:variant>
      <vt:variant>
        <vt:i4>0</vt:i4>
      </vt:variant>
      <vt:variant>
        <vt:i4>5</vt:i4>
      </vt:variant>
      <vt:variant>
        <vt:lpwstr/>
      </vt:variant>
      <vt:variant>
        <vt:lpwstr>_Toc93340667</vt:lpwstr>
      </vt:variant>
      <vt:variant>
        <vt:i4>1048636</vt:i4>
      </vt:variant>
      <vt:variant>
        <vt:i4>332</vt:i4>
      </vt:variant>
      <vt:variant>
        <vt:i4>0</vt:i4>
      </vt:variant>
      <vt:variant>
        <vt:i4>5</vt:i4>
      </vt:variant>
      <vt:variant>
        <vt:lpwstr/>
      </vt:variant>
      <vt:variant>
        <vt:lpwstr>_Toc93340666</vt:lpwstr>
      </vt:variant>
      <vt:variant>
        <vt:i4>1245244</vt:i4>
      </vt:variant>
      <vt:variant>
        <vt:i4>326</vt:i4>
      </vt:variant>
      <vt:variant>
        <vt:i4>0</vt:i4>
      </vt:variant>
      <vt:variant>
        <vt:i4>5</vt:i4>
      </vt:variant>
      <vt:variant>
        <vt:lpwstr/>
      </vt:variant>
      <vt:variant>
        <vt:lpwstr>_Toc93340665</vt:lpwstr>
      </vt:variant>
      <vt:variant>
        <vt:i4>1179708</vt:i4>
      </vt:variant>
      <vt:variant>
        <vt:i4>320</vt:i4>
      </vt:variant>
      <vt:variant>
        <vt:i4>0</vt:i4>
      </vt:variant>
      <vt:variant>
        <vt:i4>5</vt:i4>
      </vt:variant>
      <vt:variant>
        <vt:lpwstr/>
      </vt:variant>
      <vt:variant>
        <vt:lpwstr>_Toc93340664</vt:lpwstr>
      </vt:variant>
      <vt:variant>
        <vt:i4>1376316</vt:i4>
      </vt:variant>
      <vt:variant>
        <vt:i4>314</vt:i4>
      </vt:variant>
      <vt:variant>
        <vt:i4>0</vt:i4>
      </vt:variant>
      <vt:variant>
        <vt:i4>5</vt:i4>
      </vt:variant>
      <vt:variant>
        <vt:lpwstr/>
      </vt:variant>
      <vt:variant>
        <vt:lpwstr>_Toc93340663</vt:lpwstr>
      </vt:variant>
      <vt:variant>
        <vt:i4>1310780</vt:i4>
      </vt:variant>
      <vt:variant>
        <vt:i4>308</vt:i4>
      </vt:variant>
      <vt:variant>
        <vt:i4>0</vt:i4>
      </vt:variant>
      <vt:variant>
        <vt:i4>5</vt:i4>
      </vt:variant>
      <vt:variant>
        <vt:lpwstr/>
      </vt:variant>
      <vt:variant>
        <vt:lpwstr>_Toc93340662</vt:lpwstr>
      </vt:variant>
      <vt:variant>
        <vt:i4>1507388</vt:i4>
      </vt:variant>
      <vt:variant>
        <vt:i4>302</vt:i4>
      </vt:variant>
      <vt:variant>
        <vt:i4>0</vt:i4>
      </vt:variant>
      <vt:variant>
        <vt:i4>5</vt:i4>
      </vt:variant>
      <vt:variant>
        <vt:lpwstr/>
      </vt:variant>
      <vt:variant>
        <vt:lpwstr>_Toc93340661</vt:lpwstr>
      </vt:variant>
      <vt:variant>
        <vt:i4>1441852</vt:i4>
      </vt:variant>
      <vt:variant>
        <vt:i4>296</vt:i4>
      </vt:variant>
      <vt:variant>
        <vt:i4>0</vt:i4>
      </vt:variant>
      <vt:variant>
        <vt:i4>5</vt:i4>
      </vt:variant>
      <vt:variant>
        <vt:lpwstr/>
      </vt:variant>
      <vt:variant>
        <vt:lpwstr>_Toc93340660</vt:lpwstr>
      </vt:variant>
      <vt:variant>
        <vt:i4>2031679</vt:i4>
      </vt:variant>
      <vt:variant>
        <vt:i4>290</vt:i4>
      </vt:variant>
      <vt:variant>
        <vt:i4>0</vt:i4>
      </vt:variant>
      <vt:variant>
        <vt:i4>5</vt:i4>
      </vt:variant>
      <vt:variant>
        <vt:lpwstr/>
      </vt:variant>
      <vt:variant>
        <vt:lpwstr>_Toc93340659</vt:lpwstr>
      </vt:variant>
      <vt:variant>
        <vt:i4>1966143</vt:i4>
      </vt:variant>
      <vt:variant>
        <vt:i4>284</vt:i4>
      </vt:variant>
      <vt:variant>
        <vt:i4>0</vt:i4>
      </vt:variant>
      <vt:variant>
        <vt:i4>5</vt:i4>
      </vt:variant>
      <vt:variant>
        <vt:lpwstr/>
      </vt:variant>
      <vt:variant>
        <vt:lpwstr>_Toc93340658</vt:lpwstr>
      </vt:variant>
      <vt:variant>
        <vt:i4>1114175</vt:i4>
      </vt:variant>
      <vt:variant>
        <vt:i4>278</vt:i4>
      </vt:variant>
      <vt:variant>
        <vt:i4>0</vt:i4>
      </vt:variant>
      <vt:variant>
        <vt:i4>5</vt:i4>
      </vt:variant>
      <vt:variant>
        <vt:lpwstr/>
      </vt:variant>
      <vt:variant>
        <vt:lpwstr>_Toc93340657</vt:lpwstr>
      </vt:variant>
      <vt:variant>
        <vt:i4>1048639</vt:i4>
      </vt:variant>
      <vt:variant>
        <vt:i4>272</vt:i4>
      </vt:variant>
      <vt:variant>
        <vt:i4>0</vt:i4>
      </vt:variant>
      <vt:variant>
        <vt:i4>5</vt:i4>
      </vt:variant>
      <vt:variant>
        <vt:lpwstr/>
      </vt:variant>
      <vt:variant>
        <vt:lpwstr>_Toc93340656</vt:lpwstr>
      </vt:variant>
      <vt:variant>
        <vt:i4>1245247</vt:i4>
      </vt:variant>
      <vt:variant>
        <vt:i4>266</vt:i4>
      </vt:variant>
      <vt:variant>
        <vt:i4>0</vt:i4>
      </vt:variant>
      <vt:variant>
        <vt:i4>5</vt:i4>
      </vt:variant>
      <vt:variant>
        <vt:lpwstr/>
      </vt:variant>
      <vt:variant>
        <vt:lpwstr>_Toc93340655</vt:lpwstr>
      </vt:variant>
      <vt:variant>
        <vt:i4>1179711</vt:i4>
      </vt:variant>
      <vt:variant>
        <vt:i4>260</vt:i4>
      </vt:variant>
      <vt:variant>
        <vt:i4>0</vt:i4>
      </vt:variant>
      <vt:variant>
        <vt:i4>5</vt:i4>
      </vt:variant>
      <vt:variant>
        <vt:lpwstr/>
      </vt:variant>
      <vt:variant>
        <vt:lpwstr>_Toc93340654</vt:lpwstr>
      </vt:variant>
      <vt:variant>
        <vt:i4>1376319</vt:i4>
      </vt:variant>
      <vt:variant>
        <vt:i4>254</vt:i4>
      </vt:variant>
      <vt:variant>
        <vt:i4>0</vt:i4>
      </vt:variant>
      <vt:variant>
        <vt:i4>5</vt:i4>
      </vt:variant>
      <vt:variant>
        <vt:lpwstr/>
      </vt:variant>
      <vt:variant>
        <vt:lpwstr>_Toc93340653</vt:lpwstr>
      </vt:variant>
      <vt:variant>
        <vt:i4>1310783</vt:i4>
      </vt:variant>
      <vt:variant>
        <vt:i4>248</vt:i4>
      </vt:variant>
      <vt:variant>
        <vt:i4>0</vt:i4>
      </vt:variant>
      <vt:variant>
        <vt:i4>5</vt:i4>
      </vt:variant>
      <vt:variant>
        <vt:lpwstr/>
      </vt:variant>
      <vt:variant>
        <vt:lpwstr>_Toc93340652</vt:lpwstr>
      </vt:variant>
      <vt:variant>
        <vt:i4>1507391</vt:i4>
      </vt:variant>
      <vt:variant>
        <vt:i4>242</vt:i4>
      </vt:variant>
      <vt:variant>
        <vt:i4>0</vt:i4>
      </vt:variant>
      <vt:variant>
        <vt:i4>5</vt:i4>
      </vt:variant>
      <vt:variant>
        <vt:lpwstr/>
      </vt:variant>
      <vt:variant>
        <vt:lpwstr>_Toc93340651</vt:lpwstr>
      </vt:variant>
      <vt:variant>
        <vt:i4>1441855</vt:i4>
      </vt:variant>
      <vt:variant>
        <vt:i4>236</vt:i4>
      </vt:variant>
      <vt:variant>
        <vt:i4>0</vt:i4>
      </vt:variant>
      <vt:variant>
        <vt:i4>5</vt:i4>
      </vt:variant>
      <vt:variant>
        <vt:lpwstr/>
      </vt:variant>
      <vt:variant>
        <vt:lpwstr>_Toc93340650</vt:lpwstr>
      </vt:variant>
      <vt:variant>
        <vt:i4>2031678</vt:i4>
      </vt:variant>
      <vt:variant>
        <vt:i4>230</vt:i4>
      </vt:variant>
      <vt:variant>
        <vt:i4>0</vt:i4>
      </vt:variant>
      <vt:variant>
        <vt:i4>5</vt:i4>
      </vt:variant>
      <vt:variant>
        <vt:lpwstr/>
      </vt:variant>
      <vt:variant>
        <vt:lpwstr>_Toc93340649</vt:lpwstr>
      </vt:variant>
      <vt:variant>
        <vt:i4>1966142</vt:i4>
      </vt:variant>
      <vt:variant>
        <vt:i4>224</vt:i4>
      </vt:variant>
      <vt:variant>
        <vt:i4>0</vt:i4>
      </vt:variant>
      <vt:variant>
        <vt:i4>5</vt:i4>
      </vt:variant>
      <vt:variant>
        <vt:lpwstr/>
      </vt:variant>
      <vt:variant>
        <vt:lpwstr>_Toc93340648</vt:lpwstr>
      </vt:variant>
      <vt:variant>
        <vt:i4>1114174</vt:i4>
      </vt:variant>
      <vt:variant>
        <vt:i4>218</vt:i4>
      </vt:variant>
      <vt:variant>
        <vt:i4>0</vt:i4>
      </vt:variant>
      <vt:variant>
        <vt:i4>5</vt:i4>
      </vt:variant>
      <vt:variant>
        <vt:lpwstr/>
      </vt:variant>
      <vt:variant>
        <vt:lpwstr>_Toc93340647</vt:lpwstr>
      </vt:variant>
      <vt:variant>
        <vt:i4>1048638</vt:i4>
      </vt:variant>
      <vt:variant>
        <vt:i4>212</vt:i4>
      </vt:variant>
      <vt:variant>
        <vt:i4>0</vt:i4>
      </vt:variant>
      <vt:variant>
        <vt:i4>5</vt:i4>
      </vt:variant>
      <vt:variant>
        <vt:lpwstr/>
      </vt:variant>
      <vt:variant>
        <vt:lpwstr>_Toc93340646</vt:lpwstr>
      </vt:variant>
      <vt:variant>
        <vt:i4>1245246</vt:i4>
      </vt:variant>
      <vt:variant>
        <vt:i4>206</vt:i4>
      </vt:variant>
      <vt:variant>
        <vt:i4>0</vt:i4>
      </vt:variant>
      <vt:variant>
        <vt:i4>5</vt:i4>
      </vt:variant>
      <vt:variant>
        <vt:lpwstr/>
      </vt:variant>
      <vt:variant>
        <vt:lpwstr>_Toc93340645</vt:lpwstr>
      </vt:variant>
      <vt:variant>
        <vt:i4>1179710</vt:i4>
      </vt:variant>
      <vt:variant>
        <vt:i4>200</vt:i4>
      </vt:variant>
      <vt:variant>
        <vt:i4>0</vt:i4>
      </vt:variant>
      <vt:variant>
        <vt:i4>5</vt:i4>
      </vt:variant>
      <vt:variant>
        <vt:lpwstr/>
      </vt:variant>
      <vt:variant>
        <vt:lpwstr>_Toc93340644</vt:lpwstr>
      </vt:variant>
      <vt:variant>
        <vt:i4>1376318</vt:i4>
      </vt:variant>
      <vt:variant>
        <vt:i4>194</vt:i4>
      </vt:variant>
      <vt:variant>
        <vt:i4>0</vt:i4>
      </vt:variant>
      <vt:variant>
        <vt:i4>5</vt:i4>
      </vt:variant>
      <vt:variant>
        <vt:lpwstr/>
      </vt:variant>
      <vt:variant>
        <vt:lpwstr>_Toc93340643</vt:lpwstr>
      </vt:variant>
      <vt:variant>
        <vt:i4>1310782</vt:i4>
      </vt:variant>
      <vt:variant>
        <vt:i4>188</vt:i4>
      </vt:variant>
      <vt:variant>
        <vt:i4>0</vt:i4>
      </vt:variant>
      <vt:variant>
        <vt:i4>5</vt:i4>
      </vt:variant>
      <vt:variant>
        <vt:lpwstr/>
      </vt:variant>
      <vt:variant>
        <vt:lpwstr>_Toc93340642</vt:lpwstr>
      </vt:variant>
      <vt:variant>
        <vt:i4>1507390</vt:i4>
      </vt:variant>
      <vt:variant>
        <vt:i4>182</vt:i4>
      </vt:variant>
      <vt:variant>
        <vt:i4>0</vt:i4>
      </vt:variant>
      <vt:variant>
        <vt:i4>5</vt:i4>
      </vt:variant>
      <vt:variant>
        <vt:lpwstr/>
      </vt:variant>
      <vt:variant>
        <vt:lpwstr>_Toc93340641</vt:lpwstr>
      </vt:variant>
      <vt:variant>
        <vt:i4>1441854</vt:i4>
      </vt:variant>
      <vt:variant>
        <vt:i4>176</vt:i4>
      </vt:variant>
      <vt:variant>
        <vt:i4>0</vt:i4>
      </vt:variant>
      <vt:variant>
        <vt:i4>5</vt:i4>
      </vt:variant>
      <vt:variant>
        <vt:lpwstr/>
      </vt:variant>
      <vt:variant>
        <vt:lpwstr>_Toc93340640</vt:lpwstr>
      </vt:variant>
      <vt:variant>
        <vt:i4>2031673</vt:i4>
      </vt:variant>
      <vt:variant>
        <vt:i4>170</vt:i4>
      </vt:variant>
      <vt:variant>
        <vt:i4>0</vt:i4>
      </vt:variant>
      <vt:variant>
        <vt:i4>5</vt:i4>
      </vt:variant>
      <vt:variant>
        <vt:lpwstr/>
      </vt:variant>
      <vt:variant>
        <vt:lpwstr>_Toc93340639</vt:lpwstr>
      </vt:variant>
      <vt:variant>
        <vt:i4>1966137</vt:i4>
      </vt:variant>
      <vt:variant>
        <vt:i4>164</vt:i4>
      </vt:variant>
      <vt:variant>
        <vt:i4>0</vt:i4>
      </vt:variant>
      <vt:variant>
        <vt:i4>5</vt:i4>
      </vt:variant>
      <vt:variant>
        <vt:lpwstr/>
      </vt:variant>
      <vt:variant>
        <vt:lpwstr>_Toc93340638</vt:lpwstr>
      </vt:variant>
      <vt:variant>
        <vt:i4>1114169</vt:i4>
      </vt:variant>
      <vt:variant>
        <vt:i4>158</vt:i4>
      </vt:variant>
      <vt:variant>
        <vt:i4>0</vt:i4>
      </vt:variant>
      <vt:variant>
        <vt:i4>5</vt:i4>
      </vt:variant>
      <vt:variant>
        <vt:lpwstr/>
      </vt:variant>
      <vt:variant>
        <vt:lpwstr>_Toc93340637</vt:lpwstr>
      </vt:variant>
      <vt:variant>
        <vt:i4>1048633</vt:i4>
      </vt:variant>
      <vt:variant>
        <vt:i4>152</vt:i4>
      </vt:variant>
      <vt:variant>
        <vt:i4>0</vt:i4>
      </vt:variant>
      <vt:variant>
        <vt:i4>5</vt:i4>
      </vt:variant>
      <vt:variant>
        <vt:lpwstr/>
      </vt:variant>
      <vt:variant>
        <vt:lpwstr>_Toc93340636</vt:lpwstr>
      </vt:variant>
      <vt:variant>
        <vt:i4>1245241</vt:i4>
      </vt:variant>
      <vt:variant>
        <vt:i4>146</vt:i4>
      </vt:variant>
      <vt:variant>
        <vt:i4>0</vt:i4>
      </vt:variant>
      <vt:variant>
        <vt:i4>5</vt:i4>
      </vt:variant>
      <vt:variant>
        <vt:lpwstr/>
      </vt:variant>
      <vt:variant>
        <vt:lpwstr>_Toc93340635</vt:lpwstr>
      </vt:variant>
      <vt:variant>
        <vt:i4>1179705</vt:i4>
      </vt:variant>
      <vt:variant>
        <vt:i4>140</vt:i4>
      </vt:variant>
      <vt:variant>
        <vt:i4>0</vt:i4>
      </vt:variant>
      <vt:variant>
        <vt:i4>5</vt:i4>
      </vt:variant>
      <vt:variant>
        <vt:lpwstr/>
      </vt:variant>
      <vt:variant>
        <vt:lpwstr>_Toc93340634</vt:lpwstr>
      </vt:variant>
      <vt:variant>
        <vt:i4>1376313</vt:i4>
      </vt:variant>
      <vt:variant>
        <vt:i4>134</vt:i4>
      </vt:variant>
      <vt:variant>
        <vt:i4>0</vt:i4>
      </vt:variant>
      <vt:variant>
        <vt:i4>5</vt:i4>
      </vt:variant>
      <vt:variant>
        <vt:lpwstr/>
      </vt:variant>
      <vt:variant>
        <vt:lpwstr>_Toc93340633</vt:lpwstr>
      </vt:variant>
      <vt:variant>
        <vt:i4>1310777</vt:i4>
      </vt:variant>
      <vt:variant>
        <vt:i4>128</vt:i4>
      </vt:variant>
      <vt:variant>
        <vt:i4>0</vt:i4>
      </vt:variant>
      <vt:variant>
        <vt:i4>5</vt:i4>
      </vt:variant>
      <vt:variant>
        <vt:lpwstr/>
      </vt:variant>
      <vt:variant>
        <vt:lpwstr>_Toc93340632</vt:lpwstr>
      </vt:variant>
      <vt:variant>
        <vt:i4>1507385</vt:i4>
      </vt:variant>
      <vt:variant>
        <vt:i4>122</vt:i4>
      </vt:variant>
      <vt:variant>
        <vt:i4>0</vt:i4>
      </vt:variant>
      <vt:variant>
        <vt:i4>5</vt:i4>
      </vt:variant>
      <vt:variant>
        <vt:lpwstr/>
      </vt:variant>
      <vt:variant>
        <vt:lpwstr>_Toc93340631</vt:lpwstr>
      </vt:variant>
      <vt:variant>
        <vt:i4>1441849</vt:i4>
      </vt:variant>
      <vt:variant>
        <vt:i4>116</vt:i4>
      </vt:variant>
      <vt:variant>
        <vt:i4>0</vt:i4>
      </vt:variant>
      <vt:variant>
        <vt:i4>5</vt:i4>
      </vt:variant>
      <vt:variant>
        <vt:lpwstr/>
      </vt:variant>
      <vt:variant>
        <vt:lpwstr>_Toc93340630</vt:lpwstr>
      </vt:variant>
      <vt:variant>
        <vt:i4>2031672</vt:i4>
      </vt:variant>
      <vt:variant>
        <vt:i4>110</vt:i4>
      </vt:variant>
      <vt:variant>
        <vt:i4>0</vt:i4>
      </vt:variant>
      <vt:variant>
        <vt:i4>5</vt:i4>
      </vt:variant>
      <vt:variant>
        <vt:lpwstr/>
      </vt:variant>
      <vt:variant>
        <vt:lpwstr>_Toc93340629</vt:lpwstr>
      </vt:variant>
      <vt:variant>
        <vt:i4>1966136</vt:i4>
      </vt:variant>
      <vt:variant>
        <vt:i4>104</vt:i4>
      </vt:variant>
      <vt:variant>
        <vt:i4>0</vt:i4>
      </vt:variant>
      <vt:variant>
        <vt:i4>5</vt:i4>
      </vt:variant>
      <vt:variant>
        <vt:lpwstr/>
      </vt:variant>
      <vt:variant>
        <vt:lpwstr>_Toc93340628</vt:lpwstr>
      </vt:variant>
      <vt:variant>
        <vt:i4>1114168</vt:i4>
      </vt:variant>
      <vt:variant>
        <vt:i4>98</vt:i4>
      </vt:variant>
      <vt:variant>
        <vt:i4>0</vt:i4>
      </vt:variant>
      <vt:variant>
        <vt:i4>5</vt:i4>
      </vt:variant>
      <vt:variant>
        <vt:lpwstr/>
      </vt:variant>
      <vt:variant>
        <vt:lpwstr>_Toc93340627</vt:lpwstr>
      </vt:variant>
      <vt:variant>
        <vt:i4>1048632</vt:i4>
      </vt:variant>
      <vt:variant>
        <vt:i4>92</vt:i4>
      </vt:variant>
      <vt:variant>
        <vt:i4>0</vt:i4>
      </vt:variant>
      <vt:variant>
        <vt:i4>5</vt:i4>
      </vt:variant>
      <vt:variant>
        <vt:lpwstr/>
      </vt:variant>
      <vt:variant>
        <vt:lpwstr>_Toc93340626</vt:lpwstr>
      </vt:variant>
      <vt:variant>
        <vt:i4>1245240</vt:i4>
      </vt:variant>
      <vt:variant>
        <vt:i4>86</vt:i4>
      </vt:variant>
      <vt:variant>
        <vt:i4>0</vt:i4>
      </vt:variant>
      <vt:variant>
        <vt:i4>5</vt:i4>
      </vt:variant>
      <vt:variant>
        <vt:lpwstr/>
      </vt:variant>
      <vt:variant>
        <vt:lpwstr>_Toc93340625</vt:lpwstr>
      </vt:variant>
      <vt:variant>
        <vt:i4>1179704</vt:i4>
      </vt:variant>
      <vt:variant>
        <vt:i4>80</vt:i4>
      </vt:variant>
      <vt:variant>
        <vt:i4>0</vt:i4>
      </vt:variant>
      <vt:variant>
        <vt:i4>5</vt:i4>
      </vt:variant>
      <vt:variant>
        <vt:lpwstr/>
      </vt:variant>
      <vt:variant>
        <vt:lpwstr>_Toc93340624</vt:lpwstr>
      </vt:variant>
      <vt:variant>
        <vt:i4>1376312</vt:i4>
      </vt:variant>
      <vt:variant>
        <vt:i4>74</vt:i4>
      </vt:variant>
      <vt:variant>
        <vt:i4>0</vt:i4>
      </vt:variant>
      <vt:variant>
        <vt:i4>5</vt:i4>
      </vt:variant>
      <vt:variant>
        <vt:lpwstr/>
      </vt:variant>
      <vt:variant>
        <vt:lpwstr>_Toc93340623</vt:lpwstr>
      </vt:variant>
      <vt:variant>
        <vt:i4>1310776</vt:i4>
      </vt:variant>
      <vt:variant>
        <vt:i4>68</vt:i4>
      </vt:variant>
      <vt:variant>
        <vt:i4>0</vt:i4>
      </vt:variant>
      <vt:variant>
        <vt:i4>5</vt:i4>
      </vt:variant>
      <vt:variant>
        <vt:lpwstr/>
      </vt:variant>
      <vt:variant>
        <vt:lpwstr>_Toc93340622</vt:lpwstr>
      </vt:variant>
      <vt:variant>
        <vt:i4>1507384</vt:i4>
      </vt:variant>
      <vt:variant>
        <vt:i4>62</vt:i4>
      </vt:variant>
      <vt:variant>
        <vt:i4>0</vt:i4>
      </vt:variant>
      <vt:variant>
        <vt:i4>5</vt:i4>
      </vt:variant>
      <vt:variant>
        <vt:lpwstr/>
      </vt:variant>
      <vt:variant>
        <vt:lpwstr>_Toc93340621</vt:lpwstr>
      </vt:variant>
      <vt:variant>
        <vt:i4>1441848</vt:i4>
      </vt:variant>
      <vt:variant>
        <vt:i4>56</vt:i4>
      </vt:variant>
      <vt:variant>
        <vt:i4>0</vt:i4>
      </vt:variant>
      <vt:variant>
        <vt:i4>5</vt:i4>
      </vt:variant>
      <vt:variant>
        <vt:lpwstr/>
      </vt:variant>
      <vt:variant>
        <vt:lpwstr>_Toc93340620</vt:lpwstr>
      </vt:variant>
      <vt:variant>
        <vt:i4>2031675</vt:i4>
      </vt:variant>
      <vt:variant>
        <vt:i4>50</vt:i4>
      </vt:variant>
      <vt:variant>
        <vt:i4>0</vt:i4>
      </vt:variant>
      <vt:variant>
        <vt:i4>5</vt:i4>
      </vt:variant>
      <vt:variant>
        <vt:lpwstr/>
      </vt:variant>
      <vt:variant>
        <vt:lpwstr>_Toc93340619</vt:lpwstr>
      </vt:variant>
      <vt:variant>
        <vt:i4>1966139</vt:i4>
      </vt:variant>
      <vt:variant>
        <vt:i4>44</vt:i4>
      </vt:variant>
      <vt:variant>
        <vt:i4>0</vt:i4>
      </vt:variant>
      <vt:variant>
        <vt:i4>5</vt:i4>
      </vt:variant>
      <vt:variant>
        <vt:lpwstr/>
      </vt:variant>
      <vt:variant>
        <vt:lpwstr>_Toc93340618</vt:lpwstr>
      </vt:variant>
      <vt:variant>
        <vt:i4>1114171</vt:i4>
      </vt:variant>
      <vt:variant>
        <vt:i4>38</vt:i4>
      </vt:variant>
      <vt:variant>
        <vt:i4>0</vt:i4>
      </vt:variant>
      <vt:variant>
        <vt:i4>5</vt:i4>
      </vt:variant>
      <vt:variant>
        <vt:lpwstr/>
      </vt:variant>
      <vt:variant>
        <vt:lpwstr>_Toc93340617</vt:lpwstr>
      </vt:variant>
      <vt:variant>
        <vt:i4>1048635</vt:i4>
      </vt:variant>
      <vt:variant>
        <vt:i4>32</vt:i4>
      </vt:variant>
      <vt:variant>
        <vt:i4>0</vt:i4>
      </vt:variant>
      <vt:variant>
        <vt:i4>5</vt:i4>
      </vt:variant>
      <vt:variant>
        <vt:lpwstr/>
      </vt:variant>
      <vt:variant>
        <vt:lpwstr>_Toc93340616</vt:lpwstr>
      </vt:variant>
      <vt:variant>
        <vt:i4>1245243</vt:i4>
      </vt:variant>
      <vt:variant>
        <vt:i4>26</vt:i4>
      </vt:variant>
      <vt:variant>
        <vt:i4>0</vt:i4>
      </vt:variant>
      <vt:variant>
        <vt:i4>5</vt:i4>
      </vt:variant>
      <vt:variant>
        <vt:lpwstr/>
      </vt:variant>
      <vt:variant>
        <vt:lpwstr>_Toc93340615</vt:lpwstr>
      </vt:variant>
      <vt:variant>
        <vt:i4>1179707</vt:i4>
      </vt:variant>
      <vt:variant>
        <vt:i4>20</vt:i4>
      </vt:variant>
      <vt:variant>
        <vt:i4>0</vt:i4>
      </vt:variant>
      <vt:variant>
        <vt:i4>5</vt:i4>
      </vt:variant>
      <vt:variant>
        <vt:lpwstr/>
      </vt:variant>
      <vt:variant>
        <vt:lpwstr>_Toc93340614</vt:lpwstr>
      </vt:variant>
      <vt:variant>
        <vt:i4>1376315</vt:i4>
      </vt:variant>
      <vt:variant>
        <vt:i4>14</vt:i4>
      </vt:variant>
      <vt:variant>
        <vt:i4>0</vt:i4>
      </vt:variant>
      <vt:variant>
        <vt:i4>5</vt:i4>
      </vt:variant>
      <vt:variant>
        <vt:lpwstr/>
      </vt:variant>
      <vt:variant>
        <vt:lpwstr>_Toc93340613</vt:lpwstr>
      </vt:variant>
      <vt:variant>
        <vt:i4>1310779</vt:i4>
      </vt:variant>
      <vt:variant>
        <vt:i4>8</vt:i4>
      </vt:variant>
      <vt:variant>
        <vt:i4>0</vt:i4>
      </vt:variant>
      <vt:variant>
        <vt:i4>5</vt:i4>
      </vt:variant>
      <vt:variant>
        <vt:lpwstr/>
      </vt:variant>
      <vt:variant>
        <vt:lpwstr>_Toc93340612</vt:lpwstr>
      </vt:variant>
      <vt:variant>
        <vt:i4>1507387</vt:i4>
      </vt:variant>
      <vt:variant>
        <vt:i4>2</vt:i4>
      </vt:variant>
      <vt:variant>
        <vt:i4>0</vt:i4>
      </vt:variant>
      <vt:variant>
        <vt:i4>5</vt:i4>
      </vt:variant>
      <vt:variant>
        <vt:lpwstr/>
      </vt:variant>
      <vt:variant>
        <vt:lpwstr>_Toc93340611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 Sanjeevi</dc:creator>
  <cp:keywords/>
  <dc:description/>
  <cp:lastModifiedBy>Rajesh Sanjeevi</cp:lastModifiedBy>
  <cp:revision>3</cp:revision>
  <dcterms:created xsi:type="dcterms:W3CDTF">2022-01-24T01:22:00Z</dcterms:created>
  <dcterms:modified xsi:type="dcterms:W3CDTF">2022-01-26T05:06:00Z</dcterms:modified>
</cp:coreProperties>
</file>