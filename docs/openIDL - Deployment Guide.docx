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BBC69F5" w14:textId="77777777" w:rsidR="002B46DB" w:rsidRPr="006725F0" w:rsidRDefault="00D25247">
      <w:pPr>
        <w:jc w:val="center"/>
        <w:rPr>
          <w:rFonts w:ascii="Calibri" w:hAnsi="Calibri" w:cs="Calibri"/>
        </w:rPr>
      </w:pPr>
      <w:r w:rsidRPr="006725F0">
        <w:rPr>
          <w:rFonts w:ascii="Calibri" w:hAnsi="Calibri" w:cs="Calibri"/>
        </w:rPr>
        <w:t xml:space="preserve">  </w:t>
      </w:r>
    </w:p>
    <w:p w14:paraId="6639B012" w14:textId="77777777" w:rsidR="002B46DB" w:rsidRPr="006725F0" w:rsidRDefault="002B46DB" w:rsidP="00176E31"/>
    <w:p w14:paraId="4E249B19" w14:textId="77777777" w:rsidR="002B46DB" w:rsidRPr="006725F0" w:rsidRDefault="002B46DB" w:rsidP="00176E31"/>
    <w:p w14:paraId="6D5EF1E2" w14:textId="77777777" w:rsidR="002B46DB" w:rsidRPr="006725F0" w:rsidRDefault="002B46DB" w:rsidP="00176E31"/>
    <w:p w14:paraId="6E726934" w14:textId="77777777" w:rsidR="00E71E24" w:rsidRDefault="00E71E24" w:rsidP="00176E31">
      <w:pPr>
        <w:pStyle w:val="Title"/>
      </w:pPr>
      <w:r>
        <w:t>openIDL - Deployment Guide</w:t>
      </w:r>
    </w:p>
    <w:p w14:paraId="363AE4B4" w14:textId="77777777" w:rsidR="002B46DB" w:rsidRPr="006725F0" w:rsidRDefault="002B46DB" w:rsidP="00176E31">
      <w:pPr>
        <w:pStyle w:val="Subtitle"/>
      </w:pPr>
      <w:r w:rsidRPr="006725F0">
        <w:t xml:space="preserve">How to setup </w:t>
      </w:r>
      <w:proofErr w:type="spellStart"/>
      <w:r w:rsidR="00E71E24">
        <w:t>opendIDL</w:t>
      </w:r>
      <w:proofErr w:type="spellEnd"/>
      <w:r w:rsidR="00E71E24">
        <w:t xml:space="preserve"> </w:t>
      </w:r>
      <w:r w:rsidRPr="006725F0">
        <w:t>node</w:t>
      </w:r>
      <w:r w:rsidR="00E71E24">
        <w:t>s</w:t>
      </w:r>
    </w:p>
    <w:p w14:paraId="0C64AE20" w14:textId="77777777" w:rsidR="005B2F34" w:rsidRPr="006725F0" w:rsidRDefault="005B2F34" w:rsidP="005B2F34">
      <w:pPr>
        <w:jc w:val="center"/>
        <w:rPr>
          <w:rFonts w:ascii="Calibri" w:hAnsi="Calibri" w:cs="Calibri"/>
          <w:sz w:val="44"/>
          <w:szCs w:val="44"/>
        </w:rPr>
      </w:pPr>
    </w:p>
    <w:p w14:paraId="0D78C836" w14:textId="77777777" w:rsidR="005B2F34" w:rsidRPr="006725F0" w:rsidRDefault="005B2F34" w:rsidP="005B2F34">
      <w:pPr>
        <w:jc w:val="center"/>
        <w:rPr>
          <w:rFonts w:ascii="Calibri" w:hAnsi="Calibri" w:cs="Calibri"/>
          <w:sz w:val="44"/>
          <w:szCs w:val="44"/>
        </w:rPr>
      </w:pPr>
    </w:p>
    <w:p w14:paraId="6DA57723" w14:textId="77777777" w:rsidR="005B2F34" w:rsidRPr="006725F0" w:rsidRDefault="005B2F34" w:rsidP="005B2F34">
      <w:pPr>
        <w:jc w:val="center"/>
        <w:rPr>
          <w:rFonts w:ascii="Calibri" w:hAnsi="Calibri" w:cs="Calibri"/>
          <w:sz w:val="44"/>
          <w:szCs w:val="44"/>
        </w:rPr>
      </w:pPr>
    </w:p>
    <w:p w14:paraId="7FD86A67" w14:textId="77777777" w:rsidR="005B2F34" w:rsidRPr="006725F0" w:rsidRDefault="005B2F34" w:rsidP="005B2F34">
      <w:pPr>
        <w:jc w:val="center"/>
        <w:rPr>
          <w:rFonts w:ascii="Calibri" w:hAnsi="Calibri" w:cs="Calibri"/>
          <w:sz w:val="44"/>
          <w:szCs w:val="44"/>
        </w:rPr>
      </w:pPr>
    </w:p>
    <w:p w14:paraId="2C76F8D1" w14:textId="77777777" w:rsidR="00A84BA5" w:rsidRPr="006725F0" w:rsidRDefault="00A84BA5" w:rsidP="00A84BA5">
      <w:pPr>
        <w:pStyle w:val="NoSpacing"/>
        <w:jc w:val="center"/>
        <w:rPr>
          <w:rFonts w:cs="Calibri"/>
          <w:color w:val="595959"/>
          <w:sz w:val="18"/>
          <w:szCs w:val="18"/>
        </w:rPr>
      </w:pPr>
    </w:p>
    <w:p w14:paraId="6B342617" w14:textId="77777777" w:rsidR="005B2F34" w:rsidRPr="006725F0" w:rsidRDefault="005B2F34" w:rsidP="005B2F34">
      <w:pPr>
        <w:jc w:val="center"/>
        <w:rPr>
          <w:rFonts w:ascii="Calibri" w:hAnsi="Calibri" w:cs="Calibri"/>
          <w:sz w:val="44"/>
          <w:szCs w:val="44"/>
        </w:rPr>
      </w:pPr>
    </w:p>
    <w:p w14:paraId="4AA63B16" w14:textId="77777777" w:rsidR="00B60660" w:rsidRPr="006725F0" w:rsidRDefault="002B46DB" w:rsidP="00B60660">
      <w:pPr>
        <w:rPr>
          <w:rFonts w:ascii="Calibri" w:hAnsi="Calibri" w:cs="Calibri"/>
          <w:sz w:val="28"/>
          <w:szCs w:val="28"/>
        </w:rPr>
      </w:pPr>
      <w:r w:rsidRPr="006725F0">
        <w:rPr>
          <w:rFonts w:ascii="Calibri" w:hAnsi="Calibri" w:cs="Calibri"/>
        </w:rPr>
        <w:br w:type="page"/>
      </w:r>
    </w:p>
    <w:p w14:paraId="6635A936" w14:textId="77777777" w:rsidR="00B60660" w:rsidRPr="006725F0" w:rsidRDefault="00B60660" w:rsidP="00B60660">
      <w:pPr>
        <w:pStyle w:val="Head2ntc"/>
        <w:rPr>
          <w:rFonts w:ascii="Calibri" w:hAnsi="Calibri" w:cs="Calibri"/>
        </w:rPr>
      </w:pPr>
      <w:r w:rsidRPr="006725F0">
        <w:rPr>
          <w:rFonts w:ascii="Calibri" w:hAnsi="Calibri" w:cs="Calibri"/>
        </w:rPr>
        <w:lastRenderedPageBreak/>
        <w:t>Purpose</w:t>
      </w:r>
    </w:p>
    <w:p w14:paraId="33A95DE0" w14:textId="77777777" w:rsidR="00B60660" w:rsidRPr="006725F0" w:rsidRDefault="00B60660" w:rsidP="00B60660">
      <w:pPr>
        <w:pStyle w:val="body1"/>
        <w:rPr>
          <w:rFonts w:ascii="Calibri" w:hAnsi="Calibri" w:cs="Calibri"/>
        </w:rPr>
      </w:pPr>
      <w:r w:rsidRPr="006725F0">
        <w:rPr>
          <w:rFonts w:ascii="Calibri" w:hAnsi="Calibri" w:cs="Calibri"/>
        </w:rPr>
        <w:t xml:space="preserve">The document details </w:t>
      </w:r>
      <w:r w:rsidR="00E71E24">
        <w:rPr>
          <w:rFonts w:ascii="Calibri" w:hAnsi="Calibri" w:cs="Calibri"/>
        </w:rPr>
        <w:t>all the steps necessary to set up the different kinds of nodes.  We’ll cover infrastructure, Hyperledger fabric network and application configuration and deployment.</w:t>
      </w:r>
      <w:r w:rsidRPr="006725F0">
        <w:rPr>
          <w:rFonts w:ascii="Calibri" w:hAnsi="Calibri" w:cs="Calibri"/>
        </w:rPr>
        <w:t xml:space="preserve"> </w:t>
      </w:r>
    </w:p>
    <w:p w14:paraId="03832B60" w14:textId="77777777" w:rsidR="00B60660" w:rsidRPr="006725F0" w:rsidRDefault="00B60660" w:rsidP="00B60660">
      <w:pPr>
        <w:pStyle w:val="Head2ntc"/>
        <w:rPr>
          <w:rFonts w:ascii="Calibri" w:hAnsi="Calibri" w:cs="Calibri"/>
        </w:rPr>
      </w:pPr>
      <w:r w:rsidRPr="006725F0">
        <w:rPr>
          <w:rFonts w:ascii="Calibri" w:hAnsi="Calibri" w:cs="Calibri"/>
        </w:rPr>
        <w:t>Reviewers</w:t>
      </w:r>
    </w:p>
    <w:p w14:paraId="5A23C2E9" w14:textId="77777777" w:rsidR="00B60660" w:rsidRPr="006725F0" w:rsidRDefault="00B60660" w:rsidP="00B60660">
      <w:pPr>
        <w:pStyle w:val="body1"/>
        <w:rPr>
          <w:rFonts w:ascii="Calibri" w:hAnsi="Calibri" w:cs="Calibri"/>
        </w:rPr>
      </w:pPr>
      <w:r w:rsidRPr="006725F0">
        <w:rPr>
          <w:rFonts w:ascii="Calibri" w:hAnsi="Calibri" w:cs="Calibri"/>
        </w:rPr>
        <w:t xml:space="preserve">This document has been reviewed/contributed-to by the following stakeholders.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25"/>
        <w:gridCol w:w="4770"/>
        <w:gridCol w:w="1736"/>
      </w:tblGrid>
      <w:tr w:rsidR="00B60660" w:rsidRPr="006725F0" w14:paraId="0D6AD8F8" w14:textId="77777777" w:rsidTr="009E4350">
        <w:trPr>
          <w:cantSplit/>
          <w:tblHeader/>
          <w:jc w:val="center"/>
        </w:trPr>
        <w:tc>
          <w:tcPr>
            <w:tcW w:w="2425" w:type="dxa"/>
            <w:shd w:val="clear" w:color="auto" w:fill="C0C0C0"/>
          </w:tcPr>
          <w:p w14:paraId="28F957F6" w14:textId="77777777" w:rsidR="00B60660" w:rsidRPr="006725F0" w:rsidRDefault="00B60660" w:rsidP="009E4350">
            <w:pPr>
              <w:pStyle w:val="Paragraph"/>
              <w:spacing w:beforeLines="20" w:before="48" w:afterLines="20" w:after="48"/>
              <w:ind w:left="0"/>
              <w:rPr>
                <w:rFonts w:ascii="Calibri" w:hAnsi="Calibri" w:cs="Calibri"/>
                <w:iCs/>
              </w:rPr>
            </w:pPr>
            <w:r w:rsidRPr="006725F0">
              <w:rPr>
                <w:rFonts w:ascii="Calibri" w:hAnsi="Calibri" w:cs="Calibri"/>
                <w:iCs/>
              </w:rPr>
              <w:t>Name</w:t>
            </w:r>
          </w:p>
        </w:tc>
        <w:tc>
          <w:tcPr>
            <w:tcW w:w="4770" w:type="dxa"/>
            <w:shd w:val="clear" w:color="auto" w:fill="C0C0C0"/>
          </w:tcPr>
          <w:p w14:paraId="00B040C1" w14:textId="77777777" w:rsidR="00B60660" w:rsidRPr="006725F0" w:rsidRDefault="00B60660" w:rsidP="009E4350">
            <w:pPr>
              <w:pStyle w:val="Paragraph"/>
              <w:spacing w:beforeLines="20" w:before="48" w:afterLines="20" w:after="48"/>
              <w:ind w:left="0"/>
              <w:rPr>
                <w:rFonts w:ascii="Calibri" w:hAnsi="Calibri" w:cs="Calibri"/>
                <w:iCs/>
              </w:rPr>
            </w:pPr>
            <w:r w:rsidRPr="006725F0">
              <w:rPr>
                <w:rFonts w:ascii="Calibri" w:hAnsi="Calibri" w:cs="Calibri"/>
                <w:iCs/>
              </w:rPr>
              <w:t>Title</w:t>
            </w:r>
          </w:p>
        </w:tc>
        <w:tc>
          <w:tcPr>
            <w:tcW w:w="1736" w:type="dxa"/>
            <w:shd w:val="clear" w:color="auto" w:fill="C0C0C0"/>
          </w:tcPr>
          <w:p w14:paraId="04B0CB10" w14:textId="77777777" w:rsidR="00B60660" w:rsidRPr="006725F0" w:rsidRDefault="00B60660" w:rsidP="009E4350">
            <w:pPr>
              <w:pStyle w:val="Paragraph"/>
              <w:spacing w:beforeLines="20" w:before="48" w:afterLines="20" w:after="48"/>
              <w:ind w:left="0"/>
              <w:rPr>
                <w:rFonts w:ascii="Calibri" w:hAnsi="Calibri" w:cs="Calibri"/>
                <w:iCs/>
              </w:rPr>
            </w:pPr>
            <w:r w:rsidRPr="006725F0">
              <w:rPr>
                <w:rFonts w:ascii="Calibri" w:hAnsi="Calibri" w:cs="Calibri"/>
                <w:iCs/>
              </w:rPr>
              <w:t>Role</w:t>
            </w:r>
          </w:p>
        </w:tc>
      </w:tr>
      <w:tr w:rsidR="00B60660" w:rsidRPr="006725F0" w14:paraId="446EAC21" w14:textId="77777777" w:rsidTr="009E4350">
        <w:trPr>
          <w:cantSplit/>
          <w:jc w:val="center"/>
        </w:trPr>
        <w:tc>
          <w:tcPr>
            <w:tcW w:w="2425" w:type="dxa"/>
            <w:vAlign w:val="center"/>
          </w:tcPr>
          <w:p w14:paraId="57124AE3" w14:textId="77777777" w:rsidR="00B60660" w:rsidRPr="006725F0" w:rsidRDefault="00B05689" w:rsidP="009E4350">
            <w:pPr>
              <w:rPr>
                <w:rFonts w:ascii="Calibri" w:hAnsi="Calibri" w:cs="Calibri"/>
                <w:sz w:val="20"/>
                <w:szCs w:val="20"/>
              </w:rPr>
            </w:pPr>
            <w:r w:rsidRPr="006725F0">
              <w:rPr>
                <w:rFonts w:ascii="Calibri" w:hAnsi="Calibri" w:cs="Calibri"/>
                <w:sz w:val="20"/>
                <w:szCs w:val="20"/>
              </w:rPr>
              <w:t xml:space="preserve">Aashish </w:t>
            </w:r>
            <w:proofErr w:type="spellStart"/>
            <w:r w:rsidRPr="006725F0">
              <w:rPr>
                <w:rFonts w:ascii="Calibri" w:hAnsi="Calibri" w:cs="Calibri"/>
                <w:sz w:val="20"/>
                <w:szCs w:val="20"/>
              </w:rPr>
              <w:t>Shreshtha</w:t>
            </w:r>
            <w:proofErr w:type="spellEnd"/>
          </w:p>
        </w:tc>
        <w:tc>
          <w:tcPr>
            <w:tcW w:w="4770" w:type="dxa"/>
            <w:vAlign w:val="center"/>
          </w:tcPr>
          <w:p w14:paraId="73CFC826" w14:textId="77777777" w:rsidR="00B60660" w:rsidRPr="006725F0" w:rsidRDefault="002E0F67" w:rsidP="009E4350">
            <w:pPr>
              <w:rPr>
                <w:rFonts w:ascii="Calibri" w:hAnsi="Calibri" w:cs="Calibri"/>
                <w:sz w:val="20"/>
                <w:szCs w:val="20"/>
              </w:rPr>
            </w:pPr>
            <w:hyperlink r:id="rId8" w:history="1">
              <w:r w:rsidR="00B05689" w:rsidRPr="006725F0">
                <w:rPr>
                  <w:rStyle w:val="Hyperlink"/>
                  <w:rFonts w:ascii="Calibri" w:hAnsi="Calibri" w:cs="Calibri"/>
                  <w:sz w:val="20"/>
                  <w:szCs w:val="20"/>
                </w:rPr>
                <w:t>Aashish.shreshthra@chainyard.com</w:t>
              </w:r>
            </w:hyperlink>
          </w:p>
        </w:tc>
        <w:tc>
          <w:tcPr>
            <w:tcW w:w="1736" w:type="dxa"/>
          </w:tcPr>
          <w:p w14:paraId="053E5C7C" w14:textId="77777777" w:rsidR="00B60660" w:rsidRPr="006725F0" w:rsidRDefault="00797D62" w:rsidP="009E4350">
            <w:pPr>
              <w:pStyle w:val="Paragraph"/>
              <w:spacing w:beforeLines="20" w:before="48" w:afterLines="20" w:after="48"/>
              <w:ind w:left="0"/>
              <w:rPr>
                <w:rFonts w:ascii="Calibri" w:hAnsi="Calibri" w:cs="Calibri"/>
                <w:iCs/>
              </w:rPr>
            </w:pPr>
            <w:r w:rsidRPr="006725F0">
              <w:rPr>
                <w:rFonts w:ascii="Calibri" w:hAnsi="Calibri" w:cs="Calibri"/>
                <w:iCs/>
              </w:rPr>
              <w:t>Project Manager</w:t>
            </w:r>
          </w:p>
        </w:tc>
      </w:tr>
      <w:tr w:rsidR="00B60660" w:rsidRPr="006725F0" w14:paraId="06B960C6" w14:textId="77777777" w:rsidTr="009E4350">
        <w:trPr>
          <w:cantSplit/>
          <w:jc w:val="center"/>
        </w:trPr>
        <w:tc>
          <w:tcPr>
            <w:tcW w:w="2425" w:type="dxa"/>
          </w:tcPr>
          <w:p w14:paraId="64CE58D6" w14:textId="77777777" w:rsidR="00B60660" w:rsidRPr="006725F0" w:rsidRDefault="00B05689" w:rsidP="009E4350">
            <w:pPr>
              <w:pStyle w:val="Paragraph"/>
              <w:spacing w:beforeLines="20" w:before="48" w:afterLines="20" w:after="48"/>
              <w:ind w:left="0"/>
              <w:rPr>
                <w:rFonts w:ascii="Calibri" w:hAnsi="Calibri" w:cs="Calibri"/>
                <w:iCs/>
              </w:rPr>
            </w:pPr>
            <w:r w:rsidRPr="006725F0">
              <w:rPr>
                <w:rFonts w:ascii="Calibri" w:hAnsi="Calibri" w:cs="Calibri"/>
                <w:iCs/>
              </w:rPr>
              <w:t>Srinivas Rachakonda</w:t>
            </w:r>
          </w:p>
        </w:tc>
        <w:tc>
          <w:tcPr>
            <w:tcW w:w="4770" w:type="dxa"/>
          </w:tcPr>
          <w:p w14:paraId="5B32E454" w14:textId="77777777" w:rsidR="00B60660" w:rsidRPr="006725F0" w:rsidRDefault="002E0F67" w:rsidP="009E4350">
            <w:pPr>
              <w:pStyle w:val="Paragraph"/>
              <w:spacing w:beforeLines="20" w:before="48" w:afterLines="20" w:after="48"/>
              <w:ind w:left="0"/>
              <w:rPr>
                <w:rFonts w:ascii="Calibri" w:hAnsi="Calibri" w:cs="Calibri"/>
                <w:iCs/>
              </w:rPr>
            </w:pPr>
            <w:hyperlink r:id="rId9" w:history="1">
              <w:r w:rsidR="00B05689" w:rsidRPr="006725F0">
                <w:rPr>
                  <w:rStyle w:val="Hyperlink"/>
                  <w:rFonts w:ascii="Calibri" w:hAnsi="Calibri" w:cs="Calibri"/>
                  <w:iCs/>
                </w:rPr>
                <w:t>Srinivas.rachakonda@itpeoplecorp.com</w:t>
              </w:r>
            </w:hyperlink>
          </w:p>
        </w:tc>
        <w:tc>
          <w:tcPr>
            <w:tcW w:w="1736" w:type="dxa"/>
          </w:tcPr>
          <w:p w14:paraId="4A6E5B82" w14:textId="77777777" w:rsidR="00B60660" w:rsidRPr="006725F0" w:rsidRDefault="00797D62" w:rsidP="009E4350">
            <w:pPr>
              <w:pStyle w:val="Paragraph"/>
              <w:spacing w:beforeLines="20" w:before="48" w:afterLines="20" w:after="48"/>
              <w:ind w:left="0"/>
              <w:rPr>
                <w:rFonts w:ascii="Calibri" w:hAnsi="Calibri" w:cs="Calibri"/>
                <w:iCs/>
              </w:rPr>
            </w:pPr>
            <w:r w:rsidRPr="006725F0">
              <w:rPr>
                <w:rFonts w:ascii="Calibri" w:hAnsi="Calibri" w:cs="Calibri"/>
                <w:iCs/>
              </w:rPr>
              <w:t>Architect</w:t>
            </w:r>
          </w:p>
        </w:tc>
      </w:tr>
      <w:tr w:rsidR="00B60660" w:rsidRPr="006725F0" w14:paraId="33ECD358" w14:textId="77777777" w:rsidTr="009E4350">
        <w:trPr>
          <w:cantSplit/>
          <w:jc w:val="center"/>
        </w:trPr>
        <w:tc>
          <w:tcPr>
            <w:tcW w:w="2425" w:type="dxa"/>
            <w:vAlign w:val="center"/>
          </w:tcPr>
          <w:p w14:paraId="10C2378B" w14:textId="77777777" w:rsidR="00B60660" w:rsidRPr="006725F0" w:rsidRDefault="00B05689" w:rsidP="009E4350">
            <w:pPr>
              <w:rPr>
                <w:rFonts w:ascii="Calibri" w:hAnsi="Calibri" w:cs="Calibri"/>
                <w:sz w:val="20"/>
                <w:szCs w:val="20"/>
              </w:rPr>
            </w:pPr>
            <w:r w:rsidRPr="006725F0">
              <w:rPr>
                <w:rFonts w:ascii="Calibri" w:hAnsi="Calibri" w:cs="Calibri"/>
                <w:sz w:val="20"/>
                <w:szCs w:val="20"/>
              </w:rPr>
              <w:t>Ken Sayers</w:t>
            </w:r>
          </w:p>
        </w:tc>
        <w:tc>
          <w:tcPr>
            <w:tcW w:w="4770" w:type="dxa"/>
            <w:vAlign w:val="center"/>
          </w:tcPr>
          <w:p w14:paraId="05D97809" w14:textId="77777777" w:rsidR="00B60660" w:rsidRPr="006725F0" w:rsidRDefault="002E0F67" w:rsidP="009E4350">
            <w:pPr>
              <w:rPr>
                <w:rFonts w:ascii="Calibri" w:hAnsi="Calibri" w:cs="Calibri"/>
                <w:sz w:val="20"/>
                <w:szCs w:val="20"/>
              </w:rPr>
            </w:pPr>
            <w:hyperlink r:id="rId10" w:history="1">
              <w:r w:rsidR="00B05689" w:rsidRPr="006725F0">
                <w:rPr>
                  <w:rStyle w:val="Hyperlink"/>
                  <w:rFonts w:ascii="Calibri" w:hAnsi="Calibri" w:cs="Calibri"/>
                  <w:sz w:val="20"/>
                  <w:szCs w:val="20"/>
                </w:rPr>
                <w:t>kens@aaisonline.com</w:t>
              </w:r>
            </w:hyperlink>
          </w:p>
        </w:tc>
        <w:tc>
          <w:tcPr>
            <w:tcW w:w="1736" w:type="dxa"/>
          </w:tcPr>
          <w:p w14:paraId="02DEAF04" w14:textId="77777777" w:rsidR="00B60660" w:rsidRPr="006725F0" w:rsidRDefault="00797D62" w:rsidP="009E4350">
            <w:pPr>
              <w:pStyle w:val="Paragraph"/>
              <w:spacing w:beforeLines="20" w:before="48" w:afterLines="20" w:after="48"/>
              <w:ind w:left="0"/>
              <w:rPr>
                <w:rFonts w:ascii="Calibri" w:hAnsi="Calibri" w:cs="Calibri"/>
                <w:iCs/>
              </w:rPr>
            </w:pPr>
            <w:r w:rsidRPr="006725F0">
              <w:rPr>
                <w:rFonts w:ascii="Calibri" w:hAnsi="Calibri" w:cs="Calibri"/>
                <w:iCs/>
              </w:rPr>
              <w:t>Client</w:t>
            </w:r>
          </w:p>
        </w:tc>
      </w:tr>
      <w:tr w:rsidR="00B60660" w:rsidRPr="006725F0" w14:paraId="7C738871" w14:textId="77777777" w:rsidTr="009E4350">
        <w:trPr>
          <w:cantSplit/>
          <w:jc w:val="center"/>
        </w:trPr>
        <w:tc>
          <w:tcPr>
            <w:tcW w:w="2425" w:type="dxa"/>
          </w:tcPr>
          <w:p w14:paraId="1F7494DD" w14:textId="77777777" w:rsidR="00B60660" w:rsidRPr="006725F0" w:rsidRDefault="00B05689" w:rsidP="009E4350">
            <w:pPr>
              <w:pStyle w:val="Paragraph"/>
              <w:spacing w:beforeLines="20" w:before="48" w:afterLines="20" w:after="48"/>
              <w:ind w:left="0"/>
              <w:rPr>
                <w:rFonts w:ascii="Calibri" w:hAnsi="Calibri" w:cs="Calibri"/>
                <w:iCs/>
              </w:rPr>
            </w:pPr>
            <w:r w:rsidRPr="006725F0">
              <w:rPr>
                <w:rFonts w:ascii="Calibri" w:hAnsi="Calibri" w:cs="Calibri"/>
                <w:iCs/>
              </w:rPr>
              <w:t>Marc Shepherd</w:t>
            </w:r>
          </w:p>
        </w:tc>
        <w:tc>
          <w:tcPr>
            <w:tcW w:w="4770" w:type="dxa"/>
          </w:tcPr>
          <w:p w14:paraId="567FAE1D" w14:textId="77777777" w:rsidR="00B60660" w:rsidRPr="006725F0" w:rsidRDefault="002E0F67" w:rsidP="009E4350">
            <w:pPr>
              <w:rPr>
                <w:rFonts w:ascii="Calibri" w:hAnsi="Calibri" w:cs="Calibri"/>
                <w:sz w:val="20"/>
                <w:szCs w:val="20"/>
              </w:rPr>
            </w:pPr>
            <w:hyperlink r:id="rId11" w:history="1">
              <w:r w:rsidR="00B05689" w:rsidRPr="006725F0">
                <w:rPr>
                  <w:rStyle w:val="Hyperlink"/>
                  <w:rFonts w:ascii="Calibri" w:hAnsi="Calibri" w:cs="Calibri"/>
                  <w:sz w:val="20"/>
                  <w:szCs w:val="20"/>
                </w:rPr>
                <w:t>marcs@aaisionline.com</w:t>
              </w:r>
            </w:hyperlink>
          </w:p>
        </w:tc>
        <w:tc>
          <w:tcPr>
            <w:tcW w:w="1736" w:type="dxa"/>
          </w:tcPr>
          <w:p w14:paraId="7B47617A" w14:textId="77777777" w:rsidR="00B60660" w:rsidRPr="006725F0" w:rsidRDefault="00797D62" w:rsidP="009E4350">
            <w:pPr>
              <w:rPr>
                <w:rFonts w:ascii="Calibri" w:hAnsi="Calibri" w:cs="Calibri"/>
                <w:sz w:val="20"/>
                <w:szCs w:val="20"/>
              </w:rPr>
            </w:pPr>
            <w:r w:rsidRPr="006725F0">
              <w:rPr>
                <w:rFonts w:ascii="Calibri" w:hAnsi="Calibri" w:cs="Calibri"/>
                <w:sz w:val="20"/>
                <w:szCs w:val="20"/>
              </w:rPr>
              <w:t>Client</w:t>
            </w:r>
          </w:p>
        </w:tc>
      </w:tr>
      <w:tr w:rsidR="00B60660" w:rsidRPr="006725F0" w14:paraId="307FF4A8" w14:textId="77777777" w:rsidTr="009E4350">
        <w:trPr>
          <w:cantSplit/>
          <w:jc w:val="center"/>
        </w:trPr>
        <w:tc>
          <w:tcPr>
            <w:tcW w:w="2425" w:type="dxa"/>
          </w:tcPr>
          <w:p w14:paraId="77465274" w14:textId="77777777" w:rsidR="00B60660" w:rsidRPr="006725F0" w:rsidRDefault="00B05689" w:rsidP="009E4350">
            <w:pPr>
              <w:pStyle w:val="Paragraph"/>
              <w:spacing w:beforeLines="20" w:before="48" w:afterLines="20" w:after="48"/>
              <w:ind w:left="0"/>
              <w:rPr>
                <w:rFonts w:ascii="Calibri" w:hAnsi="Calibri" w:cs="Calibri"/>
                <w:color w:val="000000"/>
                <w:lang w:val="en-US" w:eastAsia="en-US"/>
              </w:rPr>
            </w:pPr>
            <w:r w:rsidRPr="006725F0">
              <w:rPr>
                <w:rFonts w:ascii="Calibri" w:hAnsi="Calibri" w:cs="Calibri"/>
                <w:color w:val="000000"/>
                <w:lang w:val="en-US" w:eastAsia="en-US"/>
              </w:rPr>
              <w:t>Tom Arons</w:t>
            </w:r>
          </w:p>
        </w:tc>
        <w:tc>
          <w:tcPr>
            <w:tcW w:w="4770" w:type="dxa"/>
          </w:tcPr>
          <w:p w14:paraId="5FD632A3" w14:textId="77777777" w:rsidR="00B60660" w:rsidRPr="006725F0" w:rsidRDefault="002E0F67" w:rsidP="009E4350">
            <w:pPr>
              <w:pStyle w:val="Paragraph"/>
              <w:spacing w:beforeLines="20" w:before="48" w:afterLines="20" w:after="48"/>
              <w:ind w:left="0"/>
              <w:rPr>
                <w:rFonts w:ascii="Calibri" w:hAnsi="Calibri" w:cs="Calibri"/>
                <w:iCs/>
              </w:rPr>
            </w:pPr>
            <w:hyperlink r:id="rId12" w:history="1">
              <w:r w:rsidR="00B05689" w:rsidRPr="006725F0">
                <w:rPr>
                  <w:rStyle w:val="Hyperlink"/>
                  <w:rFonts w:ascii="Calibri" w:hAnsi="Calibri" w:cs="Calibri"/>
                  <w:iCs/>
                </w:rPr>
                <w:t>toma@aaisonline.com</w:t>
              </w:r>
            </w:hyperlink>
          </w:p>
        </w:tc>
        <w:tc>
          <w:tcPr>
            <w:tcW w:w="1736" w:type="dxa"/>
          </w:tcPr>
          <w:p w14:paraId="376172DA" w14:textId="77777777" w:rsidR="00B60660" w:rsidRPr="006725F0" w:rsidRDefault="00797D62" w:rsidP="009E4350">
            <w:pPr>
              <w:pStyle w:val="Paragraph"/>
              <w:spacing w:beforeLines="20" w:before="48" w:afterLines="20" w:after="48"/>
              <w:ind w:left="0"/>
              <w:rPr>
                <w:rFonts w:ascii="Calibri" w:hAnsi="Calibri" w:cs="Calibri"/>
                <w:iCs/>
              </w:rPr>
            </w:pPr>
            <w:r w:rsidRPr="006725F0">
              <w:rPr>
                <w:rFonts w:ascii="Calibri" w:hAnsi="Calibri" w:cs="Calibri"/>
                <w:iCs/>
              </w:rPr>
              <w:t>Client</w:t>
            </w:r>
          </w:p>
        </w:tc>
      </w:tr>
    </w:tbl>
    <w:p w14:paraId="37D9943E" w14:textId="77777777" w:rsidR="00B60660" w:rsidRPr="006725F0" w:rsidRDefault="00B60660" w:rsidP="00B60660">
      <w:pPr>
        <w:pStyle w:val="Head2ntc"/>
        <w:rPr>
          <w:rFonts w:ascii="Calibri" w:hAnsi="Calibri" w:cs="Calibri"/>
        </w:rPr>
      </w:pPr>
      <w:r w:rsidRPr="006725F0">
        <w:rPr>
          <w:rFonts w:ascii="Calibri" w:hAnsi="Calibri" w:cs="Calibri"/>
        </w:rPr>
        <w:t>Distribution</w:t>
      </w:r>
    </w:p>
    <w:p w14:paraId="3118E5BE" w14:textId="77777777" w:rsidR="00B60660" w:rsidRPr="006725F0" w:rsidRDefault="00B60660" w:rsidP="00B60660">
      <w:pPr>
        <w:pStyle w:val="body1"/>
        <w:rPr>
          <w:rFonts w:ascii="Calibri" w:hAnsi="Calibri" w:cs="Calibri"/>
        </w:rPr>
      </w:pPr>
      <w:r w:rsidRPr="006725F0">
        <w:rPr>
          <w:rFonts w:ascii="Calibri" w:hAnsi="Calibri" w:cs="Calibri"/>
        </w:rPr>
        <w:t>This document has been distributed to the following team members.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25"/>
        <w:gridCol w:w="4770"/>
        <w:gridCol w:w="1736"/>
      </w:tblGrid>
      <w:tr w:rsidR="00B60660" w:rsidRPr="006725F0" w14:paraId="4549FBB5" w14:textId="77777777" w:rsidTr="009E4350">
        <w:trPr>
          <w:cantSplit/>
          <w:tblHeader/>
          <w:jc w:val="center"/>
        </w:trPr>
        <w:tc>
          <w:tcPr>
            <w:tcW w:w="2425" w:type="dxa"/>
            <w:shd w:val="clear" w:color="auto" w:fill="C0C0C0"/>
          </w:tcPr>
          <w:p w14:paraId="23326DFC" w14:textId="77777777" w:rsidR="00B60660" w:rsidRPr="006725F0" w:rsidRDefault="00B60660" w:rsidP="009E4350">
            <w:pPr>
              <w:pStyle w:val="Paragraph"/>
              <w:spacing w:beforeLines="20" w:before="48" w:afterLines="20" w:after="48"/>
              <w:ind w:left="0"/>
              <w:rPr>
                <w:rFonts w:ascii="Calibri" w:hAnsi="Calibri" w:cs="Calibri"/>
                <w:iCs/>
              </w:rPr>
            </w:pPr>
            <w:r w:rsidRPr="006725F0">
              <w:rPr>
                <w:rFonts w:ascii="Calibri" w:hAnsi="Calibri" w:cs="Calibri"/>
                <w:iCs/>
              </w:rPr>
              <w:t>Name</w:t>
            </w:r>
          </w:p>
        </w:tc>
        <w:tc>
          <w:tcPr>
            <w:tcW w:w="4770" w:type="dxa"/>
            <w:shd w:val="clear" w:color="auto" w:fill="C0C0C0"/>
          </w:tcPr>
          <w:p w14:paraId="60B22CB8" w14:textId="77777777" w:rsidR="00B60660" w:rsidRPr="006725F0" w:rsidRDefault="00B60660" w:rsidP="009E4350">
            <w:pPr>
              <w:pStyle w:val="Paragraph"/>
              <w:spacing w:beforeLines="20" w:before="48" w:afterLines="20" w:after="48"/>
              <w:ind w:left="0"/>
              <w:rPr>
                <w:rFonts w:ascii="Calibri" w:hAnsi="Calibri" w:cs="Calibri"/>
                <w:iCs/>
              </w:rPr>
            </w:pPr>
            <w:r w:rsidRPr="006725F0">
              <w:rPr>
                <w:rFonts w:ascii="Calibri" w:hAnsi="Calibri" w:cs="Calibri"/>
                <w:iCs/>
              </w:rPr>
              <w:t>Title</w:t>
            </w:r>
          </w:p>
        </w:tc>
        <w:tc>
          <w:tcPr>
            <w:tcW w:w="1736" w:type="dxa"/>
            <w:shd w:val="clear" w:color="auto" w:fill="C0C0C0"/>
          </w:tcPr>
          <w:p w14:paraId="2E6A7652" w14:textId="77777777" w:rsidR="00B60660" w:rsidRPr="006725F0" w:rsidRDefault="00B60660" w:rsidP="009E4350">
            <w:pPr>
              <w:pStyle w:val="Paragraph"/>
              <w:spacing w:beforeLines="20" w:before="48" w:afterLines="20" w:after="48"/>
              <w:ind w:left="0"/>
              <w:rPr>
                <w:rFonts w:ascii="Calibri" w:hAnsi="Calibri" w:cs="Calibri"/>
                <w:iCs/>
              </w:rPr>
            </w:pPr>
            <w:r w:rsidRPr="006725F0">
              <w:rPr>
                <w:rFonts w:ascii="Calibri" w:hAnsi="Calibri" w:cs="Calibri"/>
                <w:iCs/>
              </w:rPr>
              <w:t>Role</w:t>
            </w:r>
          </w:p>
        </w:tc>
      </w:tr>
      <w:tr w:rsidR="00B60660" w:rsidRPr="006725F0" w14:paraId="0964F3FE" w14:textId="77777777" w:rsidTr="009E4350">
        <w:trPr>
          <w:cantSplit/>
          <w:jc w:val="center"/>
        </w:trPr>
        <w:tc>
          <w:tcPr>
            <w:tcW w:w="2425" w:type="dxa"/>
            <w:vAlign w:val="center"/>
          </w:tcPr>
          <w:p w14:paraId="424A3961" w14:textId="77777777" w:rsidR="00B60660" w:rsidRPr="006725F0" w:rsidRDefault="00B05689" w:rsidP="009E4350">
            <w:pPr>
              <w:pStyle w:val="TableText"/>
              <w:jc w:val="left"/>
              <w:rPr>
                <w:rFonts w:ascii="Calibri" w:hAnsi="Calibri" w:cs="Calibri"/>
              </w:rPr>
            </w:pPr>
            <w:r w:rsidRPr="006725F0">
              <w:rPr>
                <w:rFonts w:ascii="Calibri" w:hAnsi="Calibri" w:cs="Calibri"/>
              </w:rPr>
              <w:t>Surya Lanka</w:t>
            </w:r>
          </w:p>
        </w:tc>
        <w:tc>
          <w:tcPr>
            <w:tcW w:w="4770" w:type="dxa"/>
            <w:vAlign w:val="center"/>
          </w:tcPr>
          <w:p w14:paraId="348803EC" w14:textId="77777777" w:rsidR="00B60660" w:rsidRPr="006725F0" w:rsidRDefault="002E0F67" w:rsidP="009E4350">
            <w:pPr>
              <w:pStyle w:val="TableText"/>
              <w:jc w:val="left"/>
              <w:rPr>
                <w:rFonts w:ascii="Calibri" w:hAnsi="Calibri" w:cs="Calibri"/>
              </w:rPr>
            </w:pPr>
            <w:hyperlink r:id="rId13" w:history="1">
              <w:r w:rsidR="00B05689" w:rsidRPr="006725F0">
                <w:rPr>
                  <w:rStyle w:val="Hyperlink"/>
                  <w:rFonts w:ascii="Calibri" w:hAnsi="Calibri" w:cs="Calibri"/>
                </w:rPr>
                <w:t>Surya.lanka@itpeoplecorp.com</w:t>
              </w:r>
            </w:hyperlink>
          </w:p>
        </w:tc>
        <w:tc>
          <w:tcPr>
            <w:tcW w:w="1736" w:type="dxa"/>
          </w:tcPr>
          <w:p w14:paraId="610B4BB9" w14:textId="77777777" w:rsidR="00B60660" w:rsidRPr="006725F0" w:rsidRDefault="00797D62" w:rsidP="009E4350">
            <w:pPr>
              <w:pStyle w:val="Paragraph"/>
              <w:spacing w:beforeLines="20" w:before="48" w:afterLines="20" w:after="48"/>
              <w:ind w:left="0"/>
              <w:rPr>
                <w:rFonts w:ascii="Calibri" w:hAnsi="Calibri" w:cs="Calibri"/>
                <w:iCs/>
              </w:rPr>
            </w:pPr>
            <w:r w:rsidRPr="006725F0">
              <w:rPr>
                <w:rFonts w:ascii="Calibri" w:hAnsi="Calibri" w:cs="Calibri"/>
                <w:iCs/>
              </w:rPr>
              <w:t xml:space="preserve">DevOps </w:t>
            </w:r>
            <w:proofErr w:type="gramStart"/>
            <w:r w:rsidRPr="006725F0">
              <w:rPr>
                <w:rFonts w:ascii="Calibri" w:hAnsi="Calibri" w:cs="Calibri"/>
                <w:iCs/>
              </w:rPr>
              <w:t>Lead</w:t>
            </w:r>
            <w:proofErr w:type="gramEnd"/>
          </w:p>
        </w:tc>
      </w:tr>
      <w:tr w:rsidR="00B60660" w:rsidRPr="006725F0" w14:paraId="7E43C41C" w14:textId="77777777" w:rsidTr="009E4350">
        <w:trPr>
          <w:cantSplit/>
          <w:jc w:val="center"/>
        </w:trPr>
        <w:tc>
          <w:tcPr>
            <w:tcW w:w="2425" w:type="dxa"/>
            <w:vAlign w:val="center"/>
          </w:tcPr>
          <w:p w14:paraId="00F10D73" w14:textId="77777777" w:rsidR="00B60660" w:rsidRPr="006725F0" w:rsidRDefault="00B05689" w:rsidP="009E4350">
            <w:pPr>
              <w:pStyle w:val="TableText"/>
              <w:jc w:val="left"/>
              <w:rPr>
                <w:rFonts w:ascii="Calibri" w:hAnsi="Calibri" w:cs="Calibri"/>
              </w:rPr>
            </w:pPr>
            <w:r w:rsidRPr="006725F0">
              <w:rPr>
                <w:rFonts w:ascii="Calibri" w:hAnsi="Calibri" w:cs="Calibri"/>
              </w:rPr>
              <w:t>Chaitanya Kommoju</w:t>
            </w:r>
          </w:p>
        </w:tc>
        <w:tc>
          <w:tcPr>
            <w:tcW w:w="4770" w:type="dxa"/>
            <w:vAlign w:val="center"/>
          </w:tcPr>
          <w:p w14:paraId="3A9DB4C4" w14:textId="77777777" w:rsidR="00B60660" w:rsidRPr="006725F0" w:rsidRDefault="002E0F67" w:rsidP="009E4350">
            <w:pPr>
              <w:pStyle w:val="TableText"/>
              <w:jc w:val="left"/>
              <w:rPr>
                <w:rFonts w:ascii="Calibri" w:hAnsi="Calibri" w:cs="Calibri"/>
              </w:rPr>
            </w:pPr>
            <w:hyperlink r:id="rId14" w:history="1">
              <w:r w:rsidR="00B05689" w:rsidRPr="006725F0">
                <w:rPr>
                  <w:rStyle w:val="Hyperlink"/>
                  <w:rFonts w:ascii="Calibri" w:hAnsi="Calibri" w:cs="Calibri"/>
                </w:rPr>
                <w:t>Chaitanya.kommoju@itpeoplecorp.com</w:t>
              </w:r>
            </w:hyperlink>
          </w:p>
        </w:tc>
        <w:tc>
          <w:tcPr>
            <w:tcW w:w="1736" w:type="dxa"/>
          </w:tcPr>
          <w:p w14:paraId="4F2CA1B0" w14:textId="77777777" w:rsidR="00B60660" w:rsidRPr="006725F0" w:rsidRDefault="00797D62" w:rsidP="009E4350">
            <w:pPr>
              <w:pStyle w:val="Paragraph"/>
              <w:spacing w:beforeLines="20" w:before="48" w:afterLines="20" w:after="48"/>
              <w:ind w:left="0"/>
              <w:rPr>
                <w:rFonts w:ascii="Calibri" w:hAnsi="Calibri" w:cs="Calibri"/>
                <w:iCs/>
              </w:rPr>
            </w:pPr>
            <w:r w:rsidRPr="006725F0">
              <w:rPr>
                <w:rFonts w:ascii="Calibri" w:hAnsi="Calibri" w:cs="Calibri"/>
                <w:iCs/>
              </w:rPr>
              <w:t>DevOps Engineer</w:t>
            </w:r>
          </w:p>
        </w:tc>
      </w:tr>
      <w:tr w:rsidR="00B60660" w:rsidRPr="006725F0" w14:paraId="745C57D7" w14:textId="77777777" w:rsidTr="009E4350">
        <w:trPr>
          <w:cantSplit/>
          <w:jc w:val="center"/>
        </w:trPr>
        <w:tc>
          <w:tcPr>
            <w:tcW w:w="2425" w:type="dxa"/>
          </w:tcPr>
          <w:p w14:paraId="08C76AF3" w14:textId="77777777" w:rsidR="00B60660" w:rsidRPr="006725F0" w:rsidRDefault="00B05689" w:rsidP="009E4350">
            <w:pPr>
              <w:pStyle w:val="TableText"/>
              <w:jc w:val="left"/>
              <w:rPr>
                <w:rFonts w:ascii="Calibri" w:hAnsi="Calibri" w:cs="Calibri"/>
              </w:rPr>
            </w:pPr>
            <w:r w:rsidRPr="006725F0">
              <w:rPr>
                <w:rFonts w:ascii="Calibri" w:hAnsi="Calibri" w:cs="Calibri"/>
              </w:rPr>
              <w:t>Sesha Agnihotram</w:t>
            </w:r>
          </w:p>
        </w:tc>
        <w:tc>
          <w:tcPr>
            <w:tcW w:w="4770" w:type="dxa"/>
          </w:tcPr>
          <w:p w14:paraId="655E9AA8" w14:textId="77777777" w:rsidR="00B60660" w:rsidRPr="006725F0" w:rsidRDefault="002E0F67" w:rsidP="009E4350">
            <w:pPr>
              <w:pStyle w:val="Paragraph"/>
              <w:spacing w:beforeLines="20" w:before="48" w:afterLines="20" w:after="48"/>
              <w:ind w:left="0"/>
              <w:rPr>
                <w:rFonts w:ascii="Calibri" w:hAnsi="Calibri" w:cs="Calibri"/>
                <w:iCs/>
              </w:rPr>
            </w:pPr>
            <w:hyperlink r:id="rId15" w:history="1">
              <w:r w:rsidR="00B05689" w:rsidRPr="006725F0">
                <w:rPr>
                  <w:rStyle w:val="Hyperlink"/>
                  <w:rFonts w:ascii="Calibri" w:hAnsi="Calibri" w:cs="Calibri"/>
                  <w:iCs/>
                </w:rPr>
                <w:t>sesha@itpeoplecorp.com</w:t>
              </w:r>
            </w:hyperlink>
          </w:p>
        </w:tc>
        <w:tc>
          <w:tcPr>
            <w:tcW w:w="1736" w:type="dxa"/>
          </w:tcPr>
          <w:p w14:paraId="79600993" w14:textId="77777777" w:rsidR="00B60660" w:rsidRPr="006725F0" w:rsidRDefault="00797D62" w:rsidP="009E4350">
            <w:pPr>
              <w:pStyle w:val="Paragraph"/>
              <w:spacing w:beforeLines="20" w:before="48" w:afterLines="20" w:after="48"/>
              <w:ind w:left="0"/>
              <w:rPr>
                <w:rFonts w:ascii="Calibri" w:hAnsi="Calibri" w:cs="Calibri"/>
                <w:iCs/>
              </w:rPr>
            </w:pPr>
            <w:r w:rsidRPr="006725F0">
              <w:rPr>
                <w:rFonts w:ascii="Calibri" w:hAnsi="Calibri" w:cs="Calibri"/>
                <w:iCs/>
              </w:rPr>
              <w:t>Vice President</w:t>
            </w:r>
          </w:p>
        </w:tc>
      </w:tr>
      <w:tr w:rsidR="00B60660" w:rsidRPr="006725F0" w14:paraId="7F3221AE" w14:textId="77777777" w:rsidTr="009E4350">
        <w:trPr>
          <w:cantSplit/>
          <w:jc w:val="center"/>
        </w:trPr>
        <w:tc>
          <w:tcPr>
            <w:tcW w:w="2425" w:type="dxa"/>
          </w:tcPr>
          <w:p w14:paraId="15A2D4A9" w14:textId="77777777" w:rsidR="00B60660" w:rsidRPr="006725F0" w:rsidRDefault="00B05689" w:rsidP="009E4350">
            <w:pPr>
              <w:pStyle w:val="TableText"/>
              <w:jc w:val="left"/>
              <w:rPr>
                <w:rFonts w:ascii="Calibri" w:hAnsi="Calibri" w:cs="Calibri"/>
              </w:rPr>
            </w:pPr>
            <w:r w:rsidRPr="006725F0">
              <w:rPr>
                <w:rFonts w:ascii="Calibri" w:hAnsi="Calibri" w:cs="Calibri"/>
              </w:rPr>
              <w:t>Sandeep Pulluru</w:t>
            </w:r>
          </w:p>
        </w:tc>
        <w:tc>
          <w:tcPr>
            <w:tcW w:w="4770" w:type="dxa"/>
          </w:tcPr>
          <w:p w14:paraId="22C50D1F" w14:textId="77777777" w:rsidR="00B60660" w:rsidRPr="006725F0" w:rsidRDefault="002E0F67" w:rsidP="009E4350">
            <w:pPr>
              <w:pStyle w:val="Paragraph"/>
              <w:spacing w:beforeLines="20" w:before="48" w:afterLines="20" w:after="48"/>
              <w:ind w:left="0"/>
              <w:rPr>
                <w:rFonts w:ascii="Calibri" w:hAnsi="Calibri" w:cs="Calibri"/>
                <w:iCs/>
              </w:rPr>
            </w:pPr>
            <w:hyperlink r:id="rId16" w:history="1">
              <w:r w:rsidR="00B05689" w:rsidRPr="006725F0">
                <w:rPr>
                  <w:rStyle w:val="Hyperlink"/>
                  <w:rFonts w:ascii="Calibri" w:hAnsi="Calibri" w:cs="Calibri"/>
                  <w:iCs/>
                </w:rPr>
                <w:t>Sandeep.pulluru@itpeoplecorp.com</w:t>
              </w:r>
            </w:hyperlink>
          </w:p>
        </w:tc>
        <w:tc>
          <w:tcPr>
            <w:tcW w:w="1736" w:type="dxa"/>
          </w:tcPr>
          <w:p w14:paraId="7C951ACD" w14:textId="77777777" w:rsidR="00B60660" w:rsidRPr="006725F0" w:rsidRDefault="00797D62" w:rsidP="009E4350">
            <w:pPr>
              <w:pStyle w:val="Paragraph"/>
              <w:spacing w:beforeLines="20" w:before="48" w:afterLines="20" w:after="48"/>
              <w:ind w:left="0"/>
              <w:rPr>
                <w:rFonts w:ascii="Calibri" w:hAnsi="Calibri" w:cs="Calibri"/>
                <w:iCs/>
              </w:rPr>
            </w:pPr>
            <w:r w:rsidRPr="006725F0">
              <w:rPr>
                <w:rFonts w:ascii="Calibri" w:hAnsi="Calibri" w:cs="Calibri"/>
                <w:iCs/>
              </w:rPr>
              <w:t>App Development Lead</w:t>
            </w:r>
          </w:p>
        </w:tc>
      </w:tr>
      <w:tr w:rsidR="00B60660" w:rsidRPr="006725F0" w14:paraId="61C286C0" w14:textId="77777777" w:rsidTr="009E4350">
        <w:trPr>
          <w:cantSplit/>
          <w:jc w:val="center"/>
        </w:trPr>
        <w:tc>
          <w:tcPr>
            <w:tcW w:w="2425" w:type="dxa"/>
          </w:tcPr>
          <w:p w14:paraId="4143101D" w14:textId="77777777" w:rsidR="00B60660" w:rsidRPr="006725F0" w:rsidRDefault="009F2B44" w:rsidP="009E4350">
            <w:pPr>
              <w:pStyle w:val="TableText"/>
              <w:jc w:val="left"/>
              <w:rPr>
                <w:rFonts w:ascii="Calibri" w:hAnsi="Calibri" w:cs="Calibri"/>
              </w:rPr>
            </w:pPr>
            <w:r w:rsidRPr="006725F0">
              <w:rPr>
                <w:rFonts w:ascii="Calibri" w:hAnsi="Calibri" w:cs="Calibri"/>
              </w:rPr>
              <w:t>Snehil Khare</w:t>
            </w:r>
          </w:p>
        </w:tc>
        <w:tc>
          <w:tcPr>
            <w:tcW w:w="4770" w:type="dxa"/>
          </w:tcPr>
          <w:p w14:paraId="44CE04C6" w14:textId="77777777" w:rsidR="00B60660" w:rsidRPr="006725F0" w:rsidRDefault="009F2B44" w:rsidP="009E4350">
            <w:pPr>
              <w:pStyle w:val="Paragraph"/>
              <w:spacing w:beforeLines="20" w:before="48" w:afterLines="20" w:after="48"/>
              <w:ind w:left="0"/>
              <w:rPr>
                <w:rFonts w:ascii="Calibri" w:hAnsi="Calibri" w:cs="Calibri"/>
                <w:iCs/>
              </w:rPr>
            </w:pPr>
            <w:r w:rsidRPr="006725F0">
              <w:rPr>
                <w:rStyle w:val="Hyperlink"/>
                <w:rFonts w:ascii="Calibri" w:hAnsi="Calibri" w:cs="Calibri"/>
                <w:iCs/>
              </w:rPr>
              <w:t>Snehil</w:t>
            </w:r>
            <w:r w:rsidRPr="006725F0">
              <w:rPr>
                <w:rStyle w:val="Hyperlink"/>
                <w:rFonts w:ascii="Calibri" w:hAnsi="Calibri" w:cs="Calibri"/>
              </w:rPr>
              <w:t>.khare@itpeoplecorp.com</w:t>
            </w:r>
          </w:p>
        </w:tc>
        <w:tc>
          <w:tcPr>
            <w:tcW w:w="1736" w:type="dxa"/>
          </w:tcPr>
          <w:p w14:paraId="2E99EA69" w14:textId="77777777" w:rsidR="00B60660" w:rsidRPr="006725F0" w:rsidRDefault="00797D62" w:rsidP="009E4350">
            <w:pPr>
              <w:pStyle w:val="Paragraph"/>
              <w:spacing w:beforeLines="20" w:before="48" w:afterLines="20" w:after="48"/>
              <w:ind w:left="0"/>
              <w:rPr>
                <w:rFonts w:ascii="Calibri" w:hAnsi="Calibri" w:cs="Calibri"/>
                <w:iCs/>
              </w:rPr>
            </w:pPr>
            <w:r w:rsidRPr="006725F0">
              <w:rPr>
                <w:rFonts w:ascii="Calibri" w:hAnsi="Calibri" w:cs="Calibri"/>
                <w:iCs/>
              </w:rPr>
              <w:t>Security Architect</w:t>
            </w:r>
          </w:p>
        </w:tc>
      </w:tr>
    </w:tbl>
    <w:p w14:paraId="7EB84DF6" w14:textId="77777777" w:rsidR="00B60660" w:rsidRPr="006725F0" w:rsidRDefault="00B60660" w:rsidP="00B60660">
      <w:pPr>
        <w:pStyle w:val="Head2ntc"/>
        <w:rPr>
          <w:rFonts w:ascii="Calibri" w:hAnsi="Calibri" w:cs="Calibri"/>
        </w:rPr>
      </w:pPr>
      <w:r w:rsidRPr="006725F0">
        <w:rPr>
          <w:rFonts w:ascii="Calibri" w:hAnsi="Calibri" w:cs="Calibri"/>
        </w:rPr>
        <w:t>Change History</w:t>
      </w:r>
    </w:p>
    <w:tbl>
      <w:tblPr>
        <w:tblW w:w="9395" w:type="dxa"/>
        <w:tblCellSpacing w:w="0" w:type="dxa"/>
        <w:tblBorders>
          <w:top w:val="inset" w:sz="8" w:space="0" w:color="auto"/>
          <w:left w:val="inset" w:sz="8" w:space="0" w:color="auto"/>
          <w:bottom w:val="inset" w:sz="8" w:space="0" w:color="auto"/>
          <w:right w:val="inset" w:sz="8" w:space="0" w:color="auto"/>
          <w:insideH w:val="inset" w:sz="8" w:space="0" w:color="auto"/>
          <w:insideV w:val="inset" w:sz="8" w:space="0" w:color="auto"/>
        </w:tblBorders>
        <w:tblLayout w:type="fixed"/>
        <w:tblCellMar>
          <w:left w:w="57" w:type="dxa"/>
          <w:right w:w="57" w:type="dxa"/>
        </w:tblCellMar>
        <w:tblLook w:val="01E0" w:firstRow="1" w:lastRow="1" w:firstColumn="1" w:lastColumn="1" w:noHBand="0" w:noVBand="0"/>
      </w:tblPr>
      <w:tblGrid>
        <w:gridCol w:w="890"/>
        <w:gridCol w:w="1985"/>
        <w:gridCol w:w="6520"/>
      </w:tblGrid>
      <w:tr w:rsidR="00B60660" w:rsidRPr="006725F0" w14:paraId="71D0E694" w14:textId="77777777" w:rsidTr="009E4350">
        <w:trPr>
          <w:cantSplit/>
          <w:tblCellSpacing w:w="0" w:type="dxa"/>
        </w:trPr>
        <w:tc>
          <w:tcPr>
            <w:tcW w:w="890" w:type="dxa"/>
            <w:shd w:val="clear" w:color="auto" w:fill="E0E0E0"/>
            <w:vAlign w:val="center"/>
          </w:tcPr>
          <w:p w14:paraId="7F93CAE1" w14:textId="77777777" w:rsidR="00B60660" w:rsidRPr="006725F0" w:rsidRDefault="00B60660" w:rsidP="009E4350">
            <w:pPr>
              <w:pStyle w:val="Tabletext0"/>
              <w:keepNext/>
              <w:ind w:right="-10"/>
              <w:jc w:val="center"/>
              <w:rPr>
                <w:rFonts w:ascii="Calibri" w:hAnsi="Calibri" w:cs="Calibri"/>
                <w:b/>
                <w:bCs w:val="0"/>
              </w:rPr>
            </w:pPr>
            <w:r w:rsidRPr="006725F0">
              <w:rPr>
                <w:rFonts w:ascii="Calibri" w:hAnsi="Calibri" w:cs="Calibri"/>
                <w:b/>
                <w:bCs w:val="0"/>
              </w:rPr>
              <w:t>Version</w:t>
            </w:r>
          </w:p>
        </w:tc>
        <w:tc>
          <w:tcPr>
            <w:tcW w:w="1985" w:type="dxa"/>
            <w:shd w:val="clear" w:color="auto" w:fill="E0E0E0"/>
            <w:vAlign w:val="center"/>
          </w:tcPr>
          <w:p w14:paraId="63DB04F5" w14:textId="77777777" w:rsidR="00B60660" w:rsidRPr="006725F0" w:rsidRDefault="00B60660" w:rsidP="009E4350">
            <w:pPr>
              <w:pStyle w:val="Tabletext0"/>
              <w:keepNext/>
              <w:jc w:val="center"/>
              <w:rPr>
                <w:rFonts w:ascii="Calibri" w:hAnsi="Calibri" w:cs="Calibri"/>
                <w:b/>
                <w:bCs w:val="0"/>
              </w:rPr>
            </w:pPr>
            <w:r w:rsidRPr="006725F0">
              <w:rPr>
                <w:rFonts w:ascii="Calibri" w:hAnsi="Calibri" w:cs="Calibri"/>
                <w:b/>
                <w:bCs w:val="0"/>
              </w:rPr>
              <w:t>Date</w:t>
            </w:r>
          </w:p>
        </w:tc>
        <w:tc>
          <w:tcPr>
            <w:tcW w:w="6520" w:type="dxa"/>
            <w:shd w:val="clear" w:color="auto" w:fill="E0E0E0"/>
            <w:vAlign w:val="center"/>
          </w:tcPr>
          <w:p w14:paraId="645A2882" w14:textId="77777777" w:rsidR="00B60660" w:rsidRPr="006725F0" w:rsidRDefault="00B60660" w:rsidP="009E4350">
            <w:pPr>
              <w:pStyle w:val="Tabletext0"/>
              <w:keepNext/>
              <w:rPr>
                <w:rFonts w:ascii="Calibri" w:hAnsi="Calibri" w:cs="Calibri"/>
                <w:b/>
                <w:bCs w:val="0"/>
              </w:rPr>
            </w:pPr>
            <w:r w:rsidRPr="006725F0">
              <w:rPr>
                <w:rFonts w:ascii="Calibri" w:hAnsi="Calibri" w:cs="Calibri"/>
                <w:b/>
                <w:bCs w:val="0"/>
              </w:rPr>
              <w:t>Summary of Changes</w:t>
            </w:r>
          </w:p>
        </w:tc>
      </w:tr>
      <w:tr w:rsidR="00B60660" w:rsidRPr="006725F0" w14:paraId="0F7EC234" w14:textId="77777777" w:rsidTr="009E4350">
        <w:trPr>
          <w:cantSplit/>
          <w:tblCellSpacing w:w="0" w:type="dxa"/>
        </w:trPr>
        <w:tc>
          <w:tcPr>
            <w:tcW w:w="890" w:type="dxa"/>
            <w:shd w:val="clear" w:color="auto" w:fill="auto"/>
            <w:vAlign w:val="center"/>
          </w:tcPr>
          <w:p w14:paraId="762AB66C" w14:textId="77777777" w:rsidR="00B60660" w:rsidRPr="006725F0" w:rsidRDefault="00B60660" w:rsidP="009E4350">
            <w:pPr>
              <w:pStyle w:val="Tabletext0"/>
              <w:keepNext/>
              <w:jc w:val="center"/>
              <w:rPr>
                <w:rFonts w:ascii="Calibri" w:hAnsi="Calibri" w:cs="Calibri"/>
              </w:rPr>
            </w:pPr>
            <w:r w:rsidRPr="006725F0">
              <w:rPr>
                <w:rFonts w:ascii="Calibri" w:hAnsi="Calibri" w:cs="Calibri"/>
              </w:rPr>
              <w:t>1.0</w:t>
            </w:r>
          </w:p>
        </w:tc>
        <w:tc>
          <w:tcPr>
            <w:tcW w:w="1985" w:type="dxa"/>
            <w:shd w:val="clear" w:color="auto" w:fill="auto"/>
            <w:vAlign w:val="center"/>
          </w:tcPr>
          <w:p w14:paraId="5FA53469" w14:textId="77777777" w:rsidR="00B60660" w:rsidRPr="006725F0" w:rsidRDefault="00B60660" w:rsidP="009E4350">
            <w:pPr>
              <w:pStyle w:val="Tabletext0"/>
              <w:keepNext/>
              <w:jc w:val="center"/>
              <w:rPr>
                <w:rFonts w:ascii="Calibri" w:hAnsi="Calibri" w:cs="Calibri"/>
              </w:rPr>
            </w:pPr>
            <w:r w:rsidRPr="006725F0">
              <w:rPr>
                <w:rFonts w:ascii="Calibri" w:hAnsi="Calibri" w:cs="Calibri"/>
              </w:rPr>
              <w:t>08/31/2021</w:t>
            </w:r>
          </w:p>
        </w:tc>
        <w:tc>
          <w:tcPr>
            <w:tcW w:w="6520" w:type="dxa"/>
            <w:shd w:val="clear" w:color="auto" w:fill="auto"/>
            <w:vAlign w:val="center"/>
          </w:tcPr>
          <w:p w14:paraId="5FD87EA1" w14:textId="77777777" w:rsidR="00B60660" w:rsidRPr="006725F0" w:rsidRDefault="00B60660" w:rsidP="009E4350">
            <w:pPr>
              <w:pStyle w:val="Tabletext0"/>
              <w:keepNext/>
              <w:rPr>
                <w:rFonts w:ascii="Calibri" w:hAnsi="Calibri" w:cs="Calibri"/>
              </w:rPr>
            </w:pPr>
            <w:r w:rsidRPr="006725F0">
              <w:rPr>
                <w:rFonts w:ascii="Calibri" w:hAnsi="Calibri" w:cs="Calibri"/>
              </w:rPr>
              <w:t>Initial draft</w:t>
            </w:r>
          </w:p>
        </w:tc>
      </w:tr>
      <w:tr w:rsidR="00B60660" w:rsidRPr="006725F0" w14:paraId="00662794" w14:textId="77777777" w:rsidTr="009E4350">
        <w:trPr>
          <w:cantSplit/>
          <w:tblCellSpacing w:w="0" w:type="dxa"/>
        </w:trPr>
        <w:tc>
          <w:tcPr>
            <w:tcW w:w="890" w:type="dxa"/>
            <w:shd w:val="clear" w:color="auto" w:fill="auto"/>
            <w:vAlign w:val="center"/>
          </w:tcPr>
          <w:p w14:paraId="0CED04F5" w14:textId="77777777" w:rsidR="00B60660" w:rsidRPr="006725F0" w:rsidRDefault="00275DF8" w:rsidP="009E4350">
            <w:pPr>
              <w:pStyle w:val="Tabletext0"/>
              <w:keepNext/>
              <w:jc w:val="center"/>
              <w:rPr>
                <w:rFonts w:ascii="Calibri" w:hAnsi="Calibri" w:cs="Calibri"/>
              </w:rPr>
            </w:pPr>
            <w:r w:rsidRPr="006725F0">
              <w:rPr>
                <w:rFonts w:ascii="Calibri" w:hAnsi="Calibri" w:cs="Calibri"/>
              </w:rPr>
              <w:t>1.1</w:t>
            </w:r>
          </w:p>
        </w:tc>
        <w:tc>
          <w:tcPr>
            <w:tcW w:w="1985" w:type="dxa"/>
            <w:shd w:val="clear" w:color="auto" w:fill="auto"/>
            <w:vAlign w:val="center"/>
          </w:tcPr>
          <w:p w14:paraId="7BE3EA17" w14:textId="77777777" w:rsidR="00B60660" w:rsidRPr="006725F0" w:rsidRDefault="00B55B6B" w:rsidP="009E4350">
            <w:pPr>
              <w:pStyle w:val="Tabletext0"/>
              <w:keepNext/>
              <w:jc w:val="center"/>
              <w:rPr>
                <w:rFonts w:ascii="Calibri" w:hAnsi="Calibri" w:cs="Calibri"/>
              </w:rPr>
            </w:pPr>
            <w:r w:rsidRPr="006725F0">
              <w:rPr>
                <w:rFonts w:ascii="Calibri" w:hAnsi="Calibri" w:cs="Calibri"/>
              </w:rPr>
              <w:t>9/22/2021</w:t>
            </w:r>
          </w:p>
        </w:tc>
        <w:tc>
          <w:tcPr>
            <w:tcW w:w="6520" w:type="dxa"/>
            <w:shd w:val="clear" w:color="auto" w:fill="auto"/>
            <w:vAlign w:val="center"/>
          </w:tcPr>
          <w:p w14:paraId="7198724F" w14:textId="77777777" w:rsidR="00B60660" w:rsidRPr="006725F0" w:rsidRDefault="00B55B6B" w:rsidP="009E4350">
            <w:pPr>
              <w:pStyle w:val="Tabletext0"/>
              <w:keepNext/>
              <w:rPr>
                <w:rFonts w:ascii="Calibri" w:hAnsi="Calibri" w:cs="Calibri"/>
              </w:rPr>
            </w:pPr>
            <w:r w:rsidRPr="006725F0">
              <w:rPr>
                <w:rFonts w:ascii="Calibri" w:hAnsi="Calibri" w:cs="Calibri"/>
              </w:rPr>
              <w:t>Updated IAM role policy, templates, inputs etc.</w:t>
            </w:r>
          </w:p>
        </w:tc>
      </w:tr>
      <w:tr w:rsidR="00C43F33" w:rsidRPr="006725F0" w14:paraId="15641904" w14:textId="77777777" w:rsidTr="009E4350">
        <w:trPr>
          <w:cantSplit/>
          <w:tblCellSpacing w:w="0" w:type="dxa"/>
        </w:trPr>
        <w:tc>
          <w:tcPr>
            <w:tcW w:w="890" w:type="dxa"/>
            <w:shd w:val="clear" w:color="auto" w:fill="auto"/>
            <w:vAlign w:val="center"/>
          </w:tcPr>
          <w:p w14:paraId="6A091B60" w14:textId="77777777" w:rsidR="00C43F33" w:rsidRPr="006725F0" w:rsidRDefault="00024CE7" w:rsidP="009E4350">
            <w:pPr>
              <w:pStyle w:val="Tabletext0"/>
              <w:keepNext/>
              <w:jc w:val="center"/>
              <w:rPr>
                <w:rFonts w:ascii="Calibri" w:hAnsi="Calibri" w:cs="Calibri"/>
              </w:rPr>
            </w:pPr>
            <w:r>
              <w:rPr>
                <w:rFonts w:ascii="Calibri" w:hAnsi="Calibri" w:cs="Calibri"/>
              </w:rPr>
              <w:t>1.2</w:t>
            </w:r>
          </w:p>
        </w:tc>
        <w:tc>
          <w:tcPr>
            <w:tcW w:w="1985" w:type="dxa"/>
            <w:shd w:val="clear" w:color="auto" w:fill="auto"/>
            <w:vAlign w:val="center"/>
          </w:tcPr>
          <w:p w14:paraId="7A6C1E12" w14:textId="77777777" w:rsidR="00C43F33" w:rsidRPr="006725F0" w:rsidRDefault="00C43F33" w:rsidP="009E4350">
            <w:pPr>
              <w:pStyle w:val="Tabletext0"/>
              <w:keepNext/>
              <w:jc w:val="center"/>
              <w:rPr>
                <w:rFonts w:ascii="Calibri" w:hAnsi="Calibri" w:cs="Calibri"/>
              </w:rPr>
            </w:pPr>
            <w:r w:rsidRPr="006725F0">
              <w:rPr>
                <w:rFonts w:ascii="Calibri" w:hAnsi="Calibri" w:cs="Calibri"/>
              </w:rPr>
              <w:t>10/11/2021</w:t>
            </w:r>
          </w:p>
        </w:tc>
        <w:tc>
          <w:tcPr>
            <w:tcW w:w="6520" w:type="dxa"/>
            <w:shd w:val="clear" w:color="auto" w:fill="auto"/>
            <w:vAlign w:val="center"/>
          </w:tcPr>
          <w:p w14:paraId="20CA8BDB" w14:textId="77777777" w:rsidR="00C43F33" w:rsidRPr="006725F0" w:rsidRDefault="00C43F33" w:rsidP="009E4350">
            <w:pPr>
              <w:pStyle w:val="Tabletext0"/>
              <w:keepNext/>
              <w:rPr>
                <w:rFonts w:ascii="Calibri" w:hAnsi="Calibri" w:cs="Calibri"/>
              </w:rPr>
            </w:pPr>
            <w:r w:rsidRPr="006725F0">
              <w:rPr>
                <w:rFonts w:ascii="Calibri" w:hAnsi="Calibri" w:cs="Calibri"/>
              </w:rPr>
              <w:t>Updated for split of pipelines.</w:t>
            </w:r>
          </w:p>
        </w:tc>
      </w:tr>
      <w:tr w:rsidR="00637633" w:rsidRPr="006725F0" w14:paraId="7226C85D" w14:textId="77777777" w:rsidTr="009E4350">
        <w:trPr>
          <w:cantSplit/>
          <w:tblCellSpacing w:w="0" w:type="dxa"/>
        </w:trPr>
        <w:tc>
          <w:tcPr>
            <w:tcW w:w="890" w:type="dxa"/>
            <w:shd w:val="clear" w:color="auto" w:fill="auto"/>
            <w:vAlign w:val="center"/>
          </w:tcPr>
          <w:p w14:paraId="3C207ABB" w14:textId="77777777" w:rsidR="00637633" w:rsidRPr="006725F0" w:rsidRDefault="00024CE7" w:rsidP="009E4350">
            <w:pPr>
              <w:pStyle w:val="Tabletext0"/>
              <w:keepNext/>
              <w:jc w:val="center"/>
              <w:rPr>
                <w:rFonts w:ascii="Calibri" w:hAnsi="Calibri" w:cs="Calibri"/>
              </w:rPr>
            </w:pPr>
            <w:r>
              <w:rPr>
                <w:rFonts w:ascii="Calibri" w:hAnsi="Calibri" w:cs="Calibri"/>
              </w:rPr>
              <w:t>1.3</w:t>
            </w:r>
          </w:p>
        </w:tc>
        <w:tc>
          <w:tcPr>
            <w:tcW w:w="1985" w:type="dxa"/>
            <w:shd w:val="clear" w:color="auto" w:fill="auto"/>
            <w:vAlign w:val="center"/>
          </w:tcPr>
          <w:p w14:paraId="45112E53" w14:textId="77777777" w:rsidR="00637633" w:rsidRPr="006725F0" w:rsidRDefault="00637633" w:rsidP="009E4350">
            <w:pPr>
              <w:pStyle w:val="Tabletext0"/>
              <w:keepNext/>
              <w:jc w:val="center"/>
              <w:rPr>
                <w:rFonts w:ascii="Calibri" w:hAnsi="Calibri" w:cs="Calibri"/>
              </w:rPr>
            </w:pPr>
            <w:r w:rsidRPr="006725F0">
              <w:rPr>
                <w:rFonts w:ascii="Calibri" w:hAnsi="Calibri" w:cs="Calibri"/>
              </w:rPr>
              <w:t>10/11/2021</w:t>
            </w:r>
          </w:p>
        </w:tc>
        <w:tc>
          <w:tcPr>
            <w:tcW w:w="6520" w:type="dxa"/>
            <w:shd w:val="clear" w:color="auto" w:fill="auto"/>
            <w:vAlign w:val="center"/>
          </w:tcPr>
          <w:p w14:paraId="3F2B108D" w14:textId="77777777" w:rsidR="00637633" w:rsidRPr="006725F0" w:rsidRDefault="00637633" w:rsidP="009E4350">
            <w:pPr>
              <w:pStyle w:val="Tabletext0"/>
              <w:keepNext/>
              <w:rPr>
                <w:rFonts w:ascii="Calibri" w:hAnsi="Calibri" w:cs="Calibri"/>
              </w:rPr>
            </w:pPr>
            <w:r w:rsidRPr="006725F0">
              <w:rPr>
                <w:rFonts w:ascii="Calibri" w:hAnsi="Calibri" w:cs="Calibri"/>
              </w:rPr>
              <w:t>Updated additional information and GitHub Actions for BAF</w:t>
            </w:r>
          </w:p>
        </w:tc>
      </w:tr>
    </w:tbl>
    <w:p w14:paraId="54E17B24" w14:textId="77777777" w:rsidR="00B60660" w:rsidRPr="006725F0" w:rsidRDefault="00B60660" w:rsidP="00B60660">
      <w:pPr>
        <w:rPr>
          <w:rFonts w:ascii="Calibri" w:hAnsi="Calibri" w:cs="Calibri"/>
          <w:color w:val="2F5496"/>
          <w:sz w:val="28"/>
          <w:szCs w:val="28"/>
        </w:rPr>
      </w:pPr>
    </w:p>
    <w:p w14:paraId="693DE885" w14:textId="77777777" w:rsidR="005E6929" w:rsidRDefault="00B60660" w:rsidP="00176E31">
      <w:pPr>
        <w:pStyle w:val="Subtitle"/>
      </w:pPr>
      <w:r w:rsidRPr="006725F0">
        <w:br w:type="page"/>
      </w:r>
      <w:r w:rsidR="005E6929">
        <w:lastRenderedPageBreak/>
        <w:t>Table of Contents</w:t>
      </w:r>
    </w:p>
    <w:p w14:paraId="070E2B5C" w14:textId="77777777" w:rsidR="004C1E80" w:rsidRPr="001F5902" w:rsidRDefault="005E6929">
      <w:pPr>
        <w:pStyle w:val="TOC1"/>
        <w:tabs>
          <w:tab w:val="left" w:pos="352"/>
          <w:tab w:val="right" w:leader="dot" w:pos="9016"/>
        </w:tabs>
        <w:rPr>
          <w:rFonts w:cs="Times New Roman"/>
          <w:b w:val="0"/>
          <w:bCs w:val="0"/>
          <w:caps w:val="0"/>
          <w:noProof/>
          <w:sz w:val="24"/>
          <w:szCs w:val="24"/>
          <w:u w:val="none"/>
        </w:rPr>
      </w:pPr>
      <w:r>
        <w:rPr>
          <w:b w:val="0"/>
          <w:bCs w:val="0"/>
        </w:rPr>
        <w:fldChar w:fldCharType="begin"/>
      </w:r>
      <w:r>
        <w:instrText xml:space="preserve"> TOC \o "1-3" \h \z \u </w:instrText>
      </w:r>
      <w:r>
        <w:rPr>
          <w:b w:val="0"/>
          <w:bCs w:val="0"/>
        </w:rPr>
        <w:fldChar w:fldCharType="separate"/>
      </w:r>
      <w:hyperlink w:anchor="_Toc86913724" w:history="1">
        <w:r w:rsidR="004C1E80" w:rsidRPr="00B24727">
          <w:rPr>
            <w:rStyle w:val="Hyperlink"/>
            <w:noProof/>
            <w:lang w:bidi="hi-IN"/>
          </w:rPr>
          <w:t>1</w:t>
        </w:r>
        <w:r w:rsidR="004C1E80" w:rsidRPr="001F5902">
          <w:rPr>
            <w:rFonts w:cs="Times New Roman"/>
            <w:b w:val="0"/>
            <w:bCs w:val="0"/>
            <w:caps w:val="0"/>
            <w:noProof/>
            <w:sz w:val="24"/>
            <w:szCs w:val="24"/>
            <w:u w:val="none"/>
          </w:rPr>
          <w:tab/>
        </w:r>
        <w:r w:rsidR="004C1E80" w:rsidRPr="00B24727">
          <w:rPr>
            <w:rStyle w:val="Hyperlink"/>
            <w:noProof/>
            <w:lang w:bidi="hi-IN"/>
          </w:rPr>
          <w:t>Overview</w:t>
        </w:r>
        <w:r w:rsidR="004C1E80">
          <w:rPr>
            <w:noProof/>
            <w:webHidden/>
          </w:rPr>
          <w:tab/>
        </w:r>
        <w:r w:rsidR="004C1E80">
          <w:rPr>
            <w:noProof/>
            <w:webHidden/>
          </w:rPr>
          <w:fldChar w:fldCharType="begin"/>
        </w:r>
        <w:r w:rsidR="004C1E80">
          <w:rPr>
            <w:noProof/>
            <w:webHidden/>
          </w:rPr>
          <w:instrText xml:space="preserve"> PAGEREF _Toc86913724 \h </w:instrText>
        </w:r>
        <w:r w:rsidR="004C1E80">
          <w:rPr>
            <w:noProof/>
            <w:webHidden/>
          </w:rPr>
        </w:r>
        <w:r w:rsidR="004C1E80">
          <w:rPr>
            <w:noProof/>
            <w:webHidden/>
          </w:rPr>
          <w:fldChar w:fldCharType="separate"/>
        </w:r>
        <w:r w:rsidR="004C1E80">
          <w:rPr>
            <w:noProof/>
            <w:webHidden/>
          </w:rPr>
          <w:t>7</w:t>
        </w:r>
        <w:r w:rsidR="004C1E80">
          <w:rPr>
            <w:noProof/>
            <w:webHidden/>
          </w:rPr>
          <w:fldChar w:fldCharType="end"/>
        </w:r>
      </w:hyperlink>
    </w:p>
    <w:p w14:paraId="45A21142" w14:textId="77777777" w:rsidR="004C1E80" w:rsidRPr="001F5902" w:rsidRDefault="002E0F67">
      <w:pPr>
        <w:pStyle w:val="TOC2"/>
        <w:tabs>
          <w:tab w:val="left" w:pos="522"/>
          <w:tab w:val="right" w:leader="dot" w:pos="9016"/>
        </w:tabs>
        <w:rPr>
          <w:rFonts w:cs="Times New Roman"/>
          <w:b w:val="0"/>
          <w:bCs w:val="0"/>
          <w:smallCaps w:val="0"/>
          <w:noProof/>
          <w:sz w:val="24"/>
          <w:szCs w:val="24"/>
        </w:rPr>
      </w:pPr>
      <w:hyperlink w:anchor="_Toc86913725" w:history="1">
        <w:r w:rsidR="004C1E80" w:rsidRPr="00B24727">
          <w:rPr>
            <w:rStyle w:val="Hyperlink"/>
            <w:noProof/>
            <w:lang w:bidi="hi-IN"/>
          </w:rPr>
          <w:t>1.1</w:t>
        </w:r>
        <w:r w:rsidR="004C1E80" w:rsidRPr="001F5902">
          <w:rPr>
            <w:rFonts w:cs="Times New Roman"/>
            <w:b w:val="0"/>
            <w:bCs w:val="0"/>
            <w:smallCaps w:val="0"/>
            <w:noProof/>
            <w:sz w:val="24"/>
            <w:szCs w:val="24"/>
          </w:rPr>
          <w:tab/>
        </w:r>
        <w:r w:rsidR="004C1E80" w:rsidRPr="00B24727">
          <w:rPr>
            <w:rStyle w:val="Hyperlink"/>
            <w:noProof/>
            <w:lang w:bidi="hi-IN"/>
          </w:rPr>
          <w:t>CI/CD Workflow</w:t>
        </w:r>
        <w:r w:rsidR="004C1E80">
          <w:rPr>
            <w:noProof/>
            <w:webHidden/>
          </w:rPr>
          <w:tab/>
        </w:r>
        <w:r w:rsidR="004C1E80">
          <w:rPr>
            <w:noProof/>
            <w:webHidden/>
          </w:rPr>
          <w:fldChar w:fldCharType="begin"/>
        </w:r>
        <w:r w:rsidR="004C1E80">
          <w:rPr>
            <w:noProof/>
            <w:webHidden/>
          </w:rPr>
          <w:instrText xml:space="preserve"> PAGEREF _Toc86913725 \h </w:instrText>
        </w:r>
        <w:r w:rsidR="004C1E80">
          <w:rPr>
            <w:noProof/>
            <w:webHidden/>
          </w:rPr>
        </w:r>
        <w:r w:rsidR="004C1E80">
          <w:rPr>
            <w:noProof/>
            <w:webHidden/>
          </w:rPr>
          <w:fldChar w:fldCharType="separate"/>
        </w:r>
        <w:r w:rsidR="004C1E80">
          <w:rPr>
            <w:noProof/>
            <w:webHidden/>
          </w:rPr>
          <w:t>7</w:t>
        </w:r>
        <w:r w:rsidR="004C1E80">
          <w:rPr>
            <w:noProof/>
            <w:webHidden/>
          </w:rPr>
          <w:fldChar w:fldCharType="end"/>
        </w:r>
      </w:hyperlink>
    </w:p>
    <w:p w14:paraId="757CEA96" w14:textId="77777777" w:rsidR="004C1E80" w:rsidRPr="001F5902" w:rsidRDefault="002E0F67">
      <w:pPr>
        <w:pStyle w:val="TOC1"/>
        <w:tabs>
          <w:tab w:val="left" w:pos="352"/>
          <w:tab w:val="right" w:leader="dot" w:pos="9016"/>
        </w:tabs>
        <w:rPr>
          <w:rFonts w:cs="Times New Roman"/>
          <w:b w:val="0"/>
          <w:bCs w:val="0"/>
          <w:caps w:val="0"/>
          <w:noProof/>
          <w:sz w:val="24"/>
          <w:szCs w:val="24"/>
          <w:u w:val="none"/>
        </w:rPr>
      </w:pPr>
      <w:hyperlink w:anchor="_Toc86913726" w:history="1">
        <w:r w:rsidR="004C1E80" w:rsidRPr="00B24727">
          <w:rPr>
            <w:rStyle w:val="Hyperlink"/>
            <w:noProof/>
            <w:lang w:val="en-MY"/>
          </w:rPr>
          <w:t>2</w:t>
        </w:r>
        <w:r w:rsidR="004C1E80" w:rsidRPr="001F5902">
          <w:rPr>
            <w:rFonts w:cs="Times New Roman"/>
            <w:b w:val="0"/>
            <w:bCs w:val="0"/>
            <w:caps w:val="0"/>
            <w:noProof/>
            <w:sz w:val="24"/>
            <w:szCs w:val="24"/>
            <w:u w:val="none"/>
          </w:rPr>
          <w:tab/>
        </w:r>
        <w:r w:rsidR="004C1E80" w:rsidRPr="00B24727">
          <w:rPr>
            <w:rStyle w:val="Hyperlink"/>
            <w:noProof/>
            <w:lang w:val="en-MY"/>
          </w:rPr>
          <w:t>Setting up the GitHub repository</w:t>
        </w:r>
        <w:r w:rsidR="004C1E80">
          <w:rPr>
            <w:noProof/>
            <w:webHidden/>
          </w:rPr>
          <w:tab/>
        </w:r>
        <w:r w:rsidR="004C1E80">
          <w:rPr>
            <w:noProof/>
            <w:webHidden/>
          </w:rPr>
          <w:fldChar w:fldCharType="begin"/>
        </w:r>
        <w:r w:rsidR="004C1E80">
          <w:rPr>
            <w:noProof/>
            <w:webHidden/>
          </w:rPr>
          <w:instrText xml:space="preserve"> PAGEREF _Toc86913726 \h </w:instrText>
        </w:r>
        <w:r w:rsidR="004C1E80">
          <w:rPr>
            <w:noProof/>
            <w:webHidden/>
          </w:rPr>
        </w:r>
        <w:r w:rsidR="004C1E80">
          <w:rPr>
            <w:noProof/>
            <w:webHidden/>
          </w:rPr>
          <w:fldChar w:fldCharType="separate"/>
        </w:r>
        <w:r w:rsidR="004C1E80">
          <w:rPr>
            <w:noProof/>
            <w:webHidden/>
          </w:rPr>
          <w:t>10</w:t>
        </w:r>
        <w:r w:rsidR="004C1E80">
          <w:rPr>
            <w:noProof/>
            <w:webHidden/>
          </w:rPr>
          <w:fldChar w:fldCharType="end"/>
        </w:r>
      </w:hyperlink>
    </w:p>
    <w:p w14:paraId="544085FC" w14:textId="77777777" w:rsidR="004C1E80" w:rsidRPr="001F5902" w:rsidRDefault="002E0F67">
      <w:pPr>
        <w:pStyle w:val="TOC2"/>
        <w:tabs>
          <w:tab w:val="left" w:pos="522"/>
          <w:tab w:val="right" w:leader="dot" w:pos="9016"/>
        </w:tabs>
        <w:rPr>
          <w:rFonts w:cs="Times New Roman"/>
          <w:b w:val="0"/>
          <w:bCs w:val="0"/>
          <w:smallCaps w:val="0"/>
          <w:noProof/>
          <w:sz w:val="24"/>
          <w:szCs w:val="24"/>
        </w:rPr>
      </w:pPr>
      <w:hyperlink w:anchor="_Toc86913727" w:history="1">
        <w:r w:rsidR="004C1E80" w:rsidRPr="00B24727">
          <w:rPr>
            <w:rStyle w:val="Hyperlink"/>
            <w:noProof/>
            <w:lang w:val="en-MY"/>
          </w:rPr>
          <w:t>2.1</w:t>
        </w:r>
        <w:r w:rsidR="004C1E80" w:rsidRPr="001F5902">
          <w:rPr>
            <w:rFonts w:cs="Times New Roman"/>
            <w:b w:val="0"/>
            <w:bCs w:val="0"/>
            <w:smallCaps w:val="0"/>
            <w:noProof/>
            <w:sz w:val="24"/>
            <w:szCs w:val="24"/>
          </w:rPr>
          <w:tab/>
        </w:r>
        <w:r w:rsidR="004C1E80" w:rsidRPr="00B24727">
          <w:rPr>
            <w:rStyle w:val="Hyperlink"/>
            <w:noProof/>
            <w:lang w:val="en-MY"/>
          </w:rPr>
          <w:t>Basic configuration required for GitHub repository</w:t>
        </w:r>
        <w:r w:rsidR="004C1E80">
          <w:rPr>
            <w:noProof/>
            <w:webHidden/>
          </w:rPr>
          <w:tab/>
        </w:r>
        <w:r w:rsidR="004C1E80">
          <w:rPr>
            <w:noProof/>
            <w:webHidden/>
          </w:rPr>
          <w:fldChar w:fldCharType="begin"/>
        </w:r>
        <w:r w:rsidR="004C1E80">
          <w:rPr>
            <w:noProof/>
            <w:webHidden/>
          </w:rPr>
          <w:instrText xml:space="preserve"> PAGEREF _Toc86913727 \h </w:instrText>
        </w:r>
        <w:r w:rsidR="004C1E80">
          <w:rPr>
            <w:noProof/>
            <w:webHidden/>
          </w:rPr>
        </w:r>
        <w:r w:rsidR="004C1E80">
          <w:rPr>
            <w:noProof/>
            <w:webHidden/>
          </w:rPr>
          <w:fldChar w:fldCharType="separate"/>
        </w:r>
        <w:r w:rsidR="004C1E80">
          <w:rPr>
            <w:noProof/>
            <w:webHidden/>
          </w:rPr>
          <w:t>11</w:t>
        </w:r>
        <w:r w:rsidR="004C1E80">
          <w:rPr>
            <w:noProof/>
            <w:webHidden/>
          </w:rPr>
          <w:fldChar w:fldCharType="end"/>
        </w:r>
      </w:hyperlink>
    </w:p>
    <w:p w14:paraId="4A60FA60" w14:textId="77777777" w:rsidR="004C1E80" w:rsidRPr="001F5902" w:rsidRDefault="002E0F67">
      <w:pPr>
        <w:pStyle w:val="TOC2"/>
        <w:tabs>
          <w:tab w:val="left" w:pos="522"/>
          <w:tab w:val="right" w:leader="dot" w:pos="9016"/>
        </w:tabs>
        <w:rPr>
          <w:rFonts w:cs="Times New Roman"/>
          <w:b w:val="0"/>
          <w:bCs w:val="0"/>
          <w:smallCaps w:val="0"/>
          <w:noProof/>
          <w:sz w:val="24"/>
          <w:szCs w:val="24"/>
        </w:rPr>
      </w:pPr>
      <w:hyperlink w:anchor="_Toc86913728" w:history="1">
        <w:r w:rsidR="004C1E80" w:rsidRPr="00B24727">
          <w:rPr>
            <w:rStyle w:val="Hyperlink"/>
            <w:noProof/>
            <w:lang w:val="en-MY"/>
          </w:rPr>
          <w:t>2.2</w:t>
        </w:r>
        <w:r w:rsidR="004C1E80" w:rsidRPr="001F5902">
          <w:rPr>
            <w:rFonts w:cs="Times New Roman"/>
            <w:b w:val="0"/>
            <w:bCs w:val="0"/>
            <w:smallCaps w:val="0"/>
            <w:noProof/>
            <w:sz w:val="24"/>
            <w:szCs w:val="24"/>
          </w:rPr>
          <w:tab/>
        </w:r>
        <w:r w:rsidR="004C1E80" w:rsidRPr="00B24727">
          <w:rPr>
            <w:rStyle w:val="Hyperlink"/>
            <w:noProof/>
            <w:lang w:val="en-MY"/>
          </w:rPr>
          <w:t>Best practices to consider in setting up GitHub repository</w:t>
        </w:r>
        <w:r w:rsidR="004C1E80">
          <w:rPr>
            <w:noProof/>
            <w:webHidden/>
          </w:rPr>
          <w:tab/>
        </w:r>
        <w:r w:rsidR="004C1E80">
          <w:rPr>
            <w:noProof/>
            <w:webHidden/>
          </w:rPr>
          <w:fldChar w:fldCharType="begin"/>
        </w:r>
        <w:r w:rsidR="004C1E80">
          <w:rPr>
            <w:noProof/>
            <w:webHidden/>
          </w:rPr>
          <w:instrText xml:space="preserve"> PAGEREF _Toc86913728 \h </w:instrText>
        </w:r>
        <w:r w:rsidR="004C1E80">
          <w:rPr>
            <w:noProof/>
            <w:webHidden/>
          </w:rPr>
        </w:r>
        <w:r w:rsidR="004C1E80">
          <w:rPr>
            <w:noProof/>
            <w:webHidden/>
          </w:rPr>
          <w:fldChar w:fldCharType="separate"/>
        </w:r>
        <w:r w:rsidR="004C1E80">
          <w:rPr>
            <w:noProof/>
            <w:webHidden/>
          </w:rPr>
          <w:t>12</w:t>
        </w:r>
        <w:r w:rsidR="004C1E80">
          <w:rPr>
            <w:noProof/>
            <w:webHidden/>
          </w:rPr>
          <w:fldChar w:fldCharType="end"/>
        </w:r>
      </w:hyperlink>
    </w:p>
    <w:p w14:paraId="057208F3" w14:textId="77777777" w:rsidR="004C1E80" w:rsidRPr="001F5902" w:rsidRDefault="002E0F67">
      <w:pPr>
        <w:pStyle w:val="TOC2"/>
        <w:tabs>
          <w:tab w:val="left" w:pos="522"/>
          <w:tab w:val="right" w:leader="dot" w:pos="9016"/>
        </w:tabs>
        <w:rPr>
          <w:rFonts w:cs="Times New Roman"/>
          <w:b w:val="0"/>
          <w:bCs w:val="0"/>
          <w:smallCaps w:val="0"/>
          <w:noProof/>
          <w:sz w:val="24"/>
          <w:szCs w:val="24"/>
        </w:rPr>
      </w:pPr>
      <w:hyperlink w:anchor="_Toc86913729" w:history="1">
        <w:r w:rsidR="004C1E80" w:rsidRPr="00B24727">
          <w:rPr>
            <w:rStyle w:val="Hyperlink"/>
            <w:noProof/>
            <w:lang w:val="en-MY"/>
          </w:rPr>
          <w:t>2.3</w:t>
        </w:r>
        <w:r w:rsidR="004C1E80" w:rsidRPr="001F5902">
          <w:rPr>
            <w:rFonts w:cs="Times New Roman"/>
            <w:b w:val="0"/>
            <w:bCs w:val="0"/>
            <w:smallCaps w:val="0"/>
            <w:noProof/>
            <w:sz w:val="24"/>
            <w:szCs w:val="24"/>
          </w:rPr>
          <w:tab/>
        </w:r>
        <w:r w:rsidR="004C1E80" w:rsidRPr="00B24727">
          <w:rPr>
            <w:rStyle w:val="Hyperlink"/>
            <w:noProof/>
            <w:lang w:val="en-MY"/>
          </w:rPr>
          <w:t>How to setup GitHub Environments</w:t>
        </w:r>
        <w:r w:rsidR="004C1E80">
          <w:rPr>
            <w:noProof/>
            <w:webHidden/>
          </w:rPr>
          <w:tab/>
        </w:r>
        <w:r w:rsidR="004C1E80">
          <w:rPr>
            <w:noProof/>
            <w:webHidden/>
          </w:rPr>
          <w:fldChar w:fldCharType="begin"/>
        </w:r>
        <w:r w:rsidR="004C1E80">
          <w:rPr>
            <w:noProof/>
            <w:webHidden/>
          </w:rPr>
          <w:instrText xml:space="preserve"> PAGEREF _Toc86913729 \h </w:instrText>
        </w:r>
        <w:r w:rsidR="004C1E80">
          <w:rPr>
            <w:noProof/>
            <w:webHidden/>
          </w:rPr>
        </w:r>
        <w:r w:rsidR="004C1E80">
          <w:rPr>
            <w:noProof/>
            <w:webHidden/>
          </w:rPr>
          <w:fldChar w:fldCharType="separate"/>
        </w:r>
        <w:r w:rsidR="004C1E80">
          <w:rPr>
            <w:noProof/>
            <w:webHidden/>
          </w:rPr>
          <w:t>13</w:t>
        </w:r>
        <w:r w:rsidR="004C1E80">
          <w:rPr>
            <w:noProof/>
            <w:webHidden/>
          </w:rPr>
          <w:fldChar w:fldCharType="end"/>
        </w:r>
      </w:hyperlink>
    </w:p>
    <w:p w14:paraId="02CDFE1D" w14:textId="77777777" w:rsidR="004C1E80" w:rsidRPr="001F5902" w:rsidRDefault="002E0F67">
      <w:pPr>
        <w:pStyle w:val="TOC1"/>
        <w:tabs>
          <w:tab w:val="left" w:pos="352"/>
          <w:tab w:val="right" w:leader="dot" w:pos="9016"/>
        </w:tabs>
        <w:rPr>
          <w:rFonts w:cs="Times New Roman"/>
          <w:b w:val="0"/>
          <w:bCs w:val="0"/>
          <w:caps w:val="0"/>
          <w:noProof/>
          <w:sz w:val="24"/>
          <w:szCs w:val="24"/>
          <w:u w:val="none"/>
        </w:rPr>
      </w:pPr>
      <w:hyperlink w:anchor="_Toc86913730" w:history="1">
        <w:r w:rsidR="004C1E80" w:rsidRPr="00B24727">
          <w:rPr>
            <w:rStyle w:val="Hyperlink"/>
            <w:noProof/>
            <w:lang w:val="en-MY"/>
          </w:rPr>
          <w:t>3</w:t>
        </w:r>
        <w:r w:rsidR="004C1E80" w:rsidRPr="001F5902">
          <w:rPr>
            <w:rFonts w:cs="Times New Roman"/>
            <w:b w:val="0"/>
            <w:bCs w:val="0"/>
            <w:caps w:val="0"/>
            <w:noProof/>
            <w:sz w:val="24"/>
            <w:szCs w:val="24"/>
            <w:u w:val="none"/>
          </w:rPr>
          <w:tab/>
        </w:r>
        <w:r w:rsidR="004C1E80" w:rsidRPr="00B24727">
          <w:rPr>
            <w:rStyle w:val="Hyperlink"/>
            <w:noProof/>
            <w:lang w:val="en-MY"/>
          </w:rPr>
          <w:t>Prepare AWS environment</w:t>
        </w:r>
        <w:r w:rsidR="004C1E80">
          <w:rPr>
            <w:noProof/>
            <w:webHidden/>
          </w:rPr>
          <w:tab/>
        </w:r>
        <w:r w:rsidR="004C1E80">
          <w:rPr>
            <w:noProof/>
            <w:webHidden/>
          </w:rPr>
          <w:fldChar w:fldCharType="begin"/>
        </w:r>
        <w:r w:rsidR="004C1E80">
          <w:rPr>
            <w:noProof/>
            <w:webHidden/>
          </w:rPr>
          <w:instrText xml:space="preserve"> PAGEREF _Toc86913730 \h </w:instrText>
        </w:r>
        <w:r w:rsidR="004C1E80">
          <w:rPr>
            <w:noProof/>
            <w:webHidden/>
          </w:rPr>
        </w:r>
        <w:r w:rsidR="004C1E80">
          <w:rPr>
            <w:noProof/>
            <w:webHidden/>
          </w:rPr>
          <w:fldChar w:fldCharType="separate"/>
        </w:r>
        <w:r w:rsidR="004C1E80">
          <w:rPr>
            <w:noProof/>
            <w:webHidden/>
          </w:rPr>
          <w:t>15</w:t>
        </w:r>
        <w:r w:rsidR="004C1E80">
          <w:rPr>
            <w:noProof/>
            <w:webHidden/>
          </w:rPr>
          <w:fldChar w:fldCharType="end"/>
        </w:r>
      </w:hyperlink>
    </w:p>
    <w:p w14:paraId="339A5BFA" w14:textId="77777777" w:rsidR="004C1E80" w:rsidRPr="001F5902" w:rsidRDefault="002E0F67">
      <w:pPr>
        <w:pStyle w:val="TOC2"/>
        <w:tabs>
          <w:tab w:val="left" w:pos="522"/>
          <w:tab w:val="right" w:leader="dot" w:pos="9016"/>
        </w:tabs>
        <w:rPr>
          <w:rFonts w:cs="Times New Roman"/>
          <w:b w:val="0"/>
          <w:bCs w:val="0"/>
          <w:smallCaps w:val="0"/>
          <w:noProof/>
          <w:sz w:val="24"/>
          <w:szCs w:val="24"/>
        </w:rPr>
      </w:pPr>
      <w:hyperlink w:anchor="_Toc86913731" w:history="1">
        <w:r w:rsidR="004C1E80" w:rsidRPr="00B24727">
          <w:rPr>
            <w:rStyle w:val="Hyperlink"/>
            <w:noProof/>
            <w:lang w:val="en-MY"/>
          </w:rPr>
          <w:t>3.1</w:t>
        </w:r>
        <w:r w:rsidR="004C1E80" w:rsidRPr="001F5902">
          <w:rPr>
            <w:rFonts w:cs="Times New Roman"/>
            <w:b w:val="0"/>
            <w:bCs w:val="0"/>
            <w:smallCaps w:val="0"/>
            <w:noProof/>
            <w:sz w:val="24"/>
            <w:szCs w:val="24"/>
          </w:rPr>
          <w:tab/>
        </w:r>
        <w:r w:rsidR="004C1E80" w:rsidRPr="00B24727">
          <w:rPr>
            <w:rStyle w:val="Hyperlink"/>
            <w:noProof/>
            <w:lang w:val="en-MY"/>
          </w:rPr>
          <w:t>Setup IAM Role</w:t>
        </w:r>
        <w:r w:rsidR="004C1E80">
          <w:rPr>
            <w:noProof/>
            <w:webHidden/>
          </w:rPr>
          <w:tab/>
        </w:r>
        <w:r w:rsidR="004C1E80">
          <w:rPr>
            <w:noProof/>
            <w:webHidden/>
          </w:rPr>
          <w:fldChar w:fldCharType="begin"/>
        </w:r>
        <w:r w:rsidR="004C1E80">
          <w:rPr>
            <w:noProof/>
            <w:webHidden/>
          </w:rPr>
          <w:instrText xml:space="preserve"> PAGEREF _Toc86913731 \h </w:instrText>
        </w:r>
        <w:r w:rsidR="004C1E80">
          <w:rPr>
            <w:noProof/>
            <w:webHidden/>
          </w:rPr>
        </w:r>
        <w:r w:rsidR="004C1E80">
          <w:rPr>
            <w:noProof/>
            <w:webHidden/>
          </w:rPr>
          <w:fldChar w:fldCharType="separate"/>
        </w:r>
        <w:r w:rsidR="004C1E80">
          <w:rPr>
            <w:noProof/>
            <w:webHidden/>
          </w:rPr>
          <w:t>15</w:t>
        </w:r>
        <w:r w:rsidR="004C1E80">
          <w:rPr>
            <w:noProof/>
            <w:webHidden/>
          </w:rPr>
          <w:fldChar w:fldCharType="end"/>
        </w:r>
      </w:hyperlink>
    </w:p>
    <w:p w14:paraId="43C75D90" w14:textId="77777777" w:rsidR="004C1E80" w:rsidRPr="001F5902" w:rsidRDefault="002E0F67">
      <w:pPr>
        <w:pStyle w:val="TOC2"/>
        <w:tabs>
          <w:tab w:val="left" w:pos="522"/>
          <w:tab w:val="right" w:leader="dot" w:pos="9016"/>
        </w:tabs>
        <w:rPr>
          <w:rFonts w:cs="Times New Roman"/>
          <w:b w:val="0"/>
          <w:bCs w:val="0"/>
          <w:smallCaps w:val="0"/>
          <w:noProof/>
          <w:sz w:val="24"/>
          <w:szCs w:val="24"/>
        </w:rPr>
      </w:pPr>
      <w:hyperlink w:anchor="_Toc86913732" w:history="1">
        <w:r w:rsidR="004C1E80" w:rsidRPr="00B24727">
          <w:rPr>
            <w:rStyle w:val="Hyperlink"/>
            <w:noProof/>
            <w:lang w:val="en-MY"/>
          </w:rPr>
          <w:t>3.2</w:t>
        </w:r>
        <w:r w:rsidR="004C1E80" w:rsidRPr="001F5902">
          <w:rPr>
            <w:rFonts w:cs="Times New Roman"/>
            <w:b w:val="0"/>
            <w:bCs w:val="0"/>
            <w:smallCaps w:val="0"/>
            <w:noProof/>
            <w:sz w:val="24"/>
            <w:szCs w:val="24"/>
          </w:rPr>
          <w:tab/>
        </w:r>
        <w:r w:rsidR="004C1E80" w:rsidRPr="00B24727">
          <w:rPr>
            <w:rStyle w:val="Hyperlink"/>
            <w:noProof/>
            <w:lang w:val="en-MY"/>
          </w:rPr>
          <w:t>Setup IAM User with inline policy</w:t>
        </w:r>
        <w:r w:rsidR="004C1E80">
          <w:rPr>
            <w:noProof/>
            <w:webHidden/>
          </w:rPr>
          <w:tab/>
        </w:r>
        <w:r w:rsidR="004C1E80">
          <w:rPr>
            <w:noProof/>
            <w:webHidden/>
          </w:rPr>
          <w:fldChar w:fldCharType="begin"/>
        </w:r>
        <w:r w:rsidR="004C1E80">
          <w:rPr>
            <w:noProof/>
            <w:webHidden/>
          </w:rPr>
          <w:instrText xml:space="preserve"> PAGEREF _Toc86913732 \h </w:instrText>
        </w:r>
        <w:r w:rsidR="004C1E80">
          <w:rPr>
            <w:noProof/>
            <w:webHidden/>
          </w:rPr>
        </w:r>
        <w:r w:rsidR="004C1E80">
          <w:rPr>
            <w:noProof/>
            <w:webHidden/>
          </w:rPr>
          <w:fldChar w:fldCharType="separate"/>
        </w:r>
        <w:r w:rsidR="004C1E80">
          <w:rPr>
            <w:noProof/>
            <w:webHidden/>
          </w:rPr>
          <w:t>18</w:t>
        </w:r>
        <w:r w:rsidR="004C1E80">
          <w:rPr>
            <w:noProof/>
            <w:webHidden/>
          </w:rPr>
          <w:fldChar w:fldCharType="end"/>
        </w:r>
      </w:hyperlink>
    </w:p>
    <w:p w14:paraId="525D42B1" w14:textId="77777777" w:rsidR="004C1E80" w:rsidRPr="001F5902" w:rsidRDefault="002E0F67">
      <w:pPr>
        <w:pStyle w:val="TOC2"/>
        <w:tabs>
          <w:tab w:val="left" w:pos="522"/>
          <w:tab w:val="right" w:leader="dot" w:pos="9016"/>
        </w:tabs>
        <w:rPr>
          <w:rFonts w:cs="Times New Roman"/>
          <w:b w:val="0"/>
          <w:bCs w:val="0"/>
          <w:smallCaps w:val="0"/>
          <w:noProof/>
          <w:sz w:val="24"/>
          <w:szCs w:val="24"/>
        </w:rPr>
      </w:pPr>
      <w:hyperlink w:anchor="_Toc86913733" w:history="1">
        <w:r w:rsidR="004C1E80" w:rsidRPr="00B24727">
          <w:rPr>
            <w:rStyle w:val="Hyperlink"/>
            <w:noProof/>
            <w:lang w:val="en-MY"/>
          </w:rPr>
          <w:t>3.3</w:t>
        </w:r>
        <w:r w:rsidR="004C1E80" w:rsidRPr="001F5902">
          <w:rPr>
            <w:rFonts w:cs="Times New Roman"/>
            <w:b w:val="0"/>
            <w:bCs w:val="0"/>
            <w:smallCaps w:val="0"/>
            <w:noProof/>
            <w:sz w:val="24"/>
            <w:szCs w:val="24"/>
          </w:rPr>
          <w:tab/>
        </w:r>
        <w:r w:rsidR="004C1E80" w:rsidRPr="00B24727">
          <w:rPr>
            <w:rStyle w:val="Hyperlink"/>
            <w:noProof/>
            <w:lang w:val="en-MY"/>
          </w:rPr>
          <w:t>Update IAM Role with Trust Policy</w:t>
        </w:r>
        <w:r w:rsidR="004C1E80">
          <w:rPr>
            <w:noProof/>
            <w:webHidden/>
          </w:rPr>
          <w:tab/>
        </w:r>
        <w:r w:rsidR="004C1E80">
          <w:rPr>
            <w:noProof/>
            <w:webHidden/>
          </w:rPr>
          <w:fldChar w:fldCharType="begin"/>
        </w:r>
        <w:r w:rsidR="004C1E80">
          <w:rPr>
            <w:noProof/>
            <w:webHidden/>
          </w:rPr>
          <w:instrText xml:space="preserve"> PAGEREF _Toc86913733 \h </w:instrText>
        </w:r>
        <w:r w:rsidR="004C1E80">
          <w:rPr>
            <w:noProof/>
            <w:webHidden/>
          </w:rPr>
        </w:r>
        <w:r w:rsidR="004C1E80">
          <w:rPr>
            <w:noProof/>
            <w:webHidden/>
          </w:rPr>
          <w:fldChar w:fldCharType="separate"/>
        </w:r>
        <w:r w:rsidR="004C1E80">
          <w:rPr>
            <w:noProof/>
            <w:webHidden/>
          </w:rPr>
          <w:t>19</w:t>
        </w:r>
        <w:r w:rsidR="004C1E80">
          <w:rPr>
            <w:noProof/>
            <w:webHidden/>
          </w:rPr>
          <w:fldChar w:fldCharType="end"/>
        </w:r>
      </w:hyperlink>
    </w:p>
    <w:p w14:paraId="5ED450EC" w14:textId="77777777" w:rsidR="004C1E80" w:rsidRPr="001F5902" w:rsidRDefault="002E0F67">
      <w:pPr>
        <w:pStyle w:val="TOC1"/>
        <w:tabs>
          <w:tab w:val="left" w:pos="352"/>
          <w:tab w:val="right" w:leader="dot" w:pos="9016"/>
        </w:tabs>
        <w:rPr>
          <w:rFonts w:cs="Times New Roman"/>
          <w:b w:val="0"/>
          <w:bCs w:val="0"/>
          <w:caps w:val="0"/>
          <w:noProof/>
          <w:sz w:val="24"/>
          <w:szCs w:val="24"/>
          <w:u w:val="none"/>
        </w:rPr>
      </w:pPr>
      <w:hyperlink w:anchor="_Toc86913734" w:history="1">
        <w:r w:rsidR="004C1E80" w:rsidRPr="00B24727">
          <w:rPr>
            <w:rStyle w:val="Hyperlink"/>
            <w:noProof/>
            <w:lang w:val="en-MY"/>
          </w:rPr>
          <w:t>4</w:t>
        </w:r>
        <w:r w:rsidR="004C1E80" w:rsidRPr="001F5902">
          <w:rPr>
            <w:rFonts w:cs="Times New Roman"/>
            <w:b w:val="0"/>
            <w:bCs w:val="0"/>
            <w:caps w:val="0"/>
            <w:noProof/>
            <w:sz w:val="24"/>
            <w:szCs w:val="24"/>
            <w:u w:val="none"/>
          </w:rPr>
          <w:tab/>
        </w:r>
        <w:r w:rsidR="004C1E80" w:rsidRPr="00B24727">
          <w:rPr>
            <w:rStyle w:val="Hyperlink"/>
            <w:noProof/>
            <w:lang w:val="en-MY"/>
          </w:rPr>
          <w:t>Setup terraform backend and S3 bucket</w:t>
        </w:r>
        <w:r w:rsidR="004C1E80">
          <w:rPr>
            <w:noProof/>
            <w:webHidden/>
          </w:rPr>
          <w:tab/>
        </w:r>
        <w:r w:rsidR="004C1E80">
          <w:rPr>
            <w:noProof/>
            <w:webHidden/>
          </w:rPr>
          <w:fldChar w:fldCharType="begin"/>
        </w:r>
        <w:r w:rsidR="004C1E80">
          <w:rPr>
            <w:noProof/>
            <w:webHidden/>
          </w:rPr>
          <w:instrText xml:space="preserve"> PAGEREF _Toc86913734 \h </w:instrText>
        </w:r>
        <w:r w:rsidR="004C1E80">
          <w:rPr>
            <w:noProof/>
            <w:webHidden/>
          </w:rPr>
        </w:r>
        <w:r w:rsidR="004C1E80">
          <w:rPr>
            <w:noProof/>
            <w:webHidden/>
          </w:rPr>
          <w:fldChar w:fldCharType="separate"/>
        </w:r>
        <w:r w:rsidR="004C1E80">
          <w:rPr>
            <w:noProof/>
            <w:webHidden/>
          </w:rPr>
          <w:t>22</w:t>
        </w:r>
        <w:r w:rsidR="004C1E80">
          <w:rPr>
            <w:noProof/>
            <w:webHidden/>
          </w:rPr>
          <w:fldChar w:fldCharType="end"/>
        </w:r>
      </w:hyperlink>
    </w:p>
    <w:p w14:paraId="123158A9" w14:textId="77777777" w:rsidR="004C1E80" w:rsidRPr="001F5902" w:rsidRDefault="002E0F67">
      <w:pPr>
        <w:pStyle w:val="TOC2"/>
        <w:tabs>
          <w:tab w:val="left" w:pos="522"/>
          <w:tab w:val="right" w:leader="dot" w:pos="9016"/>
        </w:tabs>
        <w:rPr>
          <w:rFonts w:cs="Times New Roman"/>
          <w:b w:val="0"/>
          <w:bCs w:val="0"/>
          <w:smallCaps w:val="0"/>
          <w:noProof/>
          <w:sz w:val="24"/>
          <w:szCs w:val="24"/>
        </w:rPr>
      </w:pPr>
      <w:hyperlink w:anchor="_Toc86913735" w:history="1">
        <w:r w:rsidR="004C1E80" w:rsidRPr="00B24727">
          <w:rPr>
            <w:rStyle w:val="Hyperlink"/>
            <w:noProof/>
            <w:lang w:val="en-MY"/>
          </w:rPr>
          <w:t>4.1</w:t>
        </w:r>
        <w:r w:rsidR="004C1E80" w:rsidRPr="001F5902">
          <w:rPr>
            <w:rFonts w:cs="Times New Roman"/>
            <w:b w:val="0"/>
            <w:bCs w:val="0"/>
            <w:smallCaps w:val="0"/>
            <w:noProof/>
            <w:sz w:val="24"/>
            <w:szCs w:val="24"/>
          </w:rPr>
          <w:tab/>
        </w:r>
        <w:r w:rsidR="004C1E80" w:rsidRPr="00B24727">
          <w:rPr>
            <w:rStyle w:val="Hyperlink"/>
            <w:noProof/>
            <w:lang w:val="en-MY"/>
          </w:rPr>
          <w:t>Option1: Using terraform automation</w:t>
        </w:r>
        <w:r w:rsidR="004C1E80">
          <w:rPr>
            <w:noProof/>
            <w:webHidden/>
          </w:rPr>
          <w:tab/>
        </w:r>
        <w:r w:rsidR="004C1E80">
          <w:rPr>
            <w:noProof/>
            <w:webHidden/>
          </w:rPr>
          <w:fldChar w:fldCharType="begin"/>
        </w:r>
        <w:r w:rsidR="004C1E80">
          <w:rPr>
            <w:noProof/>
            <w:webHidden/>
          </w:rPr>
          <w:instrText xml:space="preserve"> PAGEREF _Toc86913735 \h </w:instrText>
        </w:r>
        <w:r w:rsidR="004C1E80">
          <w:rPr>
            <w:noProof/>
            <w:webHidden/>
          </w:rPr>
        </w:r>
        <w:r w:rsidR="004C1E80">
          <w:rPr>
            <w:noProof/>
            <w:webHidden/>
          </w:rPr>
          <w:fldChar w:fldCharType="separate"/>
        </w:r>
        <w:r w:rsidR="004C1E80">
          <w:rPr>
            <w:noProof/>
            <w:webHidden/>
          </w:rPr>
          <w:t>22</w:t>
        </w:r>
        <w:r w:rsidR="004C1E80">
          <w:rPr>
            <w:noProof/>
            <w:webHidden/>
          </w:rPr>
          <w:fldChar w:fldCharType="end"/>
        </w:r>
      </w:hyperlink>
    </w:p>
    <w:p w14:paraId="0A230697" w14:textId="77777777" w:rsidR="004C1E80" w:rsidRPr="001F5902" w:rsidRDefault="002E0F67">
      <w:pPr>
        <w:pStyle w:val="TOC2"/>
        <w:tabs>
          <w:tab w:val="left" w:pos="522"/>
          <w:tab w:val="right" w:leader="dot" w:pos="9016"/>
        </w:tabs>
        <w:rPr>
          <w:rFonts w:cs="Times New Roman"/>
          <w:b w:val="0"/>
          <w:bCs w:val="0"/>
          <w:smallCaps w:val="0"/>
          <w:noProof/>
          <w:sz w:val="24"/>
          <w:szCs w:val="24"/>
        </w:rPr>
      </w:pPr>
      <w:hyperlink w:anchor="_Toc86913736" w:history="1">
        <w:r w:rsidR="004C1E80" w:rsidRPr="00B24727">
          <w:rPr>
            <w:rStyle w:val="Hyperlink"/>
            <w:noProof/>
            <w:lang w:val="en-MY"/>
          </w:rPr>
          <w:t>4.2</w:t>
        </w:r>
        <w:r w:rsidR="004C1E80" w:rsidRPr="001F5902">
          <w:rPr>
            <w:rFonts w:cs="Times New Roman"/>
            <w:b w:val="0"/>
            <w:bCs w:val="0"/>
            <w:smallCaps w:val="0"/>
            <w:noProof/>
            <w:sz w:val="24"/>
            <w:szCs w:val="24"/>
          </w:rPr>
          <w:tab/>
        </w:r>
        <w:r w:rsidR="004C1E80" w:rsidRPr="00B24727">
          <w:rPr>
            <w:rStyle w:val="Hyperlink"/>
            <w:noProof/>
            <w:lang w:val="en-MY"/>
          </w:rPr>
          <w:t>Option2: Using AWS console (Manual)</w:t>
        </w:r>
        <w:r w:rsidR="004C1E80">
          <w:rPr>
            <w:noProof/>
            <w:webHidden/>
          </w:rPr>
          <w:tab/>
        </w:r>
        <w:r w:rsidR="004C1E80">
          <w:rPr>
            <w:noProof/>
            <w:webHidden/>
          </w:rPr>
          <w:fldChar w:fldCharType="begin"/>
        </w:r>
        <w:r w:rsidR="004C1E80">
          <w:rPr>
            <w:noProof/>
            <w:webHidden/>
          </w:rPr>
          <w:instrText xml:space="preserve"> PAGEREF _Toc86913736 \h </w:instrText>
        </w:r>
        <w:r w:rsidR="004C1E80">
          <w:rPr>
            <w:noProof/>
            <w:webHidden/>
          </w:rPr>
        </w:r>
        <w:r w:rsidR="004C1E80">
          <w:rPr>
            <w:noProof/>
            <w:webHidden/>
          </w:rPr>
          <w:fldChar w:fldCharType="separate"/>
        </w:r>
        <w:r w:rsidR="004C1E80">
          <w:rPr>
            <w:noProof/>
            <w:webHidden/>
          </w:rPr>
          <w:t>25</w:t>
        </w:r>
        <w:r w:rsidR="004C1E80">
          <w:rPr>
            <w:noProof/>
            <w:webHidden/>
          </w:rPr>
          <w:fldChar w:fldCharType="end"/>
        </w:r>
      </w:hyperlink>
    </w:p>
    <w:p w14:paraId="7CC0955C" w14:textId="77777777" w:rsidR="004C1E80" w:rsidRPr="001F5902" w:rsidRDefault="002E0F67">
      <w:pPr>
        <w:pStyle w:val="TOC3"/>
        <w:tabs>
          <w:tab w:val="left" w:pos="686"/>
          <w:tab w:val="right" w:leader="dot" w:pos="9016"/>
        </w:tabs>
        <w:rPr>
          <w:rFonts w:cs="Times New Roman"/>
          <w:smallCaps w:val="0"/>
          <w:noProof/>
          <w:sz w:val="24"/>
          <w:szCs w:val="24"/>
        </w:rPr>
      </w:pPr>
      <w:hyperlink w:anchor="_Toc86913737" w:history="1">
        <w:r w:rsidR="004C1E80" w:rsidRPr="00B24727">
          <w:rPr>
            <w:rStyle w:val="Hyperlink"/>
            <w:noProof/>
            <w:lang w:val="en-MY"/>
          </w:rPr>
          <w:t>4.2.1</w:t>
        </w:r>
        <w:r w:rsidR="004C1E80" w:rsidRPr="001F5902">
          <w:rPr>
            <w:rFonts w:cs="Times New Roman"/>
            <w:smallCaps w:val="0"/>
            <w:noProof/>
            <w:sz w:val="24"/>
            <w:szCs w:val="24"/>
          </w:rPr>
          <w:tab/>
        </w:r>
        <w:r w:rsidR="004C1E80" w:rsidRPr="00B24727">
          <w:rPr>
            <w:rStyle w:val="Hyperlink"/>
            <w:noProof/>
            <w:lang w:val="en-MY"/>
          </w:rPr>
          <w:t>Step1: Setup KMS Keys</w:t>
        </w:r>
        <w:r w:rsidR="004C1E80">
          <w:rPr>
            <w:noProof/>
            <w:webHidden/>
          </w:rPr>
          <w:tab/>
        </w:r>
        <w:r w:rsidR="004C1E80">
          <w:rPr>
            <w:noProof/>
            <w:webHidden/>
          </w:rPr>
          <w:fldChar w:fldCharType="begin"/>
        </w:r>
        <w:r w:rsidR="004C1E80">
          <w:rPr>
            <w:noProof/>
            <w:webHidden/>
          </w:rPr>
          <w:instrText xml:space="preserve"> PAGEREF _Toc86913737 \h </w:instrText>
        </w:r>
        <w:r w:rsidR="004C1E80">
          <w:rPr>
            <w:noProof/>
            <w:webHidden/>
          </w:rPr>
        </w:r>
        <w:r w:rsidR="004C1E80">
          <w:rPr>
            <w:noProof/>
            <w:webHidden/>
          </w:rPr>
          <w:fldChar w:fldCharType="separate"/>
        </w:r>
        <w:r w:rsidR="004C1E80">
          <w:rPr>
            <w:noProof/>
            <w:webHidden/>
          </w:rPr>
          <w:t>25</w:t>
        </w:r>
        <w:r w:rsidR="004C1E80">
          <w:rPr>
            <w:noProof/>
            <w:webHidden/>
          </w:rPr>
          <w:fldChar w:fldCharType="end"/>
        </w:r>
      </w:hyperlink>
    </w:p>
    <w:p w14:paraId="032EE7B5" w14:textId="77777777" w:rsidR="004C1E80" w:rsidRPr="001F5902" w:rsidRDefault="002E0F67">
      <w:pPr>
        <w:pStyle w:val="TOC3"/>
        <w:tabs>
          <w:tab w:val="left" w:pos="686"/>
          <w:tab w:val="right" w:leader="dot" w:pos="9016"/>
        </w:tabs>
        <w:rPr>
          <w:rFonts w:cs="Times New Roman"/>
          <w:smallCaps w:val="0"/>
          <w:noProof/>
          <w:sz w:val="24"/>
          <w:szCs w:val="24"/>
        </w:rPr>
      </w:pPr>
      <w:hyperlink w:anchor="_Toc86913738" w:history="1">
        <w:r w:rsidR="004C1E80" w:rsidRPr="00B24727">
          <w:rPr>
            <w:rStyle w:val="Hyperlink"/>
            <w:noProof/>
            <w:lang w:val="en-MY"/>
          </w:rPr>
          <w:t>4.2.1</w:t>
        </w:r>
        <w:r w:rsidR="004C1E80" w:rsidRPr="001F5902">
          <w:rPr>
            <w:rFonts w:cs="Times New Roman"/>
            <w:smallCaps w:val="0"/>
            <w:noProof/>
            <w:sz w:val="24"/>
            <w:szCs w:val="24"/>
          </w:rPr>
          <w:tab/>
        </w:r>
        <w:r w:rsidR="004C1E80" w:rsidRPr="00B24727">
          <w:rPr>
            <w:rStyle w:val="Hyperlink"/>
            <w:noProof/>
            <w:lang w:val="en-MY"/>
          </w:rPr>
          <w:t>Create two KMS keys following below steps.</w:t>
        </w:r>
        <w:r w:rsidR="004C1E80">
          <w:rPr>
            <w:noProof/>
            <w:webHidden/>
          </w:rPr>
          <w:tab/>
        </w:r>
        <w:r w:rsidR="004C1E80">
          <w:rPr>
            <w:noProof/>
            <w:webHidden/>
          </w:rPr>
          <w:fldChar w:fldCharType="begin"/>
        </w:r>
        <w:r w:rsidR="004C1E80">
          <w:rPr>
            <w:noProof/>
            <w:webHidden/>
          </w:rPr>
          <w:instrText xml:space="preserve"> PAGEREF _Toc86913738 \h </w:instrText>
        </w:r>
        <w:r w:rsidR="004C1E80">
          <w:rPr>
            <w:noProof/>
            <w:webHidden/>
          </w:rPr>
        </w:r>
        <w:r w:rsidR="004C1E80">
          <w:rPr>
            <w:noProof/>
            <w:webHidden/>
          </w:rPr>
          <w:fldChar w:fldCharType="separate"/>
        </w:r>
        <w:r w:rsidR="004C1E80">
          <w:rPr>
            <w:noProof/>
            <w:webHidden/>
          </w:rPr>
          <w:t>25</w:t>
        </w:r>
        <w:r w:rsidR="004C1E80">
          <w:rPr>
            <w:noProof/>
            <w:webHidden/>
          </w:rPr>
          <w:fldChar w:fldCharType="end"/>
        </w:r>
      </w:hyperlink>
    </w:p>
    <w:p w14:paraId="397BB2D7" w14:textId="77777777" w:rsidR="004C1E80" w:rsidRPr="001F5902" w:rsidRDefault="002E0F67">
      <w:pPr>
        <w:pStyle w:val="TOC3"/>
        <w:tabs>
          <w:tab w:val="left" w:pos="686"/>
          <w:tab w:val="right" w:leader="dot" w:pos="9016"/>
        </w:tabs>
        <w:rPr>
          <w:rFonts w:cs="Times New Roman"/>
          <w:smallCaps w:val="0"/>
          <w:noProof/>
          <w:sz w:val="24"/>
          <w:szCs w:val="24"/>
        </w:rPr>
      </w:pPr>
      <w:hyperlink w:anchor="_Toc86913739" w:history="1">
        <w:r w:rsidR="004C1E80" w:rsidRPr="00B24727">
          <w:rPr>
            <w:rStyle w:val="Hyperlink"/>
            <w:noProof/>
            <w:lang w:val="en-MY"/>
          </w:rPr>
          <w:t>4.2.2</w:t>
        </w:r>
        <w:r w:rsidR="004C1E80" w:rsidRPr="001F5902">
          <w:rPr>
            <w:rFonts w:cs="Times New Roman"/>
            <w:smallCaps w:val="0"/>
            <w:noProof/>
            <w:sz w:val="24"/>
            <w:szCs w:val="24"/>
          </w:rPr>
          <w:tab/>
        </w:r>
        <w:r w:rsidR="004C1E80" w:rsidRPr="00B24727">
          <w:rPr>
            <w:rStyle w:val="Hyperlink"/>
            <w:noProof/>
            <w:lang w:val="en-MY"/>
          </w:rPr>
          <w:t>Step2: Setting up S3 bucket for AWS resources &amp; K8s resources</w:t>
        </w:r>
        <w:r w:rsidR="004C1E80">
          <w:rPr>
            <w:noProof/>
            <w:webHidden/>
          </w:rPr>
          <w:tab/>
        </w:r>
        <w:r w:rsidR="004C1E80">
          <w:rPr>
            <w:noProof/>
            <w:webHidden/>
          </w:rPr>
          <w:fldChar w:fldCharType="begin"/>
        </w:r>
        <w:r w:rsidR="004C1E80">
          <w:rPr>
            <w:noProof/>
            <w:webHidden/>
          </w:rPr>
          <w:instrText xml:space="preserve"> PAGEREF _Toc86913739 \h </w:instrText>
        </w:r>
        <w:r w:rsidR="004C1E80">
          <w:rPr>
            <w:noProof/>
            <w:webHidden/>
          </w:rPr>
        </w:r>
        <w:r w:rsidR="004C1E80">
          <w:rPr>
            <w:noProof/>
            <w:webHidden/>
          </w:rPr>
          <w:fldChar w:fldCharType="separate"/>
        </w:r>
        <w:r w:rsidR="004C1E80">
          <w:rPr>
            <w:noProof/>
            <w:webHidden/>
          </w:rPr>
          <w:t>27</w:t>
        </w:r>
        <w:r w:rsidR="004C1E80">
          <w:rPr>
            <w:noProof/>
            <w:webHidden/>
          </w:rPr>
          <w:fldChar w:fldCharType="end"/>
        </w:r>
      </w:hyperlink>
    </w:p>
    <w:p w14:paraId="5988C2C4" w14:textId="77777777" w:rsidR="004C1E80" w:rsidRPr="001F5902" w:rsidRDefault="002E0F67">
      <w:pPr>
        <w:pStyle w:val="TOC3"/>
        <w:tabs>
          <w:tab w:val="left" w:pos="686"/>
          <w:tab w:val="right" w:leader="dot" w:pos="9016"/>
        </w:tabs>
        <w:rPr>
          <w:rFonts w:cs="Times New Roman"/>
          <w:smallCaps w:val="0"/>
          <w:noProof/>
          <w:sz w:val="24"/>
          <w:szCs w:val="24"/>
        </w:rPr>
      </w:pPr>
      <w:hyperlink w:anchor="_Toc86913740" w:history="1">
        <w:r w:rsidR="004C1E80" w:rsidRPr="00B24727">
          <w:rPr>
            <w:rStyle w:val="Hyperlink"/>
            <w:noProof/>
            <w:lang w:val="en-MY"/>
          </w:rPr>
          <w:t>4.2.3</w:t>
        </w:r>
        <w:r w:rsidR="004C1E80" w:rsidRPr="001F5902">
          <w:rPr>
            <w:rFonts w:cs="Times New Roman"/>
            <w:smallCaps w:val="0"/>
            <w:noProof/>
            <w:sz w:val="24"/>
            <w:szCs w:val="24"/>
          </w:rPr>
          <w:tab/>
        </w:r>
        <w:r w:rsidR="004C1E80" w:rsidRPr="00B24727">
          <w:rPr>
            <w:rStyle w:val="Hyperlink"/>
            <w:noProof/>
            <w:lang w:val="en-MY"/>
          </w:rPr>
          <w:t>Step3: Setting up DynamoDB table for AWS resources pipeline &amp; K8s resources pipeline</w:t>
        </w:r>
        <w:r w:rsidR="004C1E80">
          <w:rPr>
            <w:noProof/>
            <w:webHidden/>
          </w:rPr>
          <w:tab/>
        </w:r>
        <w:r w:rsidR="004C1E80">
          <w:rPr>
            <w:noProof/>
            <w:webHidden/>
          </w:rPr>
          <w:fldChar w:fldCharType="begin"/>
        </w:r>
        <w:r w:rsidR="004C1E80">
          <w:rPr>
            <w:noProof/>
            <w:webHidden/>
          </w:rPr>
          <w:instrText xml:space="preserve"> PAGEREF _Toc86913740 \h </w:instrText>
        </w:r>
        <w:r w:rsidR="004C1E80">
          <w:rPr>
            <w:noProof/>
            <w:webHidden/>
          </w:rPr>
        </w:r>
        <w:r w:rsidR="004C1E80">
          <w:rPr>
            <w:noProof/>
            <w:webHidden/>
          </w:rPr>
          <w:fldChar w:fldCharType="separate"/>
        </w:r>
        <w:r w:rsidR="004C1E80">
          <w:rPr>
            <w:noProof/>
            <w:webHidden/>
          </w:rPr>
          <w:t>30</w:t>
        </w:r>
        <w:r w:rsidR="004C1E80">
          <w:rPr>
            <w:noProof/>
            <w:webHidden/>
          </w:rPr>
          <w:fldChar w:fldCharType="end"/>
        </w:r>
      </w:hyperlink>
    </w:p>
    <w:p w14:paraId="6EA4AFD1" w14:textId="77777777" w:rsidR="004C1E80" w:rsidRPr="001F5902" w:rsidRDefault="002E0F67">
      <w:pPr>
        <w:pStyle w:val="TOC1"/>
        <w:tabs>
          <w:tab w:val="left" w:pos="352"/>
          <w:tab w:val="right" w:leader="dot" w:pos="9016"/>
        </w:tabs>
        <w:rPr>
          <w:rFonts w:cs="Times New Roman"/>
          <w:b w:val="0"/>
          <w:bCs w:val="0"/>
          <w:caps w:val="0"/>
          <w:noProof/>
          <w:sz w:val="24"/>
          <w:szCs w:val="24"/>
          <w:u w:val="none"/>
        </w:rPr>
      </w:pPr>
      <w:hyperlink w:anchor="_Toc86913741" w:history="1">
        <w:r w:rsidR="004C1E80" w:rsidRPr="00B24727">
          <w:rPr>
            <w:rStyle w:val="Hyperlink"/>
            <w:noProof/>
            <w:lang w:val="en-MY"/>
          </w:rPr>
          <w:t>5</w:t>
        </w:r>
        <w:r w:rsidR="004C1E80" w:rsidRPr="001F5902">
          <w:rPr>
            <w:rFonts w:cs="Times New Roman"/>
            <w:b w:val="0"/>
            <w:bCs w:val="0"/>
            <w:caps w:val="0"/>
            <w:noProof/>
            <w:sz w:val="24"/>
            <w:szCs w:val="24"/>
            <w:u w:val="none"/>
          </w:rPr>
          <w:tab/>
        </w:r>
        <w:r w:rsidR="004C1E80" w:rsidRPr="00B24727">
          <w:rPr>
            <w:rStyle w:val="Hyperlink"/>
            <w:noProof/>
            <w:lang w:val="en-MY"/>
          </w:rPr>
          <w:t>Setup email identity and move SES out of sandbox</w:t>
        </w:r>
        <w:r w:rsidR="004C1E80">
          <w:rPr>
            <w:noProof/>
            <w:webHidden/>
          </w:rPr>
          <w:tab/>
        </w:r>
        <w:r w:rsidR="004C1E80">
          <w:rPr>
            <w:noProof/>
            <w:webHidden/>
          </w:rPr>
          <w:fldChar w:fldCharType="begin"/>
        </w:r>
        <w:r w:rsidR="004C1E80">
          <w:rPr>
            <w:noProof/>
            <w:webHidden/>
          </w:rPr>
          <w:instrText xml:space="preserve"> PAGEREF _Toc86913741 \h </w:instrText>
        </w:r>
        <w:r w:rsidR="004C1E80">
          <w:rPr>
            <w:noProof/>
            <w:webHidden/>
          </w:rPr>
        </w:r>
        <w:r w:rsidR="004C1E80">
          <w:rPr>
            <w:noProof/>
            <w:webHidden/>
          </w:rPr>
          <w:fldChar w:fldCharType="separate"/>
        </w:r>
        <w:r w:rsidR="004C1E80">
          <w:rPr>
            <w:noProof/>
            <w:webHidden/>
          </w:rPr>
          <w:t>33</w:t>
        </w:r>
        <w:r w:rsidR="004C1E80">
          <w:rPr>
            <w:noProof/>
            <w:webHidden/>
          </w:rPr>
          <w:fldChar w:fldCharType="end"/>
        </w:r>
      </w:hyperlink>
    </w:p>
    <w:p w14:paraId="3EF9E43B" w14:textId="77777777" w:rsidR="004C1E80" w:rsidRPr="001F5902" w:rsidRDefault="002E0F67">
      <w:pPr>
        <w:pStyle w:val="TOC2"/>
        <w:tabs>
          <w:tab w:val="left" w:pos="522"/>
          <w:tab w:val="right" w:leader="dot" w:pos="9016"/>
        </w:tabs>
        <w:rPr>
          <w:rFonts w:cs="Times New Roman"/>
          <w:b w:val="0"/>
          <w:bCs w:val="0"/>
          <w:smallCaps w:val="0"/>
          <w:noProof/>
          <w:sz w:val="24"/>
          <w:szCs w:val="24"/>
        </w:rPr>
      </w:pPr>
      <w:hyperlink w:anchor="_Toc86913742" w:history="1">
        <w:r w:rsidR="004C1E80" w:rsidRPr="00B24727">
          <w:rPr>
            <w:rStyle w:val="Hyperlink"/>
            <w:noProof/>
            <w:lang w:val="en-MY"/>
          </w:rPr>
          <w:t>5.1</w:t>
        </w:r>
        <w:r w:rsidR="004C1E80" w:rsidRPr="001F5902">
          <w:rPr>
            <w:rFonts w:cs="Times New Roman"/>
            <w:b w:val="0"/>
            <w:bCs w:val="0"/>
            <w:smallCaps w:val="0"/>
            <w:noProof/>
            <w:sz w:val="24"/>
            <w:szCs w:val="24"/>
          </w:rPr>
          <w:tab/>
        </w:r>
        <w:r w:rsidR="004C1E80" w:rsidRPr="00B24727">
          <w:rPr>
            <w:rStyle w:val="Hyperlink"/>
            <w:noProof/>
            <w:lang w:val="en-MY"/>
          </w:rPr>
          <w:t>Option1: COGNITO_DEFAULT</w:t>
        </w:r>
        <w:r w:rsidR="004C1E80">
          <w:rPr>
            <w:noProof/>
            <w:webHidden/>
          </w:rPr>
          <w:tab/>
        </w:r>
        <w:r w:rsidR="004C1E80">
          <w:rPr>
            <w:noProof/>
            <w:webHidden/>
          </w:rPr>
          <w:fldChar w:fldCharType="begin"/>
        </w:r>
        <w:r w:rsidR="004C1E80">
          <w:rPr>
            <w:noProof/>
            <w:webHidden/>
          </w:rPr>
          <w:instrText xml:space="preserve"> PAGEREF _Toc86913742 \h </w:instrText>
        </w:r>
        <w:r w:rsidR="004C1E80">
          <w:rPr>
            <w:noProof/>
            <w:webHidden/>
          </w:rPr>
        </w:r>
        <w:r w:rsidR="004C1E80">
          <w:rPr>
            <w:noProof/>
            <w:webHidden/>
          </w:rPr>
          <w:fldChar w:fldCharType="separate"/>
        </w:r>
        <w:r w:rsidR="004C1E80">
          <w:rPr>
            <w:noProof/>
            <w:webHidden/>
          </w:rPr>
          <w:t>33</w:t>
        </w:r>
        <w:r w:rsidR="004C1E80">
          <w:rPr>
            <w:noProof/>
            <w:webHidden/>
          </w:rPr>
          <w:fldChar w:fldCharType="end"/>
        </w:r>
      </w:hyperlink>
    </w:p>
    <w:p w14:paraId="13B5764A" w14:textId="77777777" w:rsidR="004C1E80" w:rsidRPr="001F5902" w:rsidRDefault="002E0F67">
      <w:pPr>
        <w:pStyle w:val="TOC2"/>
        <w:tabs>
          <w:tab w:val="left" w:pos="522"/>
          <w:tab w:val="right" w:leader="dot" w:pos="9016"/>
        </w:tabs>
        <w:rPr>
          <w:rFonts w:cs="Times New Roman"/>
          <w:b w:val="0"/>
          <w:bCs w:val="0"/>
          <w:smallCaps w:val="0"/>
          <w:noProof/>
          <w:sz w:val="24"/>
          <w:szCs w:val="24"/>
        </w:rPr>
      </w:pPr>
      <w:hyperlink w:anchor="_Toc86913743" w:history="1">
        <w:r w:rsidR="004C1E80" w:rsidRPr="00B24727">
          <w:rPr>
            <w:rStyle w:val="Hyperlink"/>
            <w:noProof/>
            <w:lang w:val="en-MY"/>
          </w:rPr>
          <w:t>5.2</w:t>
        </w:r>
        <w:r w:rsidR="004C1E80" w:rsidRPr="001F5902">
          <w:rPr>
            <w:rFonts w:cs="Times New Roman"/>
            <w:b w:val="0"/>
            <w:bCs w:val="0"/>
            <w:smallCaps w:val="0"/>
            <w:noProof/>
            <w:sz w:val="24"/>
            <w:szCs w:val="24"/>
          </w:rPr>
          <w:tab/>
        </w:r>
        <w:r w:rsidR="004C1E80" w:rsidRPr="00B24727">
          <w:rPr>
            <w:rStyle w:val="Hyperlink"/>
            <w:noProof/>
            <w:lang w:val="en-MY"/>
          </w:rPr>
          <w:t>Option2: AWS SES Service (DEVELOPER)</w:t>
        </w:r>
        <w:r w:rsidR="004C1E80">
          <w:rPr>
            <w:noProof/>
            <w:webHidden/>
          </w:rPr>
          <w:tab/>
        </w:r>
        <w:r w:rsidR="004C1E80">
          <w:rPr>
            <w:noProof/>
            <w:webHidden/>
          </w:rPr>
          <w:fldChar w:fldCharType="begin"/>
        </w:r>
        <w:r w:rsidR="004C1E80">
          <w:rPr>
            <w:noProof/>
            <w:webHidden/>
          </w:rPr>
          <w:instrText xml:space="preserve"> PAGEREF _Toc86913743 \h </w:instrText>
        </w:r>
        <w:r w:rsidR="004C1E80">
          <w:rPr>
            <w:noProof/>
            <w:webHidden/>
          </w:rPr>
        </w:r>
        <w:r w:rsidR="004C1E80">
          <w:rPr>
            <w:noProof/>
            <w:webHidden/>
          </w:rPr>
          <w:fldChar w:fldCharType="separate"/>
        </w:r>
        <w:r w:rsidR="004C1E80">
          <w:rPr>
            <w:noProof/>
            <w:webHidden/>
          </w:rPr>
          <w:t>33</w:t>
        </w:r>
        <w:r w:rsidR="004C1E80">
          <w:rPr>
            <w:noProof/>
            <w:webHidden/>
          </w:rPr>
          <w:fldChar w:fldCharType="end"/>
        </w:r>
      </w:hyperlink>
    </w:p>
    <w:p w14:paraId="3387B9F8" w14:textId="77777777" w:rsidR="004C1E80" w:rsidRPr="001F5902" w:rsidRDefault="002E0F67">
      <w:pPr>
        <w:pStyle w:val="TOC1"/>
        <w:tabs>
          <w:tab w:val="left" w:pos="352"/>
          <w:tab w:val="right" w:leader="dot" w:pos="9016"/>
        </w:tabs>
        <w:rPr>
          <w:rFonts w:cs="Times New Roman"/>
          <w:b w:val="0"/>
          <w:bCs w:val="0"/>
          <w:caps w:val="0"/>
          <w:noProof/>
          <w:sz w:val="24"/>
          <w:szCs w:val="24"/>
          <w:u w:val="none"/>
        </w:rPr>
      </w:pPr>
      <w:hyperlink w:anchor="_Toc86913744" w:history="1">
        <w:r w:rsidR="004C1E80" w:rsidRPr="00B24727">
          <w:rPr>
            <w:rStyle w:val="Hyperlink"/>
            <w:noProof/>
            <w:lang w:val="en-MY"/>
          </w:rPr>
          <w:t>6</w:t>
        </w:r>
        <w:r w:rsidR="004C1E80" w:rsidRPr="001F5902">
          <w:rPr>
            <w:rFonts w:cs="Times New Roman"/>
            <w:b w:val="0"/>
            <w:bCs w:val="0"/>
            <w:caps w:val="0"/>
            <w:noProof/>
            <w:sz w:val="24"/>
            <w:szCs w:val="24"/>
            <w:u w:val="none"/>
          </w:rPr>
          <w:tab/>
        </w:r>
        <w:r w:rsidR="004C1E80" w:rsidRPr="00B24727">
          <w:rPr>
            <w:rStyle w:val="Hyperlink"/>
            <w:noProof/>
            <w:lang w:val="en-MY"/>
          </w:rPr>
          <w:t>Setup sensitive data as secrets in GitHub</w:t>
        </w:r>
        <w:r w:rsidR="004C1E80">
          <w:rPr>
            <w:noProof/>
            <w:webHidden/>
          </w:rPr>
          <w:tab/>
        </w:r>
        <w:r w:rsidR="004C1E80">
          <w:rPr>
            <w:noProof/>
            <w:webHidden/>
          </w:rPr>
          <w:fldChar w:fldCharType="begin"/>
        </w:r>
        <w:r w:rsidR="004C1E80">
          <w:rPr>
            <w:noProof/>
            <w:webHidden/>
          </w:rPr>
          <w:instrText xml:space="preserve"> PAGEREF _Toc86913744 \h </w:instrText>
        </w:r>
        <w:r w:rsidR="004C1E80">
          <w:rPr>
            <w:noProof/>
            <w:webHidden/>
          </w:rPr>
        </w:r>
        <w:r w:rsidR="004C1E80">
          <w:rPr>
            <w:noProof/>
            <w:webHidden/>
          </w:rPr>
          <w:fldChar w:fldCharType="separate"/>
        </w:r>
        <w:r w:rsidR="004C1E80">
          <w:rPr>
            <w:noProof/>
            <w:webHidden/>
          </w:rPr>
          <w:t>37</w:t>
        </w:r>
        <w:r w:rsidR="004C1E80">
          <w:rPr>
            <w:noProof/>
            <w:webHidden/>
          </w:rPr>
          <w:fldChar w:fldCharType="end"/>
        </w:r>
      </w:hyperlink>
    </w:p>
    <w:p w14:paraId="78F624B3" w14:textId="77777777" w:rsidR="004C1E80" w:rsidRPr="001F5902" w:rsidRDefault="002E0F67">
      <w:pPr>
        <w:pStyle w:val="TOC1"/>
        <w:tabs>
          <w:tab w:val="left" w:pos="352"/>
          <w:tab w:val="right" w:leader="dot" w:pos="9016"/>
        </w:tabs>
        <w:rPr>
          <w:rFonts w:cs="Times New Roman"/>
          <w:b w:val="0"/>
          <w:bCs w:val="0"/>
          <w:caps w:val="0"/>
          <w:noProof/>
          <w:sz w:val="24"/>
          <w:szCs w:val="24"/>
          <w:u w:val="none"/>
        </w:rPr>
      </w:pPr>
      <w:hyperlink w:anchor="_Toc86913745" w:history="1">
        <w:r w:rsidR="004C1E80" w:rsidRPr="00B24727">
          <w:rPr>
            <w:rStyle w:val="Hyperlink"/>
            <w:noProof/>
            <w:lang w:val="en-MY"/>
          </w:rPr>
          <w:t>7</w:t>
        </w:r>
        <w:r w:rsidR="004C1E80" w:rsidRPr="001F5902">
          <w:rPr>
            <w:rFonts w:cs="Times New Roman"/>
            <w:b w:val="0"/>
            <w:bCs w:val="0"/>
            <w:caps w:val="0"/>
            <w:noProof/>
            <w:sz w:val="24"/>
            <w:szCs w:val="24"/>
            <w:u w:val="none"/>
          </w:rPr>
          <w:tab/>
        </w:r>
        <w:r w:rsidR="004C1E80" w:rsidRPr="00B24727">
          <w:rPr>
            <w:rStyle w:val="Hyperlink"/>
            <w:noProof/>
            <w:lang w:val="en-MY"/>
          </w:rPr>
          <w:t>Prepare pipeline and submit</w:t>
        </w:r>
        <w:r w:rsidR="004C1E80">
          <w:rPr>
            <w:noProof/>
            <w:webHidden/>
          </w:rPr>
          <w:tab/>
        </w:r>
        <w:r w:rsidR="004C1E80">
          <w:rPr>
            <w:noProof/>
            <w:webHidden/>
          </w:rPr>
          <w:fldChar w:fldCharType="begin"/>
        </w:r>
        <w:r w:rsidR="004C1E80">
          <w:rPr>
            <w:noProof/>
            <w:webHidden/>
          </w:rPr>
          <w:instrText xml:space="preserve"> PAGEREF _Toc86913745 \h </w:instrText>
        </w:r>
        <w:r w:rsidR="004C1E80">
          <w:rPr>
            <w:noProof/>
            <w:webHidden/>
          </w:rPr>
        </w:r>
        <w:r w:rsidR="004C1E80">
          <w:rPr>
            <w:noProof/>
            <w:webHidden/>
          </w:rPr>
          <w:fldChar w:fldCharType="separate"/>
        </w:r>
        <w:r w:rsidR="004C1E80">
          <w:rPr>
            <w:noProof/>
            <w:webHidden/>
          </w:rPr>
          <w:t>41</w:t>
        </w:r>
        <w:r w:rsidR="004C1E80">
          <w:rPr>
            <w:noProof/>
            <w:webHidden/>
          </w:rPr>
          <w:fldChar w:fldCharType="end"/>
        </w:r>
      </w:hyperlink>
    </w:p>
    <w:p w14:paraId="15EADD6B" w14:textId="77777777" w:rsidR="004C1E80" w:rsidRPr="001F5902" w:rsidRDefault="002E0F67">
      <w:pPr>
        <w:pStyle w:val="TOC2"/>
        <w:tabs>
          <w:tab w:val="left" w:pos="522"/>
          <w:tab w:val="right" w:leader="dot" w:pos="9016"/>
        </w:tabs>
        <w:rPr>
          <w:rFonts w:cs="Times New Roman"/>
          <w:b w:val="0"/>
          <w:bCs w:val="0"/>
          <w:smallCaps w:val="0"/>
          <w:noProof/>
          <w:sz w:val="24"/>
          <w:szCs w:val="24"/>
        </w:rPr>
      </w:pPr>
      <w:hyperlink w:anchor="_Toc86913746" w:history="1">
        <w:r w:rsidR="004C1E80" w:rsidRPr="00B24727">
          <w:rPr>
            <w:rStyle w:val="Hyperlink"/>
            <w:noProof/>
            <w:lang w:val="en-MY"/>
          </w:rPr>
          <w:t>7.1</w:t>
        </w:r>
        <w:r w:rsidR="004C1E80" w:rsidRPr="001F5902">
          <w:rPr>
            <w:rFonts w:cs="Times New Roman"/>
            <w:b w:val="0"/>
            <w:bCs w:val="0"/>
            <w:smallCaps w:val="0"/>
            <w:noProof/>
            <w:sz w:val="24"/>
            <w:szCs w:val="24"/>
          </w:rPr>
          <w:tab/>
        </w:r>
        <w:r w:rsidR="004C1E80" w:rsidRPr="00B24727">
          <w:rPr>
            <w:rStyle w:val="Hyperlink"/>
            <w:noProof/>
            <w:lang w:val="en-MY"/>
          </w:rPr>
          <w:t>Setup and execute the first pipeline</w:t>
        </w:r>
        <w:r w:rsidR="004C1E80">
          <w:rPr>
            <w:noProof/>
            <w:webHidden/>
          </w:rPr>
          <w:tab/>
        </w:r>
        <w:r w:rsidR="004C1E80">
          <w:rPr>
            <w:noProof/>
            <w:webHidden/>
          </w:rPr>
          <w:fldChar w:fldCharType="begin"/>
        </w:r>
        <w:r w:rsidR="004C1E80">
          <w:rPr>
            <w:noProof/>
            <w:webHidden/>
          </w:rPr>
          <w:instrText xml:space="preserve"> PAGEREF _Toc86913746 \h </w:instrText>
        </w:r>
        <w:r w:rsidR="004C1E80">
          <w:rPr>
            <w:noProof/>
            <w:webHidden/>
          </w:rPr>
        </w:r>
        <w:r w:rsidR="004C1E80">
          <w:rPr>
            <w:noProof/>
            <w:webHidden/>
          </w:rPr>
          <w:fldChar w:fldCharType="separate"/>
        </w:r>
        <w:r w:rsidR="004C1E80">
          <w:rPr>
            <w:noProof/>
            <w:webHidden/>
          </w:rPr>
          <w:t>42</w:t>
        </w:r>
        <w:r w:rsidR="004C1E80">
          <w:rPr>
            <w:noProof/>
            <w:webHidden/>
          </w:rPr>
          <w:fldChar w:fldCharType="end"/>
        </w:r>
      </w:hyperlink>
    </w:p>
    <w:p w14:paraId="6E3D050B" w14:textId="77777777" w:rsidR="004C1E80" w:rsidRPr="001F5902" w:rsidRDefault="002E0F67">
      <w:pPr>
        <w:pStyle w:val="TOC2"/>
        <w:tabs>
          <w:tab w:val="left" w:pos="522"/>
          <w:tab w:val="right" w:leader="dot" w:pos="9016"/>
        </w:tabs>
        <w:rPr>
          <w:rFonts w:cs="Times New Roman"/>
          <w:b w:val="0"/>
          <w:bCs w:val="0"/>
          <w:smallCaps w:val="0"/>
          <w:noProof/>
          <w:sz w:val="24"/>
          <w:szCs w:val="24"/>
        </w:rPr>
      </w:pPr>
      <w:hyperlink w:anchor="_Toc86913747" w:history="1">
        <w:r w:rsidR="004C1E80" w:rsidRPr="00B24727">
          <w:rPr>
            <w:rStyle w:val="Hyperlink"/>
            <w:noProof/>
            <w:lang w:val="en-MY"/>
          </w:rPr>
          <w:t>7.2</w:t>
        </w:r>
        <w:r w:rsidR="004C1E80" w:rsidRPr="001F5902">
          <w:rPr>
            <w:rFonts w:cs="Times New Roman"/>
            <w:b w:val="0"/>
            <w:bCs w:val="0"/>
            <w:smallCaps w:val="0"/>
            <w:noProof/>
            <w:sz w:val="24"/>
            <w:szCs w:val="24"/>
          </w:rPr>
          <w:tab/>
        </w:r>
        <w:r w:rsidR="004C1E80" w:rsidRPr="00B24727">
          <w:rPr>
            <w:rStyle w:val="Hyperlink"/>
            <w:noProof/>
            <w:lang w:val="en-MY"/>
          </w:rPr>
          <w:t>Setup and execute the second pipeline</w:t>
        </w:r>
        <w:r w:rsidR="004C1E80">
          <w:rPr>
            <w:noProof/>
            <w:webHidden/>
          </w:rPr>
          <w:tab/>
        </w:r>
        <w:r w:rsidR="004C1E80">
          <w:rPr>
            <w:noProof/>
            <w:webHidden/>
          </w:rPr>
          <w:fldChar w:fldCharType="begin"/>
        </w:r>
        <w:r w:rsidR="004C1E80">
          <w:rPr>
            <w:noProof/>
            <w:webHidden/>
          </w:rPr>
          <w:instrText xml:space="preserve"> PAGEREF _Toc86913747 \h </w:instrText>
        </w:r>
        <w:r w:rsidR="004C1E80">
          <w:rPr>
            <w:noProof/>
            <w:webHidden/>
          </w:rPr>
        </w:r>
        <w:r w:rsidR="004C1E80">
          <w:rPr>
            <w:noProof/>
            <w:webHidden/>
          </w:rPr>
          <w:fldChar w:fldCharType="separate"/>
        </w:r>
        <w:r w:rsidR="004C1E80">
          <w:rPr>
            <w:noProof/>
            <w:webHidden/>
          </w:rPr>
          <w:t>47</w:t>
        </w:r>
        <w:r w:rsidR="004C1E80">
          <w:rPr>
            <w:noProof/>
            <w:webHidden/>
          </w:rPr>
          <w:fldChar w:fldCharType="end"/>
        </w:r>
      </w:hyperlink>
    </w:p>
    <w:p w14:paraId="35F77986" w14:textId="77777777" w:rsidR="004C1E80" w:rsidRPr="001F5902" w:rsidRDefault="002E0F67">
      <w:pPr>
        <w:pStyle w:val="TOC2"/>
        <w:tabs>
          <w:tab w:val="left" w:pos="522"/>
          <w:tab w:val="right" w:leader="dot" w:pos="9016"/>
        </w:tabs>
        <w:rPr>
          <w:rFonts w:cs="Times New Roman"/>
          <w:b w:val="0"/>
          <w:bCs w:val="0"/>
          <w:smallCaps w:val="0"/>
          <w:noProof/>
          <w:sz w:val="24"/>
          <w:szCs w:val="24"/>
        </w:rPr>
      </w:pPr>
      <w:hyperlink w:anchor="_Toc86913748" w:history="1">
        <w:r w:rsidR="004C1E80" w:rsidRPr="00B24727">
          <w:rPr>
            <w:rStyle w:val="Hyperlink"/>
            <w:noProof/>
            <w:lang w:val="en-MY"/>
          </w:rPr>
          <w:t>7.3</w:t>
        </w:r>
        <w:r w:rsidR="004C1E80" w:rsidRPr="001F5902">
          <w:rPr>
            <w:rFonts w:cs="Times New Roman"/>
            <w:b w:val="0"/>
            <w:bCs w:val="0"/>
            <w:smallCaps w:val="0"/>
            <w:noProof/>
            <w:sz w:val="24"/>
            <w:szCs w:val="24"/>
          </w:rPr>
          <w:tab/>
        </w:r>
        <w:r w:rsidR="004C1E80" w:rsidRPr="00B24727">
          <w:rPr>
            <w:rStyle w:val="Hyperlink"/>
            <w:noProof/>
            <w:lang w:val="en-MY"/>
          </w:rPr>
          <w:t>Disable access keys and setup new access keys</w:t>
        </w:r>
        <w:r w:rsidR="004C1E80">
          <w:rPr>
            <w:noProof/>
            <w:webHidden/>
          </w:rPr>
          <w:tab/>
        </w:r>
        <w:r w:rsidR="004C1E80">
          <w:rPr>
            <w:noProof/>
            <w:webHidden/>
          </w:rPr>
          <w:fldChar w:fldCharType="begin"/>
        </w:r>
        <w:r w:rsidR="004C1E80">
          <w:rPr>
            <w:noProof/>
            <w:webHidden/>
          </w:rPr>
          <w:instrText xml:space="preserve"> PAGEREF _Toc86913748 \h </w:instrText>
        </w:r>
        <w:r w:rsidR="004C1E80">
          <w:rPr>
            <w:noProof/>
            <w:webHidden/>
          </w:rPr>
        </w:r>
        <w:r w:rsidR="004C1E80">
          <w:rPr>
            <w:noProof/>
            <w:webHidden/>
          </w:rPr>
          <w:fldChar w:fldCharType="separate"/>
        </w:r>
        <w:r w:rsidR="004C1E80">
          <w:rPr>
            <w:noProof/>
            <w:webHidden/>
          </w:rPr>
          <w:t>50</w:t>
        </w:r>
        <w:r w:rsidR="004C1E80">
          <w:rPr>
            <w:noProof/>
            <w:webHidden/>
          </w:rPr>
          <w:fldChar w:fldCharType="end"/>
        </w:r>
      </w:hyperlink>
    </w:p>
    <w:p w14:paraId="71FDCD56" w14:textId="77777777" w:rsidR="004C1E80" w:rsidRPr="001F5902" w:rsidRDefault="002E0F67">
      <w:pPr>
        <w:pStyle w:val="TOC2"/>
        <w:tabs>
          <w:tab w:val="left" w:pos="522"/>
          <w:tab w:val="right" w:leader="dot" w:pos="9016"/>
        </w:tabs>
        <w:rPr>
          <w:rFonts w:cs="Times New Roman"/>
          <w:b w:val="0"/>
          <w:bCs w:val="0"/>
          <w:smallCaps w:val="0"/>
          <w:noProof/>
          <w:sz w:val="24"/>
          <w:szCs w:val="24"/>
        </w:rPr>
      </w:pPr>
      <w:hyperlink w:anchor="_Toc86913749" w:history="1">
        <w:r w:rsidR="004C1E80" w:rsidRPr="00B24727">
          <w:rPr>
            <w:rStyle w:val="Hyperlink"/>
            <w:noProof/>
            <w:lang w:val="en-MY"/>
          </w:rPr>
          <w:t>7.4</w:t>
        </w:r>
        <w:r w:rsidR="004C1E80" w:rsidRPr="001F5902">
          <w:rPr>
            <w:rFonts w:cs="Times New Roman"/>
            <w:b w:val="0"/>
            <w:bCs w:val="0"/>
            <w:smallCaps w:val="0"/>
            <w:noProof/>
            <w:sz w:val="24"/>
            <w:szCs w:val="24"/>
          </w:rPr>
          <w:tab/>
        </w:r>
        <w:r w:rsidR="004C1E80" w:rsidRPr="00B24727">
          <w:rPr>
            <w:rStyle w:val="Hyperlink"/>
            <w:noProof/>
            <w:lang w:val="en-MY"/>
          </w:rPr>
          <w:t>Remove security rule created by Kubernetes HA proxy deployment</w:t>
        </w:r>
        <w:r w:rsidR="004C1E80">
          <w:rPr>
            <w:noProof/>
            <w:webHidden/>
          </w:rPr>
          <w:tab/>
        </w:r>
        <w:r w:rsidR="004C1E80">
          <w:rPr>
            <w:noProof/>
            <w:webHidden/>
          </w:rPr>
          <w:fldChar w:fldCharType="begin"/>
        </w:r>
        <w:r w:rsidR="004C1E80">
          <w:rPr>
            <w:noProof/>
            <w:webHidden/>
          </w:rPr>
          <w:instrText xml:space="preserve"> PAGEREF _Toc86913749 \h </w:instrText>
        </w:r>
        <w:r w:rsidR="004C1E80">
          <w:rPr>
            <w:noProof/>
            <w:webHidden/>
          </w:rPr>
        </w:r>
        <w:r w:rsidR="004C1E80">
          <w:rPr>
            <w:noProof/>
            <w:webHidden/>
          </w:rPr>
          <w:fldChar w:fldCharType="separate"/>
        </w:r>
        <w:r w:rsidR="004C1E80">
          <w:rPr>
            <w:noProof/>
            <w:webHidden/>
          </w:rPr>
          <w:t>50</w:t>
        </w:r>
        <w:r w:rsidR="004C1E80">
          <w:rPr>
            <w:noProof/>
            <w:webHidden/>
          </w:rPr>
          <w:fldChar w:fldCharType="end"/>
        </w:r>
      </w:hyperlink>
    </w:p>
    <w:p w14:paraId="30BB5D45" w14:textId="77777777" w:rsidR="004C1E80" w:rsidRPr="001F5902" w:rsidRDefault="002E0F67">
      <w:pPr>
        <w:pStyle w:val="TOC1"/>
        <w:tabs>
          <w:tab w:val="left" w:pos="352"/>
          <w:tab w:val="right" w:leader="dot" w:pos="9016"/>
        </w:tabs>
        <w:rPr>
          <w:rFonts w:cs="Times New Roman"/>
          <w:b w:val="0"/>
          <w:bCs w:val="0"/>
          <w:caps w:val="0"/>
          <w:noProof/>
          <w:sz w:val="24"/>
          <w:szCs w:val="24"/>
          <w:u w:val="none"/>
        </w:rPr>
      </w:pPr>
      <w:hyperlink w:anchor="_Toc86913750" w:history="1">
        <w:r w:rsidR="004C1E80" w:rsidRPr="00B24727">
          <w:rPr>
            <w:rStyle w:val="Hyperlink"/>
            <w:noProof/>
            <w:lang w:val="en-MY"/>
          </w:rPr>
          <w:t>8</w:t>
        </w:r>
        <w:r w:rsidR="004C1E80" w:rsidRPr="001F5902">
          <w:rPr>
            <w:rFonts w:cs="Times New Roman"/>
            <w:b w:val="0"/>
            <w:bCs w:val="0"/>
            <w:caps w:val="0"/>
            <w:noProof/>
            <w:sz w:val="24"/>
            <w:szCs w:val="24"/>
            <w:u w:val="none"/>
          </w:rPr>
          <w:tab/>
        </w:r>
        <w:r w:rsidR="004C1E80" w:rsidRPr="00B24727">
          <w:rPr>
            <w:rStyle w:val="Hyperlink"/>
            <w:noProof/>
            <w:lang w:val="en-MY"/>
          </w:rPr>
          <w:t>References – Inputs</w:t>
        </w:r>
        <w:r w:rsidR="004C1E80">
          <w:rPr>
            <w:noProof/>
            <w:webHidden/>
          </w:rPr>
          <w:tab/>
        </w:r>
        <w:r w:rsidR="004C1E80">
          <w:rPr>
            <w:noProof/>
            <w:webHidden/>
          </w:rPr>
          <w:fldChar w:fldCharType="begin"/>
        </w:r>
        <w:r w:rsidR="004C1E80">
          <w:rPr>
            <w:noProof/>
            <w:webHidden/>
          </w:rPr>
          <w:instrText xml:space="preserve"> PAGEREF _Toc86913750 \h </w:instrText>
        </w:r>
        <w:r w:rsidR="004C1E80">
          <w:rPr>
            <w:noProof/>
            <w:webHidden/>
          </w:rPr>
        </w:r>
        <w:r w:rsidR="004C1E80">
          <w:rPr>
            <w:noProof/>
            <w:webHidden/>
          </w:rPr>
          <w:fldChar w:fldCharType="separate"/>
        </w:r>
        <w:r w:rsidR="004C1E80">
          <w:rPr>
            <w:noProof/>
            <w:webHidden/>
          </w:rPr>
          <w:t>52</w:t>
        </w:r>
        <w:r w:rsidR="004C1E80">
          <w:rPr>
            <w:noProof/>
            <w:webHidden/>
          </w:rPr>
          <w:fldChar w:fldCharType="end"/>
        </w:r>
      </w:hyperlink>
    </w:p>
    <w:p w14:paraId="1EF5F1D1" w14:textId="77777777" w:rsidR="004C1E80" w:rsidRPr="001F5902" w:rsidRDefault="002E0F67">
      <w:pPr>
        <w:pStyle w:val="TOC2"/>
        <w:tabs>
          <w:tab w:val="left" w:pos="522"/>
          <w:tab w:val="right" w:leader="dot" w:pos="9016"/>
        </w:tabs>
        <w:rPr>
          <w:rFonts w:cs="Times New Roman"/>
          <w:b w:val="0"/>
          <w:bCs w:val="0"/>
          <w:smallCaps w:val="0"/>
          <w:noProof/>
          <w:sz w:val="24"/>
          <w:szCs w:val="24"/>
        </w:rPr>
      </w:pPr>
      <w:hyperlink w:anchor="_Toc86913751" w:history="1">
        <w:r w:rsidR="004C1E80" w:rsidRPr="00B24727">
          <w:rPr>
            <w:rStyle w:val="Hyperlink"/>
            <w:noProof/>
            <w:lang w:val="en-MY"/>
          </w:rPr>
          <w:t>8.1</w:t>
        </w:r>
        <w:r w:rsidR="004C1E80" w:rsidRPr="001F5902">
          <w:rPr>
            <w:rFonts w:cs="Times New Roman"/>
            <w:b w:val="0"/>
            <w:bCs w:val="0"/>
            <w:smallCaps w:val="0"/>
            <w:noProof/>
            <w:sz w:val="24"/>
            <w:szCs w:val="24"/>
          </w:rPr>
          <w:tab/>
        </w:r>
        <w:r w:rsidR="004C1E80" w:rsidRPr="00B24727">
          <w:rPr>
            <w:rStyle w:val="Hyperlink"/>
            <w:noProof/>
            <w:lang w:val="en-MY"/>
          </w:rPr>
          <w:t>Input Template</w:t>
        </w:r>
        <w:r w:rsidR="004C1E80">
          <w:rPr>
            <w:noProof/>
            <w:webHidden/>
          </w:rPr>
          <w:tab/>
        </w:r>
        <w:r w:rsidR="004C1E80">
          <w:rPr>
            <w:noProof/>
            <w:webHidden/>
          </w:rPr>
          <w:fldChar w:fldCharType="begin"/>
        </w:r>
        <w:r w:rsidR="004C1E80">
          <w:rPr>
            <w:noProof/>
            <w:webHidden/>
          </w:rPr>
          <w:instrText xml:space="preserve"> PAGEREF _Toc86913751 \h </w:instrText>
        </w:r>
        <w:r w:rsidR="004C1E80">
          <w:rPr>
            <w:noProof/>
            <w:webHidden/>
          </w:rPr>
        </w:r>
        <w:r w:rsidR="004C1E80">
          <w:rPr>
            <w:noProof/>
            <w:webHidden/>
          </w:rPr>
          <w:fldChar w:fldCharType="separate"/>
        </w:r>
        <w:r w:rsidR="004C1E80">
          <w:rPr>
            <w:noProof/>
            <w:webHidden/>
          </w:rPr>
          <w:t>52</w:t>
        </w:r>
        <w:r w:rsidR="004C1E80">
          <w:rPr>
            <w:noProof/>
            <w:webHidden/>
          </w:rPr>
          <w:fldChar w:fldCharType="end"/>
        </w:r>
      </w:hyperlink>
    </w:p>
    <w:p w14:paraId="5C4A98EB" w14:textId="77777777" w:rsidR="004C1E80" w:rsidRPr="001F5902" w:rsidRDefault="002E0F67">
      <w:pPr>
        <w:pStyle w:val="TOC2"/>
        <w:tabs>
          <w:tab w:val="left" w:pos="522"/>
          <w:tab w:val="right" w:leader="dot" w:pos="9016"/>
        </w:tabs>
        <w:rPr>
          <w:rFonts w:cs="Times New Roman"/>
          <w:b w:val="0"/>
          <w:bCs w:val="0"/>
          <w:smallCaps w:val="0"/>
          <w:noProof/>
          <w:sz w:val="24"/>
          <w:szCs w:val="24"/>
        </w:rPr>
      </w:pPr>
      <w:hyperlink w:anchor="_Toc86913752" w:history="1">
        <w:r w:rsidR="004C1E80" w:rsidRPr="00B24727">
          <w:rPr>
            <w:rStyle w:val="Hyperlink"/>
            <w:noProof/>
            <w:lang w:val="en-MY"/>
          </w:rPr>
          <w:t>8.2</w:t>
        </w:r>
        <w:r w:rsidR="004C1E80" w:rsidRPr="001F5902">
          <w:rPr>
            <w:rFonts w:cs="Times New Roman"/>
            <w:b w:val="0"/>
            <w:bCs w:val="0"/>
            <w:smallCaps w:val="0"/>
            <w:noProof/>
            <w:sz w:val="24"/>
            <w:szCs w:val="24"/>
          </w:rPr>
          <w:tab/>
        </w:r>
        <w:r w:rsidR="004C1E80" w:rsidRPr="00B24727">
          <w:rPr>
            <w:rStyle w:val="Hyperlink"/>
            <w:noProof/>
            <w:lang w:val="en-MY"/>
          </w:rPr>
          <w:t>Sample input file used for aais_node setup</w:t>
        </w:r>
        <w:r w:rsidR="004C1E80">
          <w:rPr>
            <w:noProof/>
            <w:webHidden/>
          </w:rPr>
          <w:tab/>
        </w:r>
        <w:r w:rsidR="004C1E80">
          <w:rPr>
            <w:noProof/>
            <w:webHidden/>
          </w:rPr>
          <w:fldChar w:fldCharType="begin"/>
        </w:r>
        <w:r w:rsidR="004C1E80">
          <w:rPr>
            <w:noProof/>
            <w:webHidden/>
          </w:rPr>
          <w:instrText xml:space="preserve"> PAGEREF _Toc86913752 \h </w:instrText>
        </w:r>
        <w:r w:rsidR="004C1E80">
          <w:rPr>
            <w:noProof/>
            <w:webHidden/>
          </w:rPr>
        </w:r>
        <w:r w:rsidR="004C1E80">
          <w:rPr>
            <w:noProof/>
            <w:webHidden/>
          </w:rPr>
          <w:fldChar w:fldCharType="separate"/>
        </w:r>
        <w:r w:rsidR="004C1E80">
          <w:rPr>
            <w:noProof/>
            <w:webHidden/>
          </w:rPr>
          <w:t>55</w:t>
        </w:r>
        <w:r w:rsidR="004C1E80">
          <w:rPr>
            <w:noProof/>
            <w:webHidden/>
          </w:rPr>
          <w:fldChar w:fldCharType="end"/>
        </w:r>
      </w:hyperlink>
    </w:p>
    <w:p w14:paraId="34D95FD7" w14:textId="77777777" w:rsidR="004C1E80" w:rsidRPr="001F5902" w:rsidRDefault="002E0F67">
      <w:pPr>
        <w:pStyle w:val="TOC1"/>
        <w:tabs>
          <w:tab w:val="left" w:pos="352"/>
          <w:tab w:val="right" w:leader="dot" w:pos="9016"/>
        </w:tabs>
        <w:rPr>
          <w:rFonts w:cs="Times New Roman"/>
          <w:b w:val="0"/>
          <w:bCs w:val="0"/>
          <w:caps w:val="0"/>
          <w:noProof/>
          <w:sz w:val="24"/>
          <w:szCs w:val="24"/>
          <w:u w:val="none"/>
        </w:rPr>
      </w:pPr>
      <w:hyperlink w:anchor="_Toc86913753" w:history="1">
        <w:r w:rsidR="004C1E80" w:rsidRPr="00B24727">
          <w:rPr>
            <w:rStyle w:val="Hyperlink"/>
            <w:noProof/>
            <w:lang w:bidi="hi-IN"/>
          </w:rPr>
          <w:t>9</w:t>
        </w:r>
        <w:r w:rsidR="004C1E80" w:rsidRPr="001F5902">
          <w:rPr>
            <w:rFonts w:cs="Times New Roman"/>
            <w:b w:val="0"/>
            <w:bCs w:val="0"/>
            <w:caps w:val="0"/>
            <w:noProof/>
            <w:sz w:val="24"/>
            <w:szCs w:val="24"/>
            <w:u w:val="none"/>
          </w:rPr>
          <w:tab/>
        </w:r>
        <w:r w:rsidR="004C1E80" w:rsidRPr="00B24727">
          <w:rPr>
            <w:rStyle w:val="Hyperlink"/>
            <w:noProof/>
            <w:lang w:val="en-MY"/>
          </w:rPr>
          <w:t>Operational Procedures</w:t>
        </w:r>
        <w:r w:rsidR="004C1E80">
          <w:rPr>
            <w:noProof/>
            <w:webHidden/>
          </w:rPr>
          <w:tab/>
        </w:r>
        <w:r w:rsidR="004C1E80">
          <w:rPr>
            <w:noProof/>
            <w:webHidden/>
          </w:rPr>
          <w:fldChar w:fldCharType="begin"/>
        </w:r>
        <w:r w:rsidR="004C1E80">
          <w:rPr>
            <w:noProof/>
            <w:webHidden/>
          </w:rPr>
          <w:instrText xml:space="preserve"> PAGEREF _Toc86913753 \h </w:instrText>
        </w:r>
        <w:r w:rsidR="004C1E80">
          <w:rPr>
            <w:noProof/>
            <w:webHidden/>
          </w:rPr>
        </w:r>
        <w:r w:rsidR="004C1E80">
          <w:rPr>
            <w:noProof/>
            <w:webHidden/>
          </w:rPr>
          <w:fldChar w:fldCharType="separate"/>
        </w:r>
        <w:r w:rsidR="004C1E80">
          <w:rPr>
            <w:noProof/>
            <w:webHidden/>
          </w:rPr>
          <w:t>58</w:t>
        </w:r>
        <w:r w:rsidR="004C1E80">
          <w:rPr>
            <w:noProof/>
            <w:webHidden/>
          </w:rPr>
          <w:fldChar w:fldCharType="end"/>
        </w:r>
      </w:hyperlink>
    </w:p>
    <w:p w14:paraId="123E873C" w14:textId="77777777" w:rsidR="004C1E80" w:rsidRPr="001F5902" w:rsidRDefault="002E0F67">
      <w:pPr>
        <w:pStyle w:val="TOC2"/>
        <w:tabs>
          <w:tab w:val="left" w:pos="522"/>
          <w:tab w:val="right" w:leader="dot" w:pos="9016"/>
        </w:tabs>
        <w:rPr>
          <w:rFonts w:cs="Times New Roman"/>
          <w:b w:val="0"/>
          <w:bCs w:val="0"/>
          <w:smallCaps w:val="0"/>
          <w:noProof/>
          <w:sz w:val="24"/>
          <w:szCs w:val="24"/>
        </w:rPr>
      </w:pPr>
      <w:hyperlink w:anchor="_Toc86913754" w:history="1">
        <w:r w:rsidR="004C1E80" w:rsidRPr="00B24727">
          <w:rPr>
            <w:rStyle w:val="Hyperlink"/>
            <w:noProof/>
            <w:lang w:val="en-MY"/>
          </w:rPr>
          <w:t>9.1</w:t>
        </w:r>
        <w:r w:rsidR="004C1E80" w:rsidRPr="001F5902">
          <w:rPr>
            <w:rFonts w:cs="Times New Roman"/>
            <w:b w:val="0"/>
            <w:bCs w:val="0"/>
            <w:smallCaps w:val="0"/>
            <w:noProof/>
            <w:sz w:val="24"/>
            <w:szCs w:val="24"/>
          </w:rPr>
          <w:tab/>
        </w:r>
        <w:r w:rsidR="004C1E80" w:rsidRPr="00B24727">
          <w:rPr>
            <w:rStyle w:val="Hyperlink"/>
            <w:noProof/>
            <w:lang w:val="en-MY"/>
          </w:rPr>
          <w:t>How to connect to application cluster | blockchain cluster VPC and enable SSH access to bastion host</w:t>
        </w:r>
        <w:r w:rsidR="004C1E80">
          <w:rPr>
            <w:noProof/>
            <w:webHidden/>
          </w:rPr>
          <w:tab/>
        </w:r>
        <w:r w:rsidR="004C1E80">
          <w:rPr>
            <w:noProof/>
            <w:webHidden/>
          </w:rPr>
          <w:fldChar w:fldCharType="begin"/>
        </w:r>
        <w:r w:rsidR="004C1E80">
          <w:rPr>
            <w:noProof/>
            <w:webHidden/>
          </w:rPr>
          <w:instrText xml:space="preserve"> PAGEREF _Toc86913754 \h </w:instrText>
        </w:r>
        <w:r w:rsidR="004C1E80">
          <w:rPr>
            <w:noProof/>
            <w:webHidden/>
          </w:rPr>
        </w:r>
        <w:r w:rsidR="004C1E80">
          <w:rPr>
            <w:noProof/>
            <w:webHidden/>
          </w:rPr>
          <w:fldChar w:fldCharType="separate"/>
        </w:r>
        <w:r w:rsidR="004C1E80">
          <w:rPr>
            <w:noProof/>
            <w:webHidden/>
          </w:rPr>
          <w:t>58</w:t>
        </w:r>
        <w:r w:rsidR="004C1E80">
          <w:rPr>
            <w:noProof/>
            <w:webHidden/>
          </w:rPr>
          <w:fldChar w:fldCharType="end"/>
        </w:r>
      </w:hyperlink>
    </w:p>
    <w:p w14:paraId="03D6D142" w14:textId="77777777" w:rsidR="004C1E80" w:rsidRPr="001F5902" w:rsidRDefault="002E0F67">
      <w:pPr>
        <w:pStyle w:val="TOC2"/>
        <w:tabs>
          <w:tab w:val="left" w:pos="522"/>
          <w:tab w:val="right" w:leader="dot" w:pos="9016"/>
        </w:tabs>
        <w:rPr>
          <w:rFonts w:cs="Times New Roman"/>
          <w:b w:val="0"/>
          <w:bCs w:val="0"/>
          <w:smallCaps w:val="0"/>
          <w:noProof/>
          <w:sz w:val="24"/>
          <w:szCs w:val="24"/>
        </w:rPr>
      </w:pPr>
      <w:hyperlink w:anchor="_Toc86913755" w:history="1">
        <w:r w:rsidR="004C1E80" w:rsidRPr="00B24727">
          <w:rPr>
            <w:rStyle w:val="Hyperlink"/>
            <w:noProof/>
            <w:lang w:val="en-MY"/>
          </w:rPr>
          <w:t>9.2</w:t>
        </w:r>
        <w:r w:rsidR="004C1E80" w:rsidRPr="001F5902">
          <w:rPr>
            <w:rFonts w:cs="Times New Roman"/>
            <w:b w:val="0"/>
            <w:bCs w:val="0"/>
            <w:smallCaps w:val="0"/>
            <w:noProof/>
            <w:sz w:val="24"/>
            <w:szCs w:val="24"/>
          </w:rPr>
          <w:tab/>
        </w:r>
        <w:r w:rsidR="004C1E80" w:rsidRPr="00B24727">
          <w:rPr>
            <w:rStyle w:val="Hyperlink"/>
            <w:noProof/>
            <w:lang w:val="en-MY"/>
          </w:rPr>
          <w:t>How to SSH into bastion hosts in application | blockchain cluster VPC</w:t>
        </w:r>
        <w:r w:rsidR="004C1E80">
          <w:rPr>
            <w:noProof/>
            <w:webHidden/>
          </w:rPr>
          <w:tab/>
        </w:r>
        <w:r w:rsidR="004C1E80">
          <w:rPr>
            <w:noProof/>
            <w:webHidden/>
          </w:rPr>
          <w:fldChar w:fldCharType="begin"/>
        </w:r>
        <w:r w:rsidR="004C1E80">
          <w:rPr>
            <w:noProof/>
            <w:webHidden/>
          </w:rPr>
          <w:instrText xml:space="preserve"> PAGEREF _Toc86913755 \h </w:instrText>
        </w:r>
        <w:r w:rsidR="004C1E80">
          <w:rPr>
            <w:noProof/>
            <w:webHidden/>
          </w:rPr>
        </w:r>
        <w:r w:rsidR="004C1E80">
          <w:rPr>
            <w:noProof/>
            <w:webHidden/>
          </w:rPr>
          <w:fldChar w:fldCharType="separate"/>
        </w:r>
        <w:r w:rsidR="004C1E80">
          <w:rPr>
            <w:noProof/>
            <w:webHidden/>
          </w:rPr>
          <w:t>60</w:t>
        </w:r>
        <w:r w:rsidR="004C1E80">
          <w:rPr>
            <w:noProof/>
            <w:webHidden/>
          </w:rPr>
          <w:fldChar w:fldCharType="end"/>
        </w:r>
      </w:hyperlink>
    </w:p>
    <w:p w14:paraId="632676E3" w14:textId="77777777" w:rsidR="004C1E80" w:rsidRPr="001F5902" w:rsidRDefault="002E0F67">
      <w:pPr>
        <w:pStyle w:val="TOC2"/>
        <w:tabs>
          <w:tab w:val="left" w:pos="522"/>
          <w:tab w:val="right" w:leader="dot" w:pos="9016"/>
        </w:tabs>
        <w:rPr>
          <w:rFonts w:cs="Times New Roman"/>
          <w:b w:val="0"/>
          <w:bCs w:val="0"/>
          <w:smallCaps w:val="0"/>
          <w:noProof/>
          <w:sz w:val="24"/>
          <w:szCs w:val="24"/>
        </w:rPr>
      </w:pPr>
      <w:hyperlink w:anchor="_Toc86913756" w:history="1">
        <w:r w:rsidR="004C1E80" w:rsidRPr="00B24727">
          <w:rPr>
            <w:rStyle w:val="Hyperlink"/>
            <w:noProof/>
            <w:lang w:val="en-MY"/>
          </w:rPr>
          <w:t>9.3</w:t>
        </w:r>
        <w:r w:rsidR="004C1E80" w:rsidRPr="001F5902">
          <w:rPr>
            <w:rFonts w:cs="Times New Roman"/>
            <w:b w:val="0"/>
            <w:bCs w:val="0"/>
            <w:smallCaps w:val="0"/>
            <w:noProof/>
            <w:sz w:val="24"/>
            <w:szCs w:val="24"/>
          </w:rPr>
          <w:tab/>
        </w:r>
        <w:r w:rsidR="004C1E80" w:rsidRPr="00B24727">
          <w:rPr>
            <w:rStyle w:val="Hyperlink"/>
            <w:noProof/>
            <w:lang w:val="en-MY"/>
          </w:rPr>
          <w:t>Steps to configure AWS CLI and use KUBECTL to manage EKS cluster</w:t>
        </w:r>
        <w:r w:rsidR="004C1E80">
          <w:rPr>
            <w:noProof/>
            <w:webHidden/>
          </w:rPr>
          <w:tab/>
        </w:r>
        <w:r w:rsidR="004C1E80">
          <w:rPr>
            <w:noProof/>
            <w:webHidden/>
          </w:rPr>
          <w:fldChar w:fldCharType="begin"/>
        </w:r>
        <w:r w:rsidR="004C1E80">
          <w:rPr>
            <w:noProof/>
            <w:webHidden/>
          </w:rPr>
          <w:instrText xml:space="preserve"> PAGEREF _Toc86913756 \h </w:instrText>
        </w:r>
        <w:r w:rsidR="004C1E80">
          <w:rPr>
            <w:noProof/>
            <w:webHidden/>
          </w:rPr>
        </w:r>
        <w:r w:rsidR="004C1E80">
          <w:rPr>
            <w:noProof/>
            <w:webHidden/>
          </w:rPr>
          <w:fldChar w:fldCharType="separate"/>
        </w:r>
        <w:r w:rsidR="004C1E80">
          <w:rPr>
            <w:noProof/>
            <w:webHidden/>
          </w:rPr>
          <w:t>61</w:t>
        </w:r>
        <w:r w:rsidR="004C1E80">
          <w:rPr>
            <w:noProof/>
            <w:webHidden/>
          </w:rPr>
          <w:fldChar w:fldCharType="end"/>
        </w:r>
      </w:hyperlink>
    </w:p>
    <w:p w14:paraId="55ABDF38" w14:textId="77777777" w:rsidR="004C1E80" w:rsidRPr="001F5902" w:rsidRDefault="002E0F67">
      <w:pPr>
        <w:pStyle w:val="TOC3"/>
        <w:tabs>
          <w:tab w:val="left" w:pos="686"/>
          <w:tab w:val="right" w:leader="dot" w:pos="9016"/>
        </w:tabs>
        <w:rPr>
          <w:rFonts w:cs="Times New Roman"/>
          <w:smallCaps w:val="0"/>
          <w:noProof/>
          <w:sz w:val="24"/>
          <w:szCs w:val="24"/>
        </w:rPr>
      </w:pPr>
      <w:hyperlink w:anchor="_Toc86913757" w:history="1">
        <w:r w:rsidR="004C1E80" w:rsidRPr="00B24727">
          <w:rPr>
            <w:rStyle w:val="Hyperlink"/>
            <w:noProof/>
            <w:lang w:bidi="hi-IN"/>
          </w:rPr>
          <w:t>9.3.1</w:t>
        </w:r>
        <w:r w:rsidR="004C1E80" w:rsidRPr="001F5902">
          <w:rPr>
            <w:rFonts w:cs="Times New Roman"/>
            <w:smallCaps w:val="0"/>
            <w:noProof/>
            <w:sz w:val="24"/>
            <w:szCs w:val="24"/>
          </w:rPr>
          <w:tab/>
        </w:r>
        <w:r w:rsidR="004C1E80" w:rsidRPr="00B24727">
          <w:rPr>
            <w:rStyle w:val="Hyperlink"/>
            <w:noProof/>
            <w:lang w:bidi="hi-IN"/>
          </w:rPr>
          <w:t>Step1: Configure AWS CLI</w:t>
        </w:r>
        <w:r w:rsidR="004C1E80">
          <w:rPr>
            <w:noProof/>
            <w:webHidden/>
          </w:rPr>
          <w:tab/>
        </w:r>
        <w:r w:rsidR="004C1E80">
          <w:rPr>
            <w:noProof/>
            <w:webHidden/>
          </w:rPr>
          <w:fldChar w:fldCharType="begin"/>
        </w:r>
        <w:r w:rsidR="004C1E80">
          <w:rPr>
            <w:noProof/>
            <w:webHidden/>
          </w:rPr>
          <w:instrText xml:space="preserve"> PAGEREF _Toc86913757 \h </w:instrText>
        </w:r>
        <w:r w:rsidR="004C1E80">
          <w:rPr>
            <w:noProof/>
            <w:webHidden/>
          </w:rPr>
        </w:r>
        <w:r w:rsidR="004C1E80">
          <w:rPr>
            <w:noProof/>
            <w:webHidden/>
          </w:rPr>
          <w:fldChar w:fldCharType="separate"/>
        </w:r>
        <w:r w:rsidR="004C1E80">
          <w:rPr>
            <w:noProof/>
            <w:webHidden/>
          </w:rPr>
          <w:t>61</w:t>
        </w:r>
        <w:r w:rsidR="004C1E80">
          <w:rPr>
            <w:noProof/>
            <w:webHidden/>
          </w:rPr>
          <w:fldChar w:fldCharType="end"/>
        </w:r>
      </w:hyperlink>
    </w:p>
    <w:p w14:paraId="3D9F51BE" w14:textId="77777777" w:rsidR="004C1E80" w:rsidRPr="001F5902" w:rsidRDefault="002E0F67">
      <w:pPr>
        <w:pStyle w:val="TOC3"/>
        <w:tabs>
          <w:tab w:val="left" w:pos="686"/>
          <w:tab w:val="right" w:leader="dot" w:pos="9016"/>
        </w:tabs>
        <w:rPr>
          <w:rFonts w:cs="Times New Roman"/>
          <w:smallCaps w:val="0"/>
          <w:noProof/>
          <w:sz w:val="24"/>
          <w:szCs w:val="24"/>
        </w:rPr>
      </w:pPr>
      <w:hyperlink w:anchor="_Toc86913758" w:history="1">
        <w:r w:rsidR="004C1E80" w:rsidRPr="00B24727">
          <w:rPr>
            <w:rStyle w:val="Hyperlink"/>
            <w:noProof/>
            <w:lang w:bidi="hi-IN"/>
          </w:rPr>
          <w:t>9.3.2</w:t>
        </w:r>
        <w:r w:rsidR="004C1E80" w:rsidRPr="001F5902">
          <w:rPr>
            <w:rFonts w:cs="Times New Roman"/>
            <w:smallCaps w:val="0"/>
            <w:noProof/>
            <w:sz w:val="24"/>
            <w:szCs w:val="24"/>
          </w:rPr>
          <w:tab/>
        </w:r>
        <w:r w:rsidR="004C1E80" w:rsidRPr="00B24727">
          <w:rPr>
            <w:rStyle w:val="Hyperlink"/>
            <w:noProof/>
            <w:lang w:bidi="hi-IN"/>
          </w:rPr>
          <w:t>Step2: Using kubectl to manage EKS</w:t>
        </w:r>
        <w:r w:rsidR="004C1E80">
          <w:rPr>
            <w:noProof/>
            <w:webHidden/>
          </w:rPr>
          <w:tab/>
        </w:r>
        <w:r w:rsidR="004C1E80">
          <w:rPr>
            <w:noProof/>
            <w:webHidden/>
          </w:rPr>
          <w:fldChar w:fldCharType="begin"/>
        </w:r>
        <w:r w:rsidR="004C1E80">
          <w:rPr>
            <w:noProof/>
            <w:webHidden/>
          </w:rPr>
          <w:instrText xml:space="preserve"> PAGEREF _Toc86913758 \h </w:instrText>
        </w:r>
        <w:r w:rsidR="004C1E80">
          <w:rPr>
            <w:noProof/>
            <w:webHidden/>
          </w:rPr>
        </w:r>
        <w:r w:rsidR="004C1E80">
          <w:rPr>
            <w:noProof/>
            <w:webHidden/>
          </w:rPr>
          <w:fldChar w:fldCharType="separate"/>
        </w:r>
        <w:r w:rsidR="004C1E80">
          <w:rPr>
            <w:noProof/>
            <w:webHidden/>
          </w:rPr>
          <w:t>62</w:t>
        </w:r>
        <w:r w:rsidR="004C1E80">
          <w:rPr>
            <w:noProof/>
            <w:webHidden/>
          </w:rPr>
          <w:fldChar w:fldCharType="end"/>
        </w:r>
      </w:hyperlink>
    </w:p>
    <w:p w14:paraId="240FBD2B" w14:textId="77777777" w:rsidR="004C1E80" w:rsidRPr="001F5902" w:rsidRDefault="002E0F67">
      <w:pPr>
        <w:pStyle w:val="TOC2"/>
        <w:tabs>
          <w:tab w:val="left" w:pos="522"/>
          <w:tab w:val="right" w:leader="dot" w:pos="9016"/>
        </w:tabs>
        <w:rPr>
          <w:rFonts w:cs="Times New Roman"/>
          <w:b w:val="0"/>
          <w:bCs w:val="0"/>
          <w:smallCaps w:val="0"/>
          <w:noProof/>
          <w:sz w:val="24"/>
          <w:szCs w:val="24"/>
        </w:rPr>
      </w:pPr>
      <w:hyperlink w:anchor="_Toc86913759" w:history="1">
        <w:r w:rsidR="004C1E80" w:rsidRPr="00B24727">
          <w:rPr>
            <w:rStyle w:val="Hyperlink"/>
            <w:noProof/>
            <w:lang w:val="en-MY"/>
          </w:rPr>
          <w:t>9.4</w:t>
        </w:r>
        <w:r w:rsidR="004C1E80" w:rsidRPr="001F5902">
          <w:rPr>
            <w:rFonts w:cs="Times New Roman"/>
            <w:b w:val="0"/>
            <w:bCs w:val="0"/>
            <w:smallCaps w:val="0"/>
            <w:noProof/>
            <w:sz w:val="24"/>
            <w:szCs w:val="24"/>
          </w:rPr>
          <w:tab/>
        </w:r>
        <w:r w:rsidR="004C1E80" w:rsidRPr="00B24727">
          <w:rPr>
            <w:rStyle w:val="Hyperlink"/>
            <w:noProof/>
            <w:lang w:val="en-MY"/>
          </w:rPr>
          <w:t>How to allow an IAM user to administer EKS cluster using kubectl</w:t>
        </w:r>
        <w:r w:rsidR="004C1E80">
          <w:rPr>
            <w:noProof/>
            <w:webHidden/>
          </w:rPr>
          <w:tab/>
        </w:r>
        <w:r w:rsidR="004C1E80">
          <w:rPr>
            <w:noProof/>
            <w:webHidden/>
          </w:rPr>
          <w:fldChar w:fldCharType="begin"/>
        </w:r>
        <w:r w:rsidR="004C1E80">
          <w:rPr>
            <w:noProof/>
            <w:webHidden/>
          </w:rPr>
          <w:instrText xml:space="preserve"> PAGEREF _Toc86913759 \h </w:instrText>
        </w:r>
        <w:r w:rsidR="004C1E80">
          <w:rPr>
            <w:noProof/>
            <w:webHidden/>
          </w:rPr>
        </w:r>
        <w:r w:rsidR="004C1E80">
          <w:rPr>
            <w:noProof/>
            <w:webHidden/>
          </w:rPr>
          <w:fldChar w:fldCharType="separate"/>
        </w:r>
        <w:r w:rsidR="004C1E80">
          <w:rPr>
            <w:noProof/>
            <w:webHidden/>
          </w:rPr>
          <w:t>63</w:t>
        </w:r>
        <w:r w:rsidR="004C1E80">
          <w:rPr>
            <w:noProof/>
            <w:webHidden/>
          </w:rPr>
          <w:fldChar w:fldCharType="end"/>
        </w:r>
      </w:hyperlink>
    </w:p>
    <w:p w14:paraId="0AD8D79E" w14:textId="77777777" w:rsidR="004C1E80" w:rsidRPr="001F5902" w:rsidRDefault="002E0F67">
      <w:pPr>
        <w:pStyle w:val="TOC2"/>
        <w:tabs>
          <w:tab w:val="left" w:pos="522"/>
          <w:tab w:val="right" w:leader="dot" w:pos="9016"/>
        </w:tabs>
        <w:rPr>
          <w:rFonts w:cs="Times New Roman"/>
          <w:b w:val="0"/>
          <w:bCs w:val="0"/>
          <w:smallCaps w:val="0"/>
          <w:noProof/>
          <w:sz w:val="24"/>
          <w:szCs w:val="24"/>
        </w:rPr>
      </w:pPr>
      <w:hyperlink w:anchor="_Toc86913760" w:history="1">
        <w:r w:rsidR="004C1E80" w:rsidRPr="00B24727">
          <w:rPr>
            <w:rStyle w:val="Hyperlink"/>
            <w:noProof/>
            <w:lang w:val="en-MY"/>
          </w:rPr>
          <w:t>9.5</w:t>
        </w:r>
        <w:r w:rsidR="004C1E80" w:rsidRPr="001F5902">
          <w:rPr>
            <w:rFonts w:cs="Times New Roman"/>
            <w:b w:val="0"/>
            <w:bCs w:val="0"/>
            <w:smallCaps w:val="0"/>
            <w:noProof/>
            <w:sz w:val="24"/>
            <w:szCs w:val="24"/>
          </w:rPr>
          <w:tab/>
        </w:r>
        <w:r w:rsidR="004C1E80" w:rsidRPr="00B24727">
          <w:rPr>
            <w:rStyle w:val="Hyperlink"/>
            <w:noProof/>
            <w:lang w:val="en-MY"/>
          </w:rPr>
          <w:t>How to review resources provisioned by terraform through GitHub actions</w:t>
        </w:r>
        <w:r w:rsidR="004C1E80">
          <w:rPr>
            <w:noProof/>
            <w:webHidden/>
          </w:rPr>
          <w:tab/>
        </w:r>
        <w:r w:rsidR="004C1E80">
          <w:rPr>
            <w:noProof/>
            <w:webHidden/>
          </w:rPr>
          <w:fldChar w:fldCharType="begin"/>
        </w:r>
        <w:r w:rsidR="004C1E80">
          <w:rPr>
            <w:noProof/>
            <w:webHidden/>
          </w:rPr>
          <w:instrText xml:space="preserve"> PAGEREF _Toc86913760 \h </w:instrText>
        </w:r>
        <w:r w:rsidR="004C1E80">
          <w:rPr>
            <w:noProof/>
            <w:webHidden/>
          </w:rPr>
        </w:r>
        <w:r w:rsidR="004C1E80">
          <w:rPr>
            <w:noProof/>
            <w:webHidden/>
          </w:rPr>
          <w:fldChar w:fldCharType="separate"/>
        </w:r>
        <w:r w:rsidR="004C1E80">
          <w:rPr>
            <w:noProof/>
            <w:webHidden/>
          </w:rPr>
          <w:t>64</w:t>
        </w:r>
        <w:r w:rsidR="004C1E80">
          <w:rPr>
            <w:noProof/>
            <w:webHidden/>
          </w:rPr>
          <w:fldChar w:fldCharType="end"/>
        </w:r>
      </w:hyperlink>
    </w:p>
    <w:p w14:paraId="3BD47654" w14:textId="77777777" w:rsidR="004C1E80" w:rsidRPr="001F5902" w:rsidRDefault="002E0F67">
      <w:pPr>
        <w:pStyle w:val="TOC2"/>
        <w:tabs>
          <w:tab w:val="left" w:pos="522"/>
          <w:tab w:val="right" w:leader="dot" w:pos="9016"/>
        </w:tabs>
        <w:rPr>
          <w:rFonts w:cs="Times New Roman"/>
          <w:b w:val="0"/>
          <w:bCs w:val="0"/>
          <w:smallCaps w:val="0"/>
          <w:noProof/>
          <w:sz w:val="24"/>
          <w:szCs w:val="24"/>
        </w:rPr>
      </w:pPr>
      <w:hyperlink w:anchor="_Toc86913761" w:history="1">
        <w:r w:rsidR="004C1E80" w:rsidRPr="00B24727">
          <w:rPr>
            <w:rStyle w:val="Hyperlink"/>
            <w:noProof/>
            <w:lang w:val="en-MY"/>
          </w:rPr>
          <w:t>9.6</w:t>
        </w:r>
        <w:r w:rsidR="004C1E80" w:rsidRPr="001F5902">
          <w:rPr>
            <w:rFonts w:cs="Times New Roman"/>
            <w:b w:val="0"/>
            <w:bCs w:val="0"/>
            <w:smallCaps w:val="0"/>
            <w:noProof/>
            <w:sz w:val="24"/>
            <w:szCs w:val="24"/>
          </w:rPr>
          <w:tab/>
        </w:r>
        <w:r w:rsidR="004C1E80" w:rsidRPr="00B24727">
          <w:rPr>
            <w:rStyle w:val="Hyperlink"/>
            <w:noProof/>
            <w:lang w:val="en-MY"/>
          </w:rPr>
          <w:t>Updating EKS cluster to be private after resource provisioning (optional)</w:t>
        </w:r>
        <w:r w:rsidR="004C1E80">
          <w:rPr>
            <w:noProof/>
            <w:webHidden/>
          </w:rPr>
          <w:tab/>
        </w:r>
        <w:r w:rsidR="004C1E80">
          <w:rPr>
            <w:noProof/>
            <w:webHidden/>
          </w:rPr>
          <w:fldChar w:fldCharType="begin"/>
        </w:r>
        <w:r w:rsidR="004C1E80">
          <w:rPr>
            <w:noProof/>
            <w:webHidden/>
          </w:rPr>
          <w:instrText xml:space="preserve"> PAGEREF _Toc86913761 \h </w:instrText>
        </w:r>
        <w:r w:rsidR="004C1E80">
          <w:rPr>
            <w:noProof/>
            <w:webHidden/>
          </w:rPr>
        </w:r>
        <w:r w:rsidR="004C1E80">
          <w:rPr>
            <w:noProof/>
            <w:webHidden/>
          </w:rPr>
          <w:fldChar w:fldCharType="separate"/>
        </w:r>
        <w:r w:rsidR="004C1E80">
          <w:rPr>
            <w:noProof/>
            <w:webHidden/>
          </w:rPr>
          <w:t>65</w:t>
        </w:r>
        <w:r w:rsidR="004C1E80">
          <w:rPr>
            <w:noProof/>
            <w:webHidden/>
          </w:rPr>
          <w:fldChar w:fldCharType="end"/>
        </w:r>
      </w:hyperlink>
    </w:p>
    <w:p w14:paraId="60CC5B9E" w14:textId="77777777" w:rsidR="004C1E80" w:rsidRPr="001F5902" w:rsidRDefault="002E0F67">
      <w:pPr>
        <w:pStyle w:val="TOC2"/>
        <w:tabs>
          <w:tab w:val="left" w:pos="522"/>
          <w:tab w:val="right" w:leader="dot" w:pos="9016"/>
        </w:tabs>
        <w:rPr>
          <w:rFonts w:cs="Times New Roman"/>
          <w:b w:val="0"/>
          <w:bCs w:val="0"/>
          <w:smallCaps w:val="0"/>
          <w:noProof/>
          <w:sz w:val="24"/>
          <w:szCs w:val="24"/>
        </w:rPr>
      </w:pPr>
      <w:hyperlink w:anchor="_Toc86913762" w:history="1">
        <w:r w:rsidR="004C1E80" w:rsidRPr="00B24727">
          <w:rPr>
            <w:rStyle w:val="Hyperlink"/>
            <w:noProof/>
            <w:lang w:val="en-MY"/>
          </w:rPr>
          <w:t>9.7</w:t>
        </w:r>
        <w:r w:rsidR="004C1E80" w:rsidRPr="001F5902">
          <w:rPr>
            <w:rFonts w:cs="Times New Roman"/>
            <w:b w:val="0"/>
            <w:bCs w:val="0"/>
            <w:smallCaps w:val="0"/>
            <w:noProof/>
            <w:sz w:val="24"/>
            <w:szCs w:val="24"/>
          </w:rPr>
          <w:tab/>
        </w:r>
        <w:r w:rsidR="004C1E80" w:rsidRPr="00B24727">
          <w:rPr>
            <w:rStyle w:val="Hyperlink"/>
            <w:noProof/>
            <w:lang w:val="en-MY"/>
          </w:rPr>
          <w:t>How to destroy the provisioned AWS resources using GitHub actions pipeline</w:t>
        </w:r>
        <w:r w:rsidR="004C1E80">
          <w:rPr>
            <w:noProof/>
            <w:webHidden/>
          </w:rPr>
          <w:tab/>
        </w:r>
        <w:r w:rsidR="004C1E80">
          <w:rPr>
            <w:noProof/>
            <w:webHidden/>
          </w:rPr>
          <w:fldChar w:fldCharType="begin"/>
        </w:r>
        <w:r w:rsidR="004C1E80">
          <w:rPr>
            <w:noProof/>
            <w:webHidden/>
          </w:rPr>
          <w:instrText xml:space="preserve"> PAGEREF _Toc86913762 \h </w:instrText>
        </w:r>
        <w:r w:rsidR="004C1E80">
          <w:rPr>
            <w:noProof/>
            <w:webHidden/>
          </w:rPr>
        </w:r>
        <w:r w:rsidR="004C1E80">
          <w:rPr>
            <w:noProof/>
            <w:webHidden/>
          </w:rPr>
          <w:fldChar w:fldCharType="separate"/>
        </w:r>
        <w:r w:rsidR="004C1E80">
          <w:rPr>
            <w:noProof/>
            <w:webHidden/>
          </w:rPr>
          <w:t>65</w:t>
        </w:r>
        <w:r w:rsidR="004C1E80">
          <w:rPr>
            <w:noProof/>
            <w:webHidden/>
          </w:rPr>
          <w:fldChar w:fldCharType="end"/>
        </w:r>
      </w:hyperlink>
    </w:p>
    <w:p w14:paraId="1AE393D8" w14:textId="77777777" w:rsidR="004C1E80" w:rsidRPr="001F5902" w:rsidRDefault="002E0F67">
      <w:pPr>
        <w:pStyle w:val="TOC2"/>
        <w:tabs>
          <w:tab w:val="left" w:pos="522"/>
          <w:tab w:val="right" w:leader="dot" w:pos="9016"/>
        </w:tabs>
        <w:rPr>
          <w:rFonts w:cs="Times New Roman"/>
          <w:b w:val="0"/>
          <w:bCs w:val="0"/>
          <w:smallCaps w:val="0"/>
          <w:noProof/>
          <w:sz w:val="24"/>
          <w:szCs w:val="24"/>
        </w:rPr>
      </w:pPr>
      <w:hyperlink w:anchor="_Toc86913763" w:history="1">
        <w:r w:rsidR="004C1E80" w:rsidRPr="00B24727">
          <w:rPr>
            <w:rStyle w:val="Hyperlink"/>
            <w:noProof/>
            <w:lang w:val="en-MY"/>
          </w:rPr>
          <w:t>9.8</w:t>
        </w:r>
        <w:r w:rsidR="004C1E80" w:rsidRPr="001F5902">
          <w:rPr>
            <w:rFonts w:cs="Times New Roman"/>
            <w:b w:val="0"/>
            <w:bCs w:val="0"/>
            <w:smallCaps w:val="0"/>
            <w:noProof/>
            <w:sz w:val="24"/>
            <w:szCs w:val="24"/>
          </w:rPr>
          <w:tab/>
        </w:r>
        <w:r w:rsidR="004C1E80" w:rsidRPr="00B24727">
          <w:rPr>
            <w:rStyle w:val="Hyperlink"/>
            <w:noProof/>
            <w:lang w:val="en-MY"/>
          </w:rPr>
          <w:t>Key AWS resources and its significance</w:t>
        </w:r>
        <w:r w:rsidR="004C1E80">
          <w:rPr>
            <w:noProof/>
            <w:webHidden/>
          </w:rPr>
          <w:tab/>
        </w:r>
        <w:r w:rsidR="004C1E80">
          <w:rPr>
            <w:noProof/>
            <w:webHidden/>
          </w:rPr>
          <w:fldChar w:fldCharType="begin"/>
        </w:r>
        <w:r w:rsidR="004C1E80">
          <w:rPr>
            <w:noProof/>
            <w:webHidden/>
          </w:rPr>
          <w:instrText xml:space="preserve"> PAGEREF _Toc86913763 \h </w:instrText>
        </w:r>
        <w:r w:rsidR="004C1E80">
          <w:rPr>
            <w:noProof/>
            <w:webHidden/>
          </w:rPr>
        </w:r>
        <w:r w:rsidR="004C1E80">
          <w:rPr>
            <w:noProof/>
            <w:webHidden/>
          </w:rPr>
          <w:fldChar w:fldCharType="separate"/>
        </w:r>
        <w:r w:rsidR="004C1E80">
          <w:rPr>
            <w:noProof/>
            <w:webHidden/>
          </w:rPr>
          <w:t>67</w:t>
        </w:r>
        <w:r w:rsidR="004C1E80">
          <w:rPr>
            <w:noProof/>
            <w:webHidden/>
          </w:rPr>
          <w:fldChar w:fldCharType="end"/>
        </w:r>
      </w:hyperlink>
    </w:p>
    <w:p w14:paraId="27AB77F9" w14:textId="77777777" w:rsidR="004C1E80" w:rsidRPr="001F5902" w:rsidRDefault="002E0F67">
      <w:pPr>
        <w:pStyle w:val="TOC2"/>
        <w:tabs>
          <w:tab w:val="left" w:pos="522"/>
          <w:tab w:val="right" w:leader="dot" w:pos="9016"/>
        </w:tabs>
        <w:rPr>
          <w:rFonts w:cs="Times New Roman"/>
          <w:b w:val="0"/>
          <w:bCs w:val="0"/>
          <w:smallCaps w:val="0"/>
          <w:noProof/>
          <w:sz w:val="24"/>
          <w:szCs w:val="24"/>
        </w:rPr>
      </w:pPr>
      <w:hyperlink w:anchor="_Toc86913764" w:history="1">
        <w:r w:rsidR="004C1E80" w:rsidRPr="00B24727">
          <w:rPr>
            <w:rStyle w:val="Hyperlink"/>
            <w:noProof/>
            <w:lang w:val="en-MY"/>
          </w:rPr>
          <w:t>9.9</w:t>
        </w:r>
        <w:r w:rsidR="004C1E80" w:rsidRPr="001F5902">
          <w:rPr>
            <w:rFonts w:cs="Times New Roman"/>
            <w:b w:val="0"/>
            <w:bCs w:val="0"/>
            <w:smallCaps w:val="0"/>
            <w:noProof/>
            <w:sz w:val="24"/>
            <w:szCs w:val="24"/>
          </w:rPr>
          <w:tab/>
        </w:r>
        <w:r w:rsidR="004C1E80" w:rsidRPr="00B24727">
          <w:rPr>
            <w:rStyle w:val="Hyperlink"/>
            <w:noProof/>
            <w:lang w:val="en-MY"/>
          </w:rPr>
          <w:t>How to download GitHub actions log file</w:t>
        </w:r>
        <w:r w:rsidR="004C1E80">
          <w:rPr>
            <w:noProof/>
            <w:webHidden/>
          </w:rPr>
          <w:tab/>
        </w:r>
        <w:r w:rsidR="004C1E80">
          <w:rPr>
            <w:noProof/>
            <w:webHidden/>
          </w:rPr>
          <w:fldChar w:fldCharType="begin"/>
        </w:r>
        <w:r w:rsidR="004C1E80">
          <w:rPr>
            <w:noProof/>
            <w:webHidden/>
          </w:rPr>
          <w:instrText xml:space="preserve"> PAGEREF _Toc86913764 \h </w:instrText>
        </w:r>
        <w:r w:rsidR="004C1E80">
          <w:rPr>
            <w:noProof/>
            <w:webHidden/>
          </w:rPr>
        </w:r>
        <w:r w:rsidR="004C1E80">
          <w:rPr>
            <w:noProof/>
            <w:webHidden/>
          </w:rPr>
          <w:fldChar w:fldCharType="separate"/>
        </w:r>
        <w:r w:rsidR="004C1E80">
          <w:rPr>
            <w:noProof/>
            <w:webHidden/>
          </w:rPr>
          <w:t>71</w:t>
        </w:r>
        <w:r w:rsidR="004C1E80">
          <w:rPr>
            <w:noProof/>
            <w:webHidden/>
          </w:rPr>
          <w:fldChar w:fldCharType="end"/>
        </w:r>
      </w:hyperlink>
    </w:p>
    <w:p w14:paraId="78264F44" w14:textId="77777777" w:rsidR="004C1E80" w:rsidRPr="001F5902" w:rsidRDefault="002E0F67">
      <w:pPr>
        <w:pStyle w:val="TOC2"/>
        <w:tabs>
          <w:tab w:val="left" w:pos="633"/>
          <w:tab w:val="right" w:leader="dot" w:pos="9016"/>
        </w:tabs>
        <w:rPr>
          <w:rFonts w:cs="Times New Roman"/>
          <w:b w:val="0"/>
          <w:bCs w:val="0"/>
          <w:smallCaps w:val="0"/>
          <w:noProof/>
          <w:sz w:val="24"/>
          <w:szCs w:val="24"/>
        </w:rPr>
      </w:pPr>
      <w:hyperlink w:anchor="_Toc86913765" w:history="1">
        <w:r w:rsidR="004C1E80" w:rsidRPr="00B24727">
          <w:rPr>
            <w:rStyle w:val="Hyperlink"/>
            <w:noProof/>
            <w:lang w:val="en-MY"/>
          </w:rPr>
          <w:t>9.10</w:t>
        </w:r>
        <w:r w:rsidR="004C1E80" w:rsidRPr="001F5902">
          <w:rPr>
            <w:rFonts w:cs="Times New Roman"/>
            <w:b w:val="0"/>
            <w:bCs w:val="0"/>
            <w:smallCaps w:val="0"/>
            <w:noProof/>
            <w:sz w:val="24"/>
            <w:szCs w:val="24"/>
          </w:rPr>
          <w:tab/>
        </w:r>
        <w:r w:rsidR="004C1E80" w:rsidRPr="00B24727">
          <w:rPr>
            <w:rStyle w:val="Hyperlink"/>
            <w:noProof/>
            <w:lang w:val="en-MY"/>
          </w:rPr>
          <w:t>Setting up Domain with Doman Registrar</w:t>
        </w:r>
        <w:r w:rsidR="004C1E80">
          <w:rPr>
            <w:noProof/>
            <w:webHidden/>
          </w:rPr>
          <w:tab/>
        </w:r>
        <w:r w:rsidR="004C1E80">
          <w:rPr>
            <w:noProof/>
            <w:webHidden/>
          </w:rPr>
          <w:fldChar w:fldCharType="begin"/>
        </w:r>
        <w:r w:rsidR="004C1E80">
          <w:rPr>
            <w:noProof/>
            <w:webHidden/>
          </w:rPr>
          <w:instrText xml:space="preserve"> PAGEREF _Toc86913765 \h </w:instrText>
        </w:r>
        <w:r w:rsidR="004C1E80">
          <w:rPr>
            <w:noProof/>
            <w:webHidden/>
          </w:rPr>
        </w:r>
        <w:r w:rsidR="004C1E80">
          <w:rPr>
            <w:noProof/>
            <w:webHidden/>
          </w:rPr>
          <w:fldChar w:fldCharType="separate"/>
        </w:r>
        <w:r w:rsidR="004C1E80">
          <w:rPr>
            <w:noProof/>
            <w:webHidden/>
          </w:rPr>
          <w:t>71</w:t>
        </w:r>
        <w:r w:rsidR="004C1E80">
          <w:rPr>
            <w:noProof/>
            <w:webHidden/>
          </w:rPr>
          <w:fldChar w:fldCharType="end"/>
        </w:r>
      </w:hyperlink>
    </w:p>
    <w:p w14:paraId="70BBCC4D" w14:textId="77777777" w:rsidR="004C1E80" w:rsidRPr="001F5902" w:rsidRDefault="002E0F67">
      <w:pPr>
        <w:pStyle w:val="TOC2"/>
        <w:tabs>
          <w:tab w:val="left" w:pos="633"/>
          <w:tab w:val="right" w:leader="dot" w:pos="9016"/>
        </w:tabs>
        <w:rPr>
          <w:rFonts w:cs="Times New Roman"/>
          <w:b w:val="0"/>
          <w:bCs w:val="0"/>
          <w:smallCaps w:val="0"/>
          <w:noProof/>
          <w:sz w:val="24"/>
          <w:szCs w:val="24"/>
        </w:rPr>
      </w:pPr>
      <w:hyperlink w:anchor="_Toc86913766" w:history="1">
        <w:r w:rsidR="004C1E80" w:rsidRPr="00B24727">
          <w:rPr>
            <w:rStyle w:val="Hyperlink"/>
            <w:noProof/>
            <w:lang w:val="en-MY"/>
          </w:rPr>
          <w:t>9.11</w:t>
        </w:r>
        <w:r w:rsidR="004C1E80" w:rsidRPr="001F5902">
          <w:rPr>
            <w:rFonts w:cs="Times New Roman"/>
            <w:b w:val="0"/>
            <w:bCs w:val="0"/>
            <w:smallCaps w:val="0"/>
            <w:noProof/>
            <w:sz w:val="24"/>
            <w:szCs w:val="24"/>
          </w:rPr>
          <w:tab/>
        </w:r>
        <w:r w:rsidR="004C1E80" w:rsidRPr="00B24727">
          <w:rPr>
            <w:rStyle w:val="Hyperlink"/>
            <w:noProof/>
            <w:lang w:val="en-MY"/>
          </w:rPr>
          <w:t>Default terraform.tfvars in aws_resources pipeline (first pipeline)</w:t>
        </w:r>
        <w:r w:rsidR="004C1E80">
          <w:rPr>
            <w:noProof/>
            <w:webHidden/>
          </w:rPr>
          <w:tab/>
        </w:r>
        <w:r w:rsidR="004C1E80">
          <w:rPr>
            <w:noProof/>
            <w:webHidden/>
          </w:rPr>
          <w:fldChar w:fldCharType="begin"/>
        </w:r>
        <w:r w:rsidR="004C1E80">
          <w:rPr>
            <w:noProof/>
            <w:webHidden/>
          </w:rPr>
          <w:instrText xml:space="preserve"> PAGEREF _Toc86913766 \h </w:instrText>
        </w:r>
        <w:r w:rsidR="004C1E80">
          <w:rPr>
            <w:noProof/>
            <w:webHidden/>
          </w:rPr>
        </w:r>
        <w:r w:rsidR="004C1E80">
          <w:rPr>
            <w:noProof/>
            <w:webHidden/>
          </w:rPr>
          <w:fldChar w:fldCharType="separate"/>
        </w:r>
        <w:r w:rsidR="004C1E80">
          <w:rPr>
            <w:noProof/>
            <w:webHidden/>
          </w:rPr>
          <w:t>72</w:t>
        </w:r>
        <w:r w:rsidR="004C1E80">
          <w:rPr>
            <w:noProof/>
            <w:webHidden/>
          </w:rPr>
          <w:fldChar w:fldCharType="end"/>
        </w:r>
      </w:hyperlink>
    </w:p>
    <w:p w14:paraId="6F9995B0" w14:textId="77777777" w:rsidR="004C1E80" w:rsidRPr="001F5902" w:rsidRDefault="002E0F67">
      <w:pPr>
        <w:pStyle w:val="TOC1"/>
        <w:tabs>
          <w:tab w:val="left" w:pos="463"/>
          <w:tab w:val="right" w:leader="dot" w:pos="9016"/>
        </w:tabs>
        <w:rPr>
          <w:rFonts w:cs="Times New Roman"/>
          <w:b w:val="0"/>
          <w:bCs w:val="0"/>
          <w:caps w:val="0"/>
          <w:noProof/>
          <w:sz w:val="24"/>
          <w:szCs w:val="24"/>
          <w:u w:val="none"/>
        </w:rPr>
      </w:pPr>
      <w:hyperlink w:anchor="_Toc86913767" w:history="1">
        <w:r w:rsidR="004C1E80" w:rsidRPr="00B24727">
          <w:rPr>
            <w:rStyle w:val="Hyperlink"/>
            <w:noProof/>
            <w:lang w:val="en-MY"/>
          </w:rPr>
          <w:t>10</w:t>
        </w:r>
        <w:r w:rsidR="004C1E80" w:rsidRPr="001F5902">
          <w:rPr>
            <w:rFonts w:cs="Times New Roman"/>
            <w:b w:val="0"/>
            <w:bCs w:val="0"/>
            <w:caps w:val="0"/>
            <w:noProof/>
            <w:sz w:val="24"/>
            <w:szCs w:val="24"/>
            <w:u w:val="none"/>
          </w:rPr>
          <w:tab/>
        </w:r>
        <w:r w:rsidR="004C1E80" w:rsidRPr="00B24727">
          <w:rPr>
            <w:rStyle w:val="Hyperlink"/>
            <w:noProof/>
            <w:lang w:val="en-MY"/>
          </w:rPr>
          <w:t>Setting up the Blockchain Network and Vault</w:t>
        </w:r>
        <w:r w:rsidR="004C1E80">
          <w:rPr>
            <w:noProof/>
            <w:webHidden/>
          </w:rPr>
          <w:tab/>
        </w:r>
        <w:r w:rsidR="004C1E80">
          <w:rPr>
            <w:noProof/>
            <w:webHidden/>
          </w:rPr>
          <w:fldChar w:fldCharType="begin"/>
        </w:r>
        <w:r w:rsidR="004C1E80">
          <w:rPr>
            <w:noProof/>
            <w:webHidden/>
          </w:rPr>
          <w:instrText xml:space="preserve"> PAGEREF _Toc86913767 \h </w:instrText>
        </w:r>
        <w:r w:rsidR="004C1E80">
          <w:rPr>
            <w:noProof/>
            <w:webHidden/>
          </w:rPr>
        </w:r>
        <w:r w:rsidR="004C1E80">
          <w:rPr>
            <w:noProof/>
            <w:webHidden/>
          </w:rPr>
          <w:fldChar w:fldCharType="separate"/>
        </w:r>
        <w:r w:rsidR="004C1E80">
          <w:rPr>
            <w:noProof/>
            <w:webHidden/>
          </w:rPr>
          <w:t>73</w:t>
        </w:r>
        <w:r w:rsidR="004C1E80">
          <w:rPr>
            <w:noProof/>
            <w:webHidden/>
          </w:rPr>
          <w:fldChar w:fldCharType="end"/>
        </w:r>
      </w:hyperlink>
    </w:p>
    <w:p w14:paraId="72107A8B" w14:textId="77777777" w:rsidR="004C1E80" w:rsidRPr="001F5902" w:rsidRDefault="002E0F67">
      <w:pPr>
        <w:pStyle w:val="TOC2"/>
        <w:tabs>
          <w:tab w:val="left" w:pos="633"/>
          <w:tab w:val="right" w:leader="dot" w:pos="9016"/>
        </w:tabs>
        <w:rPr>
          <w:rFonts w:cs="Times New Roman"/>
          <w:b w:val="0"/>
          <w:bCs w:val="0"/>
          <w:smallCaps w:val="0"/>
          <w:noProof/>
          <w:sz w:val="24"/>
          <w:szCs w:val="24"/>
        </w:rPr>
      </w:pPr>
      <w:hyperlink w:anchor="_Toc86913768" w:history="1">
        <w:r w:rsidR="004C1E80" w:rsidRPr="00B24727">
          <w:rPr>
            <w:rStyle w:val="Hyperlink"/>
            <w:noProof/>
            <w:lang w:val="en-MY"/>
          </w:rPr>
          <w:t>10.1</w:t>
        </w:r>
        <w:r w:rsidR="004C1E80" w:rsidRPr="001F5902">
          <w:rPr>
            <w:rFonts w:cs="Times New Roman"/>
            <w:b w:val="0"/>
            <w:bCs w:val="0"/>
            <w:smallCaps w:val="0"/>
            <w:noProof/>
            <w:sz w:val="24"/>
            <w:szCs w:val="24"/>
          </w:rPr>
          <w:tab/>
        </w:r>
        <w:r w:rsidR="004C1E80" w:rsidRPr="00B24727">
          <w:rPr>
            <w:rStyle w:val="Hyperlink"/>
            <w:noProof/>
            <w:lang w:val="en-MY"/>
          </w:rPr>
          <w:t>Overview</w:t>
        </w:r>
        <w:r w:rsidR="004C1E80">
          <w:rPr>
            <w:noProof/>
            <w:webHidden/>
          </w:rPr>
          <w:tab/>
        </w:r>
        <w:r w:rsidR="004C1E80">
          <w:rPr>
            <w:noProof/>
            <w:webHidden/>
          </w:rPr>
          <w:fldChar w:fldCharType="begin"/>
        </w:r>
        <w:r w:rsidR="004C1E80">
          <w:rPr>
            <w:noProof/>
            <w:webHidden/>
          </w:rPr>
          <w:instrText xml:space="preserve"> PAGEREF _Toc86913768 \h </w:instrText>
        </w:r>
        <w:r w:rsidR="004C1E80">
          <w:rPr>
            <w:noProof/>
            <w:webHidden/>
          </w:rPr>
        </w:r>
        <w:r w:rsidR="004C1E80">
          <w:rPr>
            <w:noProof/>
            <w:webHidden/>
          </w:rPr>
          <w:fldChar w:fldCharType="separate"/>
        </w:r>
        <w:r w:rsidR="004C1E80">
          <w:rPr>
            <w:noProof/>
            <w:webHidden/>
          </w:rPr>
          <w:t>73</w:t>
        </w:r>
        <w:r w:rsidR="004C1E80">
          <w:rPr>
            <w:noProof/>
            <w:webHidden/>
          </w:rPr>
          <w:fldChar w:fldCharType="end"/>
        </w:r>
      </w:hyperlink>
    </w:p>
    <w:p w14:paraId="7D3A1F34" w14:textId="77777777" w:rsidR="004C1E80" w:rsidRPr="001F5902" w:rsidRDefault="002E0F67">
      <w:pPr>
        <w:pStyle w:val="TOC3"/>
        <w:tabs>
          <w:tab w:val="left" w:pos="797"/>
          <w:tab w:val="right" w:leader="dot" w:pos="9016"/>
        </w:tabs>
        <w:rPr>
          <w:rFonts w:cs="Times New Roman"/>
          <w:smallCaps w:val="0"/>
          <w:noProof/>
          <w:sz w:val="24"/>
          <w:szCs w:val="24"/>
        </w:rPr>
      </w:pPr>
      <w:hyperlink w:anchor="_Toc86913769" w:history="1">
        <w:r w:rsidR="004C1E80" w:rsidRPr="00B24727">
          <w:rPr>
            <w:rStyle w:val="Hyperlink"/>
            <w:noProof/>
            <w:lang w:bidi="hi-IN"/>
          </w:rPr>
          <w:t>10.1.1</w:t>
        </w:r>
        <w:r w:rsidR="004C1E80" w:rsidRPr="001F5902">
          <w:rPr>
            <w:rFonts w:cs="Times New Roman"/>
            <w:smallCaps w:val="0"/>
            <w:noProof/>
            <w:sz w:val="24"/>
            <w:szCs w:val="24"/>
          </w:rPr>
          <w:tab/>
        </w:r>
        <w:r w:rsidR="004C1E80" w:rsidRPr="00B24727">
          <w:rPr>
            <w:rStyle w:val="Hyperlink"/>
            <w:noProof/>
            <w:lang w:bidi="hi-IN"/>
          </w:rPr>
          <w:t>Environment Secrets for git actions</w:t>
        </w:r>
        <w:r w:rsidR="004C1E80">
          <w:rPr>
            <w:noProof/>
            <w:webHidden/>
          </w:rPr>
          <w:tab/>
        </w:r>
        <w:r w:rsidR="004C1E80">
          <w:rPr>
            <w:noProof/>
            <w:webHidden/>
          </w:rPr>
          <w:fldChar w:fldCharType="begin"/>
        </w:r>
        <w:r w:rsidR="004C1E80">
          <w:rPr>
            <w:noProof/>
            <w:webHidden/>
          </w:rPr>
          <w:instrText xml:space="preserve"> PAGEREF _Toc86913769 \h </w:instrText>
        </w:r>
        <w:r w:rsidR="004C1E80">
          <w:rPr>
            <w:noProof/>
            <w:webHidden/>
          </w:rPr>
        </w:r>
        <w:r w:rsidR="004C1E80">
          <w:rPr>
            <w:noProof/>
            <w:webHidden/>
          </w:rPr>
          <w:fldChar w:fldCharType="separate"/>
        </w:r>
        <w:r w:rsidR="004C1E80">
          <w:rPr>
            <w:noProof/>
            <w:webHidden/>
          </w:rPr>
          <w:t>73</w:t>
        </w:r>
        <w:r w:rsidR="004C1E80">
          <w:rPr>
            <w:noProof/>
            <w:webHidden/>
          </w:rPr>
          <w:fldChar w:fldCharType="end"/>
        </w:r>
      </w:hyperlink>
    </w:p>
    <w:p w14:paraId="39CBFFB5" w14:textId="77777777" w:rsidR="004C1E80" w:rsidRPr="001F5902" w:rsidRDefault="002E0F67">
      <w:pPr>
        <w:pStyle w:val="TOC3"/>
        <w:tabs>
          <w:tab w:val="left" w:pos="797"/>
          <w:tab w:val="right" w:leader="dot" w:pos="9016"/>
        </w:tabs>
        <w:rPr>
          <w:rFonts w:cs="Times New Roman"/>
          <w:smallCaps w:val="0"/>
          <w:noProof/>
          <w:sz w:val="24"/>
          <w:szCs w:val="24"/>
        </w:rPr>
      </w:pPr>
      <w:hyperlink w:anchor="_Toc86913770" w:history="1">
        <w:r w:rsidR="004C1E80" w:rsidRPr="00B24727">
          <w:rPr>
            <w:rStyle w:val="Hyperlink"/>
            <w:noProof/>
            <w:lang w:val="en-MY"/>
          </w:rPr>
          <w:t>10.1.2</w:t>
        </w:r>
        <w:r w:rsidR="004C1E80" w:rsidRPr="001F5902">
          <w:rPr>
            <w:rFonts w:cs="Times New Roman"/>
            <w:smallCaps w:val="0"/>
            <w:noProof/>
            <w:sz w:val="24"/>
            <w:szCs w:val="24"/>
          </w:rPr>
          <w:tab/>
        </w:r>
        <w:r w:rsidR="004C1E80" w:rsidRPr="00B24727">
          <w:rPr>
            <w:rStyle w:val="Hyperlink"/>
            <w:noProof/>
            <w:lang w:val="en-MY"/>
          </w:rPr>
          <w:t>Create network configuration files</w:t>
        </w:r>
        <w:r w:rsidR="004C1E80">
          <w:rPr>
            <w:noProof/>
            <w:webHidden/>
          </w:rPr>
          <w:tab/>
        </w:r>
        <w:r w:rsidR="004C1E80">
          <w:rPr>
            <w:noProof/>
            <w:webHidden/>
          </w:rPr>
          <w:fldChar w:fldCharType="begin"/>
        </w:r>
        <w:r w:rsidR="004C1E80">
          <w:rPr>
            <w:noProof/>
            <w:webHidden/>
          </w:rPr>
          <w:instrText xml:space="preserve"> PAGEREF _Toc86913770 \h </w:instrText>
        </w:r>
        <w:r w:rsidR="004C1E80">
          <w:rPr>
            <w:noProof/>
            <w:webHidden/>
          </w:rPr>
        </w:r>
        <w:r w:rsidR="004C1E80">
          <w:rPr>
            <w:noProof/>
            <w:webHidden/>
          </w:rPr>
          <w:fldChar w:fldCharType="separate"/>
        </w:r>
        <w:r w:rsidR="004C1E80">
          <w:rPr>
            <w:noProof/>
            <w:webHidden/>
          </w:rPr>
          <w:t>74</w:t>
        </w:r>
        <w:r w:rsidR="004C1E80">
          <w:rPr>
            <w:noProof/>
            <w:webHidden/>
          </w:rPr>
          <w:fldChar w:fldCharType="end"/>
        </w:r>
      </w:hyperlink>
    </w:p>
    <w:p w14:paraId="621D994B" w14:textId="77777777" w:rsidR="004C1E80" w:rsidRPr="001F5902" w:rsidRDefault="002E0F67">
      <w:pPr>
        <w:pStyle w:val="TOC3"/>
        <w:tabs>
          <w:tab w:val="left" w:pos="797"/>
          <w:tab w:val="right" w:leader="dot" w:pos="9016"/>
        </w:tabs>
        <w:rPr>
          <w:rFonts w:cs="Times New Roman"/>
          <w:smallCaps w:val="0"/>
          <w:noProof/>
          <w:sz w:val="24"/>
          <w:szCs w:val="24"/>
        </w:rPr>
      </w:pPr>
      <w:hyperlink w:anchor="_Toc86913771" w:history="1">
        <w:r w:rsidR="004C1E80" w:rsidRPr="00B24727">
          <w:rPr>
            <w:rStyle w:val="Hyperlink"/>
            <w:noProof/>
            <w:lang w:val="en-MY"/>
          </w:rPr>
          <w:t>10.1.3</w:t>
        </w:r>
        <w:r w:rsidR="004C1E80" w:rsidRPr="001F5902">
          <w:rPr>
            <w:rFonts w:cs="Times New Roman"/>
            <w:smallCaps w:val="0"/>
            <w:noProof/>
            <w:sz w:val="24"/>
            <w:szCs w:val="24"/>
          </w:rPr>
          <w:tab/>
        </w:r>
        <w:r w:rsidR="004C1E80" w:rsidRPr="00B24727">
          <w:rPr>
            <w:rStyle w:val="Hyperlink"/>
            <w:noProof/>
            <w:lang w:val="en-MY"/>
          </w:rPr>
          <w:t>Steps to run for deploying blockchain network</w:t>
        </w:r>
        <w:r w:rsidR="004C1E80">
          <w:rPr>
            <w:noProof/>
            <w:webHidden/>
          </w:rPr>
          <w:tab/>
        </w:r>
        <w:r w:rsidR="004C1E80">
          <w:rPr>
            <w:noProof/>
            <w:webHidden/>
          </w:rPr>
          <w:fldChar w:fldCharType="begin"/>
        </w:r>
        <w:r w:rsidR="004C1E80">
          <w:rPr>
            <w:noProof/>
            <w:webHidden/>
          </w:rPr>
          <w:instrText xml:space="preserve"> PAGEREF _Toc86913771 \h </w:instrText>
        </w:r>
        <w:r w:rsidR="004C1E80">
          <w:rPr>
            <w:noProof/>
            <w:webHidden/>
          </w:rPr>
        </w:r>
        <w:r w:rsidR="004C1E80">
          <w:rPr>
            <w:noProof/>
            <w:webHidden/>
          </w:rPr>
          <w:fldChar w:fldCharType="separate"/>
        </w:r>
        <w:r w:rsidR="004C1E80">
          <w:rPr>
            <w:noProof/>
            <w:webHidden/>
          </w:rPr>
          <w:t>77</w:t>
        </w:r>
        <w:r w:rsidR="004C1E80">
          <w:rPr>
            <w:noProof/>
            <w:webHidden/>
          </w:rPr>
          <w:fldChar w:fldCharType="end"/>
        </w:r>
      </w:hyperlink>
    </w:p>
    <w:p w14:paraId="248ECA95" w14:textId="77777777" w:rsidR="004C1E80" w:rsidRPr="001F5902" w:rsidRDefault="002E0F67">
      <w:pPr>
        <w:pStyle w:val="TOC2"/>
        <w:tabs>
          <w:tab w:val="left" w:pos="633"/>
          <w:tab w:val="right" w:leader="dot" w:pos="9016"/>
        </w:tabs>
        <w:rPr>
          <w:rFonts w:cs="Times New Roman"/>
          <w:b w:val="0"/>
          <w:bCs w:val="0"/>
          <w:smallCaps w:val="0"/>
          <w:noProof/>
          <w:sz w:val="24"/>
          <w:szCs w:val="24"/>
        </w:rPr>
      </w:pPr>
      <w:hyperlink w:anchor="_Toc86913772" w:history="1">
        <w:r w:rsidR="004C1E80" w:rsidRPr="00B24727">
          <w:rPr>
            <w:rStyle w:val="Hyperlink"/>
            <w:noProof/>
            <w:lang w:val="en-MY"/>
          </w:rPr>
          <w:t>10.2</w:t>
        </w:r>
        <w:r w:rsidR="004C1E80" w:rsidRPr="001F5902">
          <w:rPr>
            <w:rFonts w:cs="Times New Roman"/>
            <w:b w:val="0"/>
            <w:bCs w:val="0"/>
            <w:smallCaps w:val="0"/>
            <w:noProof/>
            <w:sz w:val="24"/>
            <w:szCs w:val="24"/>
          </w:rPr>
          <w:tab/>
        </w:r>
        <w:r w:rsidR="004C1E80" w:rsidRPr="00B24727">
          <w:rPr>
            <w:rStyle w:val="Hyperlink"/>
            <w:noProof/>
            <w:lang w:val="en-MY"/>
          </w:rPr>
          <w:t>AAIS – Analytics Workflow</w:t>
        </w:r>
        <w:r w:rsidR="004C1E80">
          <w:rPr>
            <w:noProof/>
            <w:webHidden/>
          </w:rPr>
          <w:tab/>
        </w:r>
        <w:r w:rsidR="004C1E80">
          <w:rPr>
            <w:noProof/>
            <w:webHidden/>
          </w:rPr>
          <w:fldChar w:fldCharType="begin"/>
        </w:r>
        <w:r w:rsidR="004C1E80">
          <w:rPr>
            <w:noProof/>
            <w:webHidden/>
          </w:rPr>
          <w:instrText xml:space="preserve"> PAGEREF _Toc86913772 \h </w:instrText>
        </w:r>
        <w:r w:rsidR="004C1E80">
          <w:rPr>
            <w:noProof/>
            <w:webHidden/>
          </w:rPr>
        </w:r>
        <w:r w:rsidR="004C1E80">
          <w:rPr>
            <w:noProof/>
            <w:webHidden/>
          </w:rPr>
          <w:fldChar w:fldCharType="separate"/>
        </w:r>
        <w:r w:rsidR="004C1E80">
          <w:rPr>
            <w:noProof/>
            <w:webHidden/>
          </w:rPr>
          <w:t>80</w:t>
        </w:r>
        <w:r w:rsidR="004C1E80">
          <w:rPr>
            <w:noProof/>
            <w:webHidden/>
          </w:rPr>
          <w:fldChar w:fldCharType="end"/>
        </w:r>
      </w:hyperlink>
    </w:p>
    <w:p w14:paraId="14FE8508" w14:textId="77777777" w:rsidR="004C1E80" w:rsidRPr="001F5902" w:rsidRDefault="002E0F67">
      <w:pPr>
        <w:pStyle w:val="TOC2"/>
        <w:tabs>
          <w:tab w:val="left" w:pos="633"/>
          <w:tab w:val="right" w:leader="dot" w:pos="9016"/>
        </w:tabs>
        <w:rPr>
          <w:rFonts w:cs="Times New Roman"/>
          <w:b w:val="0"/>
          <w:bCs w:val="0"/>
          <w:smallCaps w:val="0"/>
          <w:noProof/>
          <w:sz w:val="24"/>
          <w:szCs w:val="24"/>
        </w:rPr>
      </w:pPr>
      <w:hyperlink w:anchor="_Toc86913773" w:history="1">
        <w:r w:rsidR="004C1E80" w:rsidRPr="00B24727">
          <w:rPr>
            <w:rStyle w:val="Hyperlink"/>
            <w:noProof/>
            <w:lang w:val="en-MY"/>
          </w:rPr>
          <w:t>10.3</w:t>
        </w:r>
        <w:r w:rsidR="004C1E80" w:rsidRPr="001F5902">
          <w:rPr>
            <w:rFonts w:cs="Times New Roman"/>
            <w:b w:val="0"/>
            <w:bCs w:val="0"/>
            <w:smallCaps w:val="0"/>
            <w:noProof/>
            <w:sz w:val="24"/>
            <w:szCs w:val="24"/>
          </w:rPr>
          <w:tab/>
        </w:r>
        <w:r w:rsidR="004C1E80" w:rsidRPr="00B24727">
          <w:rPr>
            <w:rStyle w:val="Hyperlink"/>
            <w:noProof/>
            <w:lang w:val="en-MY"/>
          </w:rPr>
          <w:t>Onboarding a new Carrier Workflow</w:t>
        </w:r>
        <w:r w:rsidR="004C1E80">
          <w:rPr>
            <w:noProof/>
            <w:webHidden/>
          </w:rPr>
          <w:tab/>
        </w:r>
        <w:r w:rsidR="004C1E80">
          <w:rPr>
            <w:noProof/>
            <w:webHidden/>
          </w:rPr>
          <w:fldChar w:fldCharType="begin"/>
        </w:r>
        <w:r w:rsidR="004C1E80">
          <w:rPr>
            <w:noProof/>
            <w:webHidden/>
          </w:rPr>
          <w:instrText xml:space="preserve"> PAGEREF _Toc86913773 \h </w:instrText>
        </w:r>
        <w:r w:rsidR="004C1E80">
          <w:rPr>
            <w:noProof/>
            <w:webHidden/>
          </w:rPr>
        </w:r>
        <w:r w:rsidR="004C1E80">
          <w:rPr>
            <w:noProof/>
            <w:webHidden/>
          </w:rPr>
          <w:fldChar w:fldCharType="separate"/>
        </w:r>
        <w:r w:rsidR="004C1E80">
          <w:rPr>
            <w:noProof/>
            <w:webHidden/>
          </w:rPr>
          <w:t>81</w:t>
        </w:r>
        <w:r w:rsidR="004C1E80">
          <w:rPr>
            <w:noProof/>
            <w:webHidden/>
          </w:rPr>
          <w:fldChar w:fldCharType="end"/>
        </w:r>
      </w:hyperlink>
    </w:p>
    <w:p w14:paraId="034241A7" w14:textId="77777777" w:rsidR="004C1E80" w:rsidRPr="001F5902" w:rsidRDefault="002E0F67">
      <w:pPr>
        <w:pStyle w:val="TOC2"/>
        <w:tabs>
          <w:tab w:val="left" w:pos="633"/>
          <w:tab w:val="right" w:leader="dot" w:pos="9016"/>
        </w:tabs>
        <w:rPr>
          <w:rFonts w:cs="Times New Roman"/>
          <w:b w:val="0"/>
          <w:bCs w:val="0"/>
          <w:smallCaps w:val="0"/>
          <w:noProof/>
          <w:sz w:val="24"/>
          <w:szCs w:val="24"/>
        </w:rPr>
      </w:pPr>
      <w:hyperlink w:anchor="_Toc86913774" w:history="1">
        <w:r w:rsidR="004C1E80" w:rsidRPr="00B24727">
          <w:rPr>
            <w:rStyle w:val="Hyperlink"/>
            <w:noProof/>
            <w:lang w:val="en-MY"/>
          </w:rPr>
          <w:t>10.4</w:t>
        </w:r>
        <w:r w:rsidR="004C1E80" w:rsidRPr="001F5902">
          <w:rPr>
            <w:rFonts w:cs="Times New Roman"/>
            <w:b w:val="0"/>
            <w:bCs w:val="0"/>
            <w:smallCaps w:val="0"/>
            <w:noProof/>
            <w:sz w:val="24"/>
            <w:szCs w:val="24"/>
          </w:rPr>
          <w:tab/>
        </w:r>
        <w:r w:rsidR="004C1E80" w:rsidRPr="00B24727">
          <w:rPr>
            <w:rStyle w:val="Hyperlink"/>
            <w:noProof/>
            <w:lang w:val="en-MY"/>
          </w:rPr>
          <w:t>How to run GitHub Actions pipeline to deploy Blockchain Network</w:t>
        </w:r>
        <w:r w:rsidR="004C1E80">
          <w:rPr>
            <w:noProof/>
            <w:webHidden/>
          </w:rPr>
          <w:tab/>
        </w:r>
        <w:r w:rsidR="004C1E80">
          <w:rPr>
            <w:noProof/>
            <w:webHidden/>
          </w:rPr>
          <w:fldChar w:fldCharType="begin"/>
        </w:r>
        <w:r w:rsidR="004C1E80">
          <w:rPr>
            <w:noProof/>
            <w:webHidden/>
          </w:rPr>
          <w:instrText xml:space="preserve"> PAGEREF _Toc86913774 \h </w:instrText>
        </w:r>
        <w:r w:rsidR="004C1E80">
          <w:rPr>
            <w:noProof/>
            <w:webHidden/>
          </w:rPr>
        </w:r>
        <w:r w:rsidR="004C1E80">
          <w:rPr>
            <w:noProof/>
            <w:webHidden/>
          </w:rPr>
          <w:fldChar w:fldCharType="separate"/>
        </w:r>
        <w:r w:rsidR="004C1E80">
          <w:rPr>
            <w:noProof/>
            <w:webHidden/>
          </w:rPr>
          <w:t>82</w:t>
        </w:r>
        <w:r w:rsidR="004C1E80">
          <w:rPr>
            <w:noProof/>
            <w:webHidden/>
          </w:rPr>
          <w:fldChar w:fldCharType="end"/>
        </w:r>
      </w:hyperlink>
    </w:p>
    <w:p w14:paraId="1FDD4A8F" w14:textId="77777777" w:rsidR="004C1E80" w:rsidRPr="001F5902" w:rsidRDefault="002E0F67">
      <w:pPr>
        <w:pStyle w:val="TOC2"/>
        <w:tabs>
          <w:tab w:val="left" w:pos="633"/>
          <w:tab w:val="right" w:leader="dot" w:pos="9016"/>
        </w:tabs>
        <w:rPr>
          <w:rFonts w:cs="Times New Roman"/>
          <w:b w:val="0"/>
          <w:bCs w:val="0"/>
          <w:smallCaps w:val="0"/>
          <w:noProof/>
          <w:sz w:val="24"/>
          <w:szCs w:val="24"/>
        </w:rPr>
      </w:pPr>
      <w:hyperlink w:anchor="_Toc86913775" w:history="1">
        <w:r w:rsidR="004C1E80" w:rsidRPr="00B24727">
          <w:rPr>
            <w:rStyle w:val="Hyperlink"/>
            <w:noProof/>
            <w:lang w:val="en-MY"/>
          </w:rPr>
          <w:t>10.5</w:t>
        </w:r>
        <w:r w:rsidR="004C1E80" w:rsidRPr="001F5902">
          <w:rPr>
            <w:rFonts w:cs="Times New Roman"/>
            <w:b w:val="0"/>
            <w:bCs w:val="0"/>
            <w:smallCaps w:val="0"/>
            <w:noProof/>
            <w:sz w:val="24"/>
            <w:szCs w:val="24"/>
          </w:rPr>
          <w:tab/>
        </w:r>
        <w:r w:rsidR="004C1E80" w:rsidRPr="00B24727">
          <w:rPr>
            <w:rStyle w:val="Hyperlink"/>
            <w:noProof/>
            <w:lang w:val="en-MY"/>
          </w:rPr>
          <w:t>GitHub Actions list for setting the blockchain network and components</w:t>
        </w:r>
        <w:r w:rsidR="004C1E80">
          <w:rPr>
            <w:noProof/>
            <w:webHidden/>
          </w:rPr>
          <w:tab/>
        </w:r>
        <w:r w:rsidR="004C1E80">
          <w:rPr>
            <w:noProof/>
            <w:webHidden/>
          </w:rPr>
          <w:fldChar w:fldCharType="begin"/>
        </w:r>
        <w:r w:rsidR="004C1E80">
          <w:rPr>
            <w:noProof/>
            <w:webHidden/>
          </w:rPr>
          <w:instrText xml:space="preserve"> PAGEREF _Toc86913775 \h </w:instrText>
        </w:r>
        <w:r w:rsidR="004C1E80">
          <w:rPr>
            <w:noProof/>
            <w:webHidden/>
          </w:rPr>
        </w:r>
        <w:r w:rsidR="004C1E80">
          <w:rPr>
            <w:noProof/>
            <w:webHidden/>
          </w:rPr>
          <w:fldChar w:fldCharType="separate"/>
        </w:r>
        <w:r w:rsidR="004C1E80">
          <w:rPr>
            <w:noProof/>
            <w:webHidden/>
          </w:rPr>
          <w:t>85</w:t>
        </w:r>
        <w:r w:rsidR="004C1E80">
          <w:rPr>
            <w:noProof/>
            <w:webHidden/>
          </w:rPr>
          <w:fldChar w:fldCharType="end"/>
        </w:r>
      </w:hyperlink>
    </w:p>
    <w:p w14:paraId="07820DD9" w14:textId="77777777" w:rsidR="004C1E80" w:rsidRPr="001F5902" w:rsidRDefault="002E0F67">
      <w:pPr>
        <w:pStyle w:val="TOC2"/>
        <w:tabs>
          <w:tab w:val="left" w:pos="633"/>
          <w:tab w:val="right" w:leader="dot" w:pos="9016"/>
        </w:tabs>
        <w:rPr>
          <w:rFonts w:cs="Times New Roman"/>
          <w:b w:val="0"/>
          <w:bCs w:val="0"/>
          <w:smallCaps w:val="0"/>
          <w:noProof/>
          <w:sz w:val="24"/>
          <w:szCs w:val="24"/>
        </w:rPr>
      </w:pPr>
      <w:hyperlink w:anchor="_Toc86913776" w:history="1">
        <w:r w:rsidR="004C1E80" w:rsidRPr="00B24727">
          <w:rPr>
            <w:rStyle w:val="Hyperlink"/>
            <w:noProof/>
            <w:lang w:val="en-MY"/>
          </w:rPr>
          <w:t>10.6</w:t>
        </w:r>
        <w:r w:rsidR="004C1E80" w:rsidRPr="001F5902">
          <w:rPr>
            <w:rFonts w:cs="Times New Roman"/>
            <w:b w:val="0"/>
            <w:bCs w:val="0"/>
            <w:smallCaps w:val="0"/>
            <w:noProof/>
            <w:sz w:val="24"/>
            <w:szCs w:val="24"/>
          </w:rPr>
          <w:tab/>
        </w:r>
        <w:r w:rsidR="004C1E80" w:rsidRPr="00B24727">
          <w:rPr>
            <w:rStyle w:val="Hyperlink"/>
            <w:noProof/>
            <w:lang w:val="en-MY"/>
          </w:rPr>
          <w:t>Connecting to Vault Cluster (Org MSP and Orderer TLS Certificate)</w:t>
        </w:r>
        <w:r w:rsidR="004C1E80">
          <w:rPr>
            <w:noProof/>
            <w:webHidden/>
          </w:rPr>
          <w:tab/>
        </w:r>
        <w:r w:rsidR="004C1E80">
          <w:rPr>
            <w:noProof/>
            <w:webHidden/>
          </w:rPr>
          <w:fldChar w:fldCharType="begin"/>
        </w:r>
        <w:r w:rsidR="004C1E80">
          <w:rPr>
            <w:noProof/>
            <w:webHidden/>
          </w:rPr>
          <w:instrText xml:space="preserve"> PAGEREF _Toc86913776 \h </w:instrText>
        </w:r>
        <w:r w:rsidR="004C1E80">
          <w:rPr>
            <w:noProof/>
            <w:webHidden/>
          </w:rPr>
        </w:r>
        <w:r w:rsidR="004C1E80">
          <w:rPr>
            <w:noProof/>
            <w:webHidden/>
          </w:rPr>
          <w:fldChar w:fldCharType="separate"/>
        </w:r>
        <w:r w:rsidR="004C1E80">
          <w:rPr>
            <w:noProof/>
            <w:webHidden/>
          </w:rPr>
          <w:t>86</w:t>
        </w:r>
        <w:r w:rsidR="004C1E80">
          <w:rPr>
            <w:noProof/>
            <w:webHidden/>
          </w:rPr>
          <w:fldChar w:fldCharType="end"/>
        </w:r>
      </w:hyperlink>
    </w:p>
    <w:p w14:paraId="2359E34C" w14:textId="77777777" w:rsidR="004C1E80" w:rsidRPr="001F5902" w:rsidRDefault="002E0F67">
      <w:pPr>
        <w:pStyle w:val="TOC2"/>
        <w:tabs>
          <w:tab w:val="left" w:pos="633"/>
          <w:tab w:val="right" w:leader="dot" w:pos="9016"/>
        </w:tabs>
        <w:rPr>
          <w:rFonts w:cs="Times New Roman"/>
          <w:b w:val="0"/>
          <w:bCs w:val="0"/>
          <w:smallCaps w:val="0"/>
          <w:noProof/>
          <w:sz w:val="24"/>
          <w:szCs w:val="24"/>
        </w:rPr>
      </w:pPr>
      <w:hyperlink w:anchor="_Toc86913777" w:history="1">
        <w:r w:rsidR="004C1E80" w:rsidRPr="00B24727">
          <w:rPr>
            <w:rStyle w:val="Hyperlink"/>
            <w:noProof/>
            <w:lang w:val="en-MY"/>
          </w:rPr>
          <w:t>10.7</w:t>
        </w:r>
        <w:r w:rsidR="004C1E80" w:rsidRPr="001F5902">
          <w:rPr>
            <w:rFonts w:cs="Times New Roman"/>
            <w:b w:val="0"/>
            <w:bCs w:val="0"/>
            <w:smallCaps w:val="0"/>
            <w:noProof/>
            <w:sz w:val="24"/>
            <w:szCs w:val="24"/>
          </w:rPr>
          <w:tab/>
        </w:r>
        <w:r w:rsidR="004C1E80" w:rsidRPr="00B24727">
          <w:rPr>
            <w:rStyle w:val="Hyperlink"/>
            <w:noProof/>
            <w:lang w:val="en-MY"/>
          </w:rPr>
          <w:t>Create Secret using AWS Secret Manager</w:t>
        </w:r>
        <w:r w:rsidR="004C1E80">
          <w:rPr>
            <w:noProof/>
            <w:webHidden/>
          </w:rPr>
          <w:tab/>
        </w:r>
        <w:r w:rsidR="004C1E80">
          <w:rPr>
            <w:noProof/>
            <w:webHidden/>
          </w:rPr>
          <w:fldChar w:fldCharType="begin"/>
        </w:r>
        <w:r w:rsidR="004C1E80">
          <w:rPr>
            <w:noProof/>
            <w:webHidden/>
          </w:rPr>
          <w:instrText xml:space="preserve"> PAGEREF _Toc86913777 \h </w:instrText>
        </w:r>
        <w:r w:rsidR="004C1E80">
          <w:rPr>
            <w:noProof/>
            <w:webHidden/>
          </w:rPr>
        </w:r>
        <w:r w:rsidR="004C1E80">
          <w:rPr>
            <w:noProof/>
            <w:webHidden/>
          </w:rPr>
          <w:fldChar w:fldCharType="separate"/>
        </w:r>
        <w:r w:rsidR="004C1E80">
          <w:rPr>
            <w:noProof/>
            <w:webHidden/>
          </w:rPr>
          <w:t>88</w:t>
        </w:r>
        <w:r w:rsidR="004C1E80">
          <w:rPr>
            <w:noProof/>
            <w:webHidden/>
          </w:rPr>
          <w:fldChar w:fldCharType="end"/>
        </w:r>
      </w:hyperlink>
    </w:p>
    <w:p w14:paraId="4A71AD8E" w14:textId="77777777" w:rsidR="004C1E80" w:rsidRPr="001F5902" w:rsidRDefault="002E0F67">
      <w:pPr>
        <w:pStyle w:val="TOC2"/>
        <w:tabs>
          <w:tab w:val="left" w:pos="633"/>
          <w:tab w:val="right" w:leader="dot" w:pos="9016"/>
        </w:tabs>
        <w:rPr>
          <w:rFonts w:cs="Times New Roman"/>
          <w:b w:val="0"/>
          <w:bCs w:val="0"/>
          <w:smallCaps w:val="0"/>
          <w:noProof/>
          <w:sz w:val="24"/>
          <w:szCs w:val="24"/>
        </w:rPr>
      </w:pPr>
      <w:hyperlink w:anchor="_Toc86913778" w:history="1">
        <w:r w:rsidR="004C1E80" w:rsidRPr="00B24727">
          <w:rPr>
            <w:rStyle w:val="Hyperlink"/>
            <w:noProof/>
            <w:lang w:val="en-MY"/>
          </w:rPr>
          <w:t>10.8</w:t>
        </w:r>
        <w:r w:rsidR="004C1E80" w:rsidRPr="001F5902">
          <w:rPr>
            <w:rFonts w:cs="Times New Roman"/>
            <w:b w:val="0"/>
            <w:bCs w:val="0"/>
            <w:smallCaps w:val="0"/>
            <w:noProof/>
            <w:sz w:val="24"/>
            <w:szCs w:val="24"/>
          </w:rPr>
          <w:tab/>
        </w:r>
        <w:r w:rsidR="004C1E80" w:rsidRPr="00B24727">
          <w:rPr>
            <w:rStyle w:val="Hyperlink"/>
            <w:noProof/>
            <w:lang w:val="en-MY"/>
          </w:rPr>
          <w:t>Details of GitHub Actions List related to Deploy Blockchain Network</w:t>
        </w:r>
        <w:r w:rsidR="004C1E80">
          <w:rPr>
            <w:noProof/>
            <w:webHidden/>
          </w:rPr>
          <w:tab/>
        </w:r>
        <w:r w:rsidR="004C1E80">
          <w:rPr>
            <w:noProof/>
            <w:webHidden/>
          </w:rPr>
          <w:fldChar w:fldCharType="begin"/>
        </w:r>
        <w:r w:rsidR="004C1E80">
          <w:rPr>
            <w:noProof/>
            <w:webHidden/>
          </w:rPr>
          <w:instrText xml:space="preserve"> PAGEREF _Toc86913778 \h </w:instrText>
        </w:r>
        <w:r w:rsidR="004C1E80">
          <w:rPr>
            <w:noProof/>
            <w:webHidden/>
          </w:rPr>
        </w:r>
        <w:r w:rsidR="004C1E80">
          <w:rPr>
            <w:noProof/>
            <w:webHidden/>
          </w:rPr>
          <w:fldChar w:fldCharType="separate"/>
        </w:r>
        <w:r w:rsidR="004C1E80">
          <w:rPr>
            <w:noProof/>
            <w:webHidden/>
          </w:rPr>
          <w:t>90</w:t>
        </w:r>
        <w:r w:rsidR="004C1E80">
          <w:rPr>
            <w:noProof/>
            <w:webHidden/>
          </w:rPr>
          <w:fldChar w:fldCharType="end"/>
        </w:r>
      </w:hyperlink>
    </w:p>
    <w:p w14:paraId="061BFD5A" w14:textId="77777777" w:rsidR="004C1E80" w:rsidRPr="001F5902" w:rsidRDefault="002E0F67">
      <w:pPr>
        <w:pStyle w:val="TOC3"/>
        <w:tabs>
          <w:tab w:val="left" w:pos="797"/>
          <w:tab w:val="right" w:leader="dot" w:pos="9016"/>
        </w:tabs>
        <w:rPr>
          <w:rFonts w:cs="Times New Roman"/>
          <w:smallCaps w:val="0"/>
          <w:noProof/>
          <w:sz w:val="24"/>
          <w:szCs w:val="24"/>
        </w:rPr>
      </w:pPr>
      <w:hyperlink w:anchor="_Toc86913779" w:history="1">
        <w:r w:rsidR="004C1E80" w:rsidRPr="00B24727">
          <w:rPr>
            <w:rStyle w:val="Hyperlink"/>
            <w:noProof/>
            <w:lang w:val="en-MY"/>
          </w:rPr>
          <w:t>10.8.1</w:t>
        </w:r>
        <w:r w:rsidR="004C1E80" w:rsidRPr="001F5902">
          <w:rPr>
            <w:rFonts w:cs="Times New Roman"/>
            <w:smallCaps w:val="0"/>
            <w:noProof/>
            <w:sz w:val="24"/>
            <w:szCs w:val="24"/>
          </w:rPr>
          <w:tab/>
        </w:r>
        <w:r w:rsidR="004C1E80" w:rsidRPr="00B24727">
          <w:rPr>
            <w:rStyle w:val="Hyperlink"/>
            <w:noProof/>
            <w:lang w:val="en-MY"/>
          </w:rPr>
          <w:t>Action: baf_image</w:t>
        </w:r>
        <w:r w:rsidR="004C1E80">
          <w:rPr>
            <w:noProof/>
            <w:webHidden/>
          </w:rPr>
          <w:tab/>
        </w:r>
        <w:r w:rsidR="004C1E80">
          <w:rPr>
            <w:noProof/>
            <w:webHidden/>
          </w:rPr>
          <w:fldChar w:fldCharType="begin"/>
        </w:r>
        <w:r w:rsidR="004C1E80">
          <w:rPr>
            <w:noProof/>
            <w:webHidden/>
          </w:rPr>
          <w:instrText xml:space="preserve"> PAGEREF _Toc86913779 \h </w:instrText>
        </w:r>
        <w:r w:rsidR="004C1E80">
          <w:rPr>
            <w:noProof/>
            <w:webHidden/>
          </w:rPr>
        </w:r>
        <w:r w:rsidR="004C1E80">
          <w:rPr>
            <w:noProof/>
            <w:webHidden/>
          </w:rPr>
          <w:fldChar w:fldCharType="separate"/>
        </w:r>
        <w:r w:rsidR="004C1E80">
          <w:rPr>
            <w:noProof/>
            <w:webHidden/>
          </w:rPr>
          <w:t>90</w:t>
        </w:r>
        <w:r w:rsidR="004C1E80">
          <w:rPr>
            <w:noProof/>
            <w:webHidden/>
          </w:rPr>
          <w:fldChar w:fldCharType="end"/>
        </w:r>
      </w:hyperlink>
    </w:p>
    <w:p w14:paraId="7AD31439" w14:textId="77777777" w:rsidR="004C1E80" w:rsidRPr="001F5902" w:rsidRDefault="002E0F67">
      <w:pPr>
        <w:pStyle w:val="TOC3"/>
        <w:tabs>
          <w:tab w:val="left" w:pos="797"/>
          <w:tab w:val="right" w:leader="dot" w:pos="9016"/>
        </w:tabs>
        <w:rPr>
          <w:rFonts w:cs="Times New Roman"/>
          <w:smallCaps w:val="0"/>
          <w:noProof/>
          <w:sz w:val="24"/>
          <w:szCs w:val="24"/>
        </w:rPr>
      </w:pPr>
      <w:hyperlink w:anchor="_Toc86913780" w:history="1">
        <w:r w:rsidR="004C1E80" w:rsidRPr="00B24727">
          <w:rPr>
            <w:rStyle w:val="Hyperlink"/>
            <w:noProof/>
            <w:lang w:val="en-MY"/>
          </w:rPr>
          <w:t>10.8.2</w:t>
        </w:r>
        <w:r w:rsidR="004C1E80" w:rsidRPr="001F5902">
          <w:rPr>
            <w:rFonts w:cs="Times New Roman"/>
            <w:smallCaps w:val="0"/>
            <w:noProof/>
            <w:sz w:val="24"/>
            <w:szCs w:val="24"/>
          </w:rPr>
          <w:tab/>
        </w:r>
        <w:r w:rsidR="004C1E80" w:rsidRPr="00B24727">
          <w:rPr>
            <w:rStyle w:val="Hyperlink"/>
            <w:noProof/>
            <w:lang w:val="en-MY"/>
          </w:rPr>
          <w:t>Action: vault</w:t>
        </w:r>
        <w:r w:rsidR="004C1E80">
          <w:rPr>
            <w:noProof/>
            <w:webHidden/>
          </w:rPr>
          <w:tab/>
        </w:r>
        <w:r w:rsidR="004C1E80">
          <w:rPr>
            <w:noProof/>
            <w:webHidden/>
          </w:rPr>
          <w:fldChar w:fldCharType="begin"/>
        </w:r>
        <w:r w:rsidR="004C1E80">
          <w:rPr>
            <w:noProof/>
            <w:webHidden/>
          </w:rPr>
          <w:instrText xml:space="preserve"> PAGEREF _Toc86913780 \h </w:instrText>
        </w:r>
        <w:r w:rsidR="004C1E80">
          <w:rPr>
            <w:noProof/>
            <w:webHidden/>
          </w:rPr>
        </w:r>
        <w:r w:rsidR="004C1E80">
          <w:rPr>
            <w:noProof/>
            <w:webHidden/>
          </w:rPr>
          <w:fldChar w:fldCharType="separate"/>
        </w:r>
        <w:r w:rsidR="004C1E80">
          <w:rPr>
            <w:noProof/>
            <w:webHidden/>
          </w:rPr>
          <w:t>90</w:t>
        </w:r>
        <w:r w:rsidR="004C1E80">
          <w:rPr>
            <w:noProof/>
            <w:webHidden/>
          </w:rPr>
          <w:fldChar w:fldCharType="end"/>
        </w:r>
      </w:hyperlink>
    </w:p>
    <w:p w14:paraId="0EBBC732" w14:textId="77777777" w:rsidR="004C1E80" w:rsidRPr="001F5902" w:rsidRDefault="002E0F67">
      <w:pPr>
        <w:pStyle w:val="TOC3"/>
        <w:tabs>
          <w:tab w:val="left" w:pos="797"/>
          <w:tab w:val="right" w:leader="dot" w:pos="9016"/>
        </w:tabs>
        <w:rPr>
          <w:rFonts w:cs="Times New Roman"/>
          <w:smallCaps w:val="0"/>
          <w:noProof/>
          <w:sz w:val="24"/>
          <w:szCs w:val="24"/>
        </w:rPr>
      </w:pPr>
      <w:hyperlink w:anchor="_Toc86913781" w:history="1">
        <w:r w:rsidR="004C1E80" w:rsidRPr="00B24727">
          <w:rPr>
            <w:rStyle w:val="Hyperlink"/>
            <w:noProof/>
            <w:lang w:val="en-MY"/>
          </w:rPr>
          <w:t>10.8.3</w:t>
        </w:r>
        <w:r w:rsidR="004C1E80" w:rsidRPr="001F5902">
          <w:rPr>
            <w:rFonts w:cs="Times New Roman"/>
            <w:smallCaps w:val="0"/>
            <w:noProof/>
            <w:sz w:val="24"/>
            <w:szCs w:val="24"/>
          </w:rPr>
          <w:tab/>
        </w:r>
        <w:r w:rsidR="004C1E80" w:rsidRPr="00B24727">
          <w:rPr>
            <w:rStyle w:val="Hyperlink"/>
            <w:noProof/>
            <w:lang w:val="en-MY"/>
          </w:rPr>
          <w:t>Action: deploy_network</w:t>
        </w:r>
        <w:r w:rsidR="004C1E80">
          <w:rPr>
            <w:noProof/>
            <w:webHidden/>
          </w:rPr>
          <w:tab/>
        </w:r>
        <w:r w:rsidR="004C1E80">
          <w:rPr>
            <w:noProof/>
            <w:webHidden/>
          </w:rPr>
          <w:fldChar w:fldCharType="begin"/>
        </w:r>
        <w:r w:rsidR="004C1E80">
          <w:rPr>
            <w:noProof/>
            <w:webHidden/>
          </w:rPr>
          <w:instrText xml:space="preserve"> PAGEREF _Toc86913781 \h </w:instrText>
        </w:r>
        <w:r w:rsidR="004C1E80">
          <w:rPr>
            <w:noProof/>
            <w:webHidden/>
          </w:rPr>
        </w:r>
        <w:r w:rsidR="004C1E80">
          <w:rPr>
            <w:noProof/>
            <w:webHidden/>
          </w:rPr>
          <w:fldChar w:fldCharType="separate"/>
        </w:r>
        <w:r w:rsidR="004C1E80">
          <w:rPr>
            <w:noProof/>
            <w:webHidden/>
          </w:rPr>
          <w:t>91</w:t>
        </w:r>
        <w:r w:rsidR="004C1E80">
          <w:rPr>
            <w:noProof/>
            <w:webHidden/>
          </w:rPr>
          <w:fldChar w:fldCharType="end"/>
        </w:r>
      </w:hyperlink>
    </w:p>
    <w:p w14:paraId="54D57FA3" w14:textId="77777777" w:rsidR="004C1E80" w:rsidRPr="001F5902" w:rsidRDefault="002E0F67">
      <w:pPr>
        <w:pStyle w:val="TOC3"/>
        <w:tabs>
          <w:tab w:val="left" w:pos="797"/>
          <w:tab w:val="right" w:leader="dot" w:pos="9016"/>
        </w:tabs>
        <w:rPr>
          <w:rFonts w:cs="Times New Roman"/>
          <w:smallCaps w:val="0"/>
          <w:noProof/>
          <w:sz w:val="24"/>
          <w:szCs w:val="24"/>
        </w:rPr>
      </w:pPr>
      <w:hyperlink w:anchor="_Toc86913782" w:history="1">
        <w:r w:rsidR="004C1E80" w:rsidRPr="00B24727">
          <w:rPr>
            <w:rStyle w:val="Hyperlink"/>
            <w:noProof/>
            <w:lang w:val="en-MY"/>
          </w:rPr>
          <w:t>10.8.4</w:t>
        </w:r>
        <w:r w:rsidR="004C1E80" w:rsidRPr="001F5902">
          <w:rPr>
            <w:rFonts w:cs="Times New Roman"/>
            <w:smallCaps w:val="0"/>
            <w:noProof/>
            <w:sz w:val="24"/>
            <w:szCs w:val="24"/>
          </w:rPr>
          <w:tab/>
        </w:r>
        <w:r w:rsidR="004C1E80" w:rsidRPr="00B24727">
          <w:rPr>
            <w:rStyle w:val="Hyperlink"/>
            <w:noProof/>
            <w:lang w:val="en-MY"/>
          </w:rPr>
          <w:t>Action: chaincode</w:t>
        </w:r>
        <w:r w:rsidR="004C1E80">
          <w:rPr>
            <w:noProof/>
            <w:webHidden/>
          </w:rPr>
          <w:tab/>
        </w:r>
        <w:r w:rsidR="004C1E80">
          <w:rPr>
            <w:noProof/>
            <w:webHidden/>
          </w:rPr>
          <w:fldChar w:fldCharType="begin"/>
        </w:r>
        <w:r w:rsidR="004C1E80">
          <w:rPr>
            <w:noProof/>
            <w:webHidden/>
          </w:rPr>
          <w:instrText xml:space="preserve"> PAGEREF _Toc86913782 \h </w:instrText>
        </w:r>
        <w:r w:rsidR="004C1E80">
          <w:rPr>
            <w:noProof/>
            <w:webHidden/>
          </w:rPr>
        </w:r>
        <w:r w:rsidR="004C1E80">
          <w:rPr>
            <w:noProof/>
            <w:webHidden/>
          </w:rPr>
          <w:fldChar w:fldCharType="separate"/>
        </w:r>
        <w:r w:rsidR="004C1E80">
          <w:rPr>
            <w:noProof/>
            <w:webHidden/>
          </w:rPr>
          <w:t>92</w:t>
        </w:r>
        <w:r w:rsidR="004C1E80">
          <w:rPr>
            <w:noProof/>
            <w:webHidden/>
          </w:rPr>
          <w:fldChar w:fldCharType="end"/>
        </w:r>
      </w:hyperlink>
    </w:p>
    <w:p w14:paraId="1D8E6C14" w14:textId="77777777" w:rsidR="004C1E80" w:rsidRPr="001F5902" w:rsidRDefault="002E0F67">
      <w:pPr>
        <w:pStyle w:val="TOC3"/>
        <w:tabs>
          <w:tab w:val="left" w:pos="797"/>
          <w:tab w:val="right" w:leader="dot" w:pos="9016"/>
        </w:tabs>
        <w:rPr>
          <w:rFonts w:cs="Times New Roman"/>
          <w:smallCaps w:val="0"/>
          <w:noProof/>
          <w:sz w:val="24"/>
          <w:szCs w:val="24"/>
        </w:rPr>
      </w:pPr>
      <w:hyperlink w:anchor="_Toc86913783" w:history="1">
        <w:r w:rsidR="004C1E80" w:rsidRPr="00B24727">
          <w:rPr>
            <w:rStyle w:val="Hyperlink"/>
            <w:noProof/>
            <w:lang w:val="en-MY"/>
          </w:rPr>
          <w:t>10.8.5</w:t>
        </w:r>
        <w:r w:rsidR="004C1E80" w:rsidRPr="001F5902">
          <w:rPr>
            <w:rFonts w:cs="Times New Roman"/>
            <w:smallCaps w:val="0"/>
            <w:noProof/>
            <w:sz w:val="24"/>
            <w:szCs w:val="24"/>
          </w:rPr>
          <w:tab/>
        </w:r>
        <w:r w:rsidR="004C1E80" w:rsidRPr="00B24727">
          <w:rPr>
            <w:rStyle w:val="Hyperlink"/>
            <w:noProof/>
            <w:lang w:val="en-MY"/>
          </w:rPr>
          <w:t>Action: join_peer</w:t>
        </w:r>
        <w:r w:rsidR="004C1E80">
          <w:rPr>
            <w:noProof/>
            <w:webHidden/>
          </w:rPr>
          <w:tab/>
        </w:r>
        <w:r w:rsidR="004C1E80">
          <w:rPr>
            <w:noProof/>
            <w:webHidden/>
          </w:rPr>
          <w:fldChar w:fldCharType="begin"/>
        </w:r>
        <w:r w:rsidR="004C1E80">
          <w:rPr>
            <w:noProof/>
            <w:webHidden/>
          </w:rPr>
          <w:instrText xml:space="preserve"> PAGEREF _Toc86913783 \h </w:instrText>
        </w:r>
        <w:r w:rsidR="004C1E80">
          <w:rPr>
            <w:noProof/>
            <w:webHidden/>
          </w:rPr>
        </w:r>
        <w:r w:rsidR="004C1E80">
          <w:rPr>
            <w:noProof/>
            <w:webHidden/>
          </w:rPr>
          <w:fldChar w:fldCharType="separate"/>
        </w:r>
        <w:r w:rsidR="004C1E80">
          <w:rPr>
            <w:noProof/>
            <w:webHidden/>
          </w:rPr>
          <w:t>94</w:t>
        </w:r>
        <w:r w:rsidR="004C1E80">
          <w:rPr>
            <w:noProof/>
            <w:webHidden/>
          </w:rPr>
          <w:fldChar w:fldCharType="end"/>
        </w:r>
      </w:hyperlink>
    </w:p>
    <w:p w14:paraId="7BD50943" w14:textId="77777777" w:rsidR="004C1E80" w:rsidRPr="001F5902" w:rsidRDefault="002E0F67">
      <w:pPr>
        <w:pStyle w:val="TOC3"/>
        <w:tabs>
          <w:tab w:val="left" w:pos="797"/>
          <w:tab w:val="right" w:leader="dot" w:pos="9016"/>
        </w:tabs>
        <w:rPr>
          <w:rFonts w:cs="Times New Roman"/>
          <w:smallCaps w:val="0"/>
          <w:noProof/>
          <w:sz w:val="24"/>
          <w:szCs w:val="24"/>
        </w:rPr>
      </w:pPr>
      <w:hyperlink w:anchor="_Toc86913784" w:history="1">
        <w:r w:rsidR="004C1E80" w:rsidRPr="00B24727">
          <w:rPr>
            <w:rStyle w:val="Hyperlink"/>
            <w:noProof/>
            <w:lang w:val="en-MY"/>
          </w:rPr>
          <w:t>10.8.6</w:t>
        </w:r>
        <w:r w:rsidR="004C1E80" w:rsidRPr="001F5902">
          <w:rPr>
            <w:rFonts w:cs="Times New Roman"/>
            <w:smallCaps w:val="0"/>
            <w:noProof/>
            <w:sz w:val="24"/>
            <w:szCs w:val="24"/>
          </w:rPr>
          <w:tab/>
        </w:r>
        <w:r w:rsidR="004C1E80" w:rsidRPr="00B24727">
          <w:rPr>
            <w:rStyle w:val="Hyperlink"/>
            <w:noProof/>
            <w:lang w:val="en-MY"/>
          </w:rPr>
          <w:t>Action: register_users</w:t>
        </w:r>
        <w:r w:rsidR="004C1E80">
          <w:rPr>
            <w:noProof/>
            <w:webHidden/>
          </w:rPr>
          <w:tab/>
        </w:r>
        <w:r w:rsidR="004C1E80">
          <w:rPr>
            <w:noProof/>
            <w:webHidden/>
          </w:rPr>
          <w:fldChar w:fldCharType="begin"/>
        </w:r>
        <w:r w:rsidR="004C1E80">
          <w:rPr>
            <w:noProof/>
            <w:webHidden/>
          </w:rPr>
          <w:instrText xml:space="preserve"> PAGEREF _Toc86913784 \h </w:instrText>
        </w:r>
        <w:r w:rsidR="004C1E80">
          <w:rPr>
            <w:noProof/>
            <w:webHidden/>
          </w:rPr>
        </w:r>
        <w:r w:rsidR="004C1E80">
          <w:rPr>
            <w:noProof/>
            <w:webHidden/>
          </w:rPr>
          <w:fldChar w:fldCharType="separate"/>
        </w:r>
        <w:r w:rsidR="004C1E80">
          <w:rPr>
            <w:noProof/>
            <w:webHidden/>
          </w:rPr>
          <w:t>95</w:t>
        </w:r>
        <w:r w:rsidR="004C1E80">
          <w:rPr>
            <w:noProof/>
            <w:webHidden/>
          </w:rPr>
          <w:fldChar w:fldCharType="end"/>
        </w:r>
      </w:hyperlink>
    </w:p>
    <w:p w14:paraId="36D152EA" w14:textId="77777777" w:rsidR="004C1E80" w:rsidRPr="001F5902" w:rsidRDefault="002E0F67">
      <w:pPr>
        <w:pStyle w:val="TOC3"/>
        <w:tabs>
          <w:tab w:val="left" w:pos="797"/>
          <w:tab w:val="right" w:leader="dot" w:pos="9016"/>
        </w:tabs>
        <w:rPr>
          <w:rFonts w:cs="Times New Roman"/>
          <w:smallCaps w:val="0"/>
          <w:noProof/>
          <w:sz w:val="24"/>
          <w:szCs w:val="24"/>
        </w:rPr>
      </w:pPr>
      <w:hyperlink w:anchor="_Toc86913785" w:history="1">
        <w:r w:rsidR="004C1E80" w:rsidRPr="00B24727">
          <w:rPr>
            <w:rStyle w:val="Hyperlink"/>
            <w:noProof/>
            <w:lang w:val="en-MY"/>
          </w:rPr>
          <w:t>10.8.7</w:t>
        </w:r>
        <w:r w:rsidR="004C1E80" w:rsidRPr="001F5902">
          <w:rPr>
            <w:rFonts w:cs="Times New Roman"/>
            <w:smallCaps w:val="0"/>
            <w:noProof/>
            <w:sz w:val="24"/>
            <w:szCs w:val="24"/>
          </w:rPr>
          <w:tab/>
        </w:r>
        <w:r w:rsidR="004C1E80" w:rsidRPr="00B24727">
          <w:rPr>
            <w:rStyle w:val="Hyperlink"/>
            <w:noProof/>
            <w:lang w:val="en-MY"/>
          </w:rPr>
          <w:t>Action: add_new_channel</w:t>
        </w:r>
        <w:r w:rsidR="004C1E80">
          <w:rPr>
            <w:noProof/>
            <w:webHidden/>
          </w:rPr>
          <w:tab/>
        </w:r>
        <w:r w:rsidR="004C1E80">
          <w:rPr>
            <w:noProof/>
            <w:webHidden/>
          </w:rPr>
          <w:fldChar w:fldCharType="begin"/>
        </w:r>
        <w:r w:rsidR="004C1E80">
          <w:rPr>
            <w:noProof/>
            <w:webHidden/>
          </w:rPr>
          <w:instrText xml:space="preserve"> PAGEREF _Toc86913785 \h </w:instrText>
        </w:r>
        <w:r w:rsidR="004C1E80">
          <w:rPr>
            <w:noProof/>
            <w:webHidden/>
          </w:rPr>
        </w:r>
        <w:r w:rsidR="004C1E80">
          <w:rPr>
            <w:noProof/>
            <w:webHidden/>
          </w:rPr>
          <w:fldChar w:fldCharType="separate"/>
        </w:r>
        <w:r w:rsidR="004C1E80">
          <w:rPr>
            <w:noProof/>
            <w:webHidden/>
          </w:rPr>
          <w:t>96</w:t>
        </w:r>
        <w:r w:rsidR="004C1E80">
          <w:rPr>
            <w:noProof/>
            <w:webHidden/>
          </w:rPr>
          <w:fldChar w:fldCharType="end"/>
        </w:r>
      </w:hyperlink>
    </w:p>
    <w:p w14:paraId="1766B35A" w14:textId="77777777" w:rsidR="004C1E80" w:rsidRPr="001F5902" w:rsidRDefault="002E0F67">
      <w:pPr>
        <w:pStyle w:val="TOC3"/>
        <w:tabs>
          <w:tab w:val="left" w:pos="797"/>
          <w:tab w:val="right" w:leader="dot" w:pos="9016"/>
        </w:tabs>
        <w:rPr>
          <w:rFonts w:cs="Times New Roman"/>
          <w:smallCaps w:val="0"/>
          <w:noProof/>
          <w:sz w:val="24"/>
          <w:szCs w:val="24"/>
        </w:rPr>
      </w:pPr>
      <w:hyperlink w:anchor="_Toc86913786" w:history="1">
        <w:r w:rsidR="004C1E80" w:rsidRPr="00B24727">
          <w:rPr>
            <w:rStyle w:val="Hyperlink"/>
            <w:noProof/>
            <w:lang w:val="en-MY"/>
          </w:rPr>
          <w:t>10.8.8</w:t>
        </w:r>
        <w:r w:rsidR="004C1E80" w:rsidRPr="001F5902">
          <w:rPr>
            <w:rFonts w:cs="Times New Roman"/>
            <w:smallCaps w:val="0"/>
            <w:noProof/>
            <w:sz w:val="24"/>
            <w:szCs w:val="24"/>
          </w:rPr>
          <w:tab/>
        </w:r>
        <w:r w:rsidR="004C1E80" w:rsidRPr="00B24727">
          <w:rPr>
            <w:rStyle w:val="Hyperlink"/>
            <w:noProof/>
            <w:lang w:val="en-MY"/>
          </w:rPr>
          <w:t>Action: add_new_org</w:t>
        </w:r>
        <w:r w:rsidR="004C1E80">
          <w:rPr>
            <w:noProof/>
            <w:webHidden/>
          </w:rPr>
          <w:tab/>
        </w:r>
        <w:r w:rsidR="004C1E80">
          <w:rPr>
            <w:noProof/>
            <w:webHidden/>
          </w:rPr>
          <w:fldChar w:fldCharType="begin"/>
        </w:r>
        <w:r w:rsidR="004C1E80">
          <w:rPr>
            <w:noProof/>
            <w:webHidden/>
          </w:rPr>
          <w:instrText xml:space="preserve"> PAGEREF _Toc86913786 \h </w:instrText>
        </w:r>
        <w:r w:rsidR="004C1E80">
          <w:rPr>
            <w:noProof/>
            <w:webHidden/>
          </w:rPr>
        </w:r>
        <w:r w:rsidR="004C1E80">
          <w:rPr>
            <w:noProof/>
            <w:webHidden/>
          </w:rPr>
          <w:fldChar w:fldCharType="separate"/>
        </w:r>
        <w:r w:rsidR="004C1E80">
          <w:rPr>
            <w:noProof/>
            <w:webHidden/>
          </w:rPr>
          <w:t>97</w:t>
        </w:r>
        <w:r w:rsidR="004C1E80">
          <w:rPr>
            <w:noProof/>
            <w:webHidden/>
          </w:rPr>
          <w:fldChar w:fldCharType="end"/>
        </w:r>
      </w:hyperlink>
    </w:p>
    <w:p w14:paraId="59FB3D17" w14:textId="77777777" w:rsidR="004C1E80" w:rsidRPr="001F5902" w:rsidRDefault="002E0F67">
      <w:pPr>
        <w:pStyle w:val="TOC3"/>
        <w:tabs>
          <w:tab w:val="left" w:pos="797"/>
          <w:tab w:val="right" w:leader="dot" w:pos="9016"/>
        </w:tabs>
        <w:rPr>
          <w:rFonts w:cs="Times New Roman"/>
          <w:smallCaps w:val="0"/>
          <w:noProof/>
          <w:sz w:val="24"/>
          <w:szCs w:val="24"/>
        </w:rPr>
      </w:pPr>
      <w:hyperlink w:anchor="_Toc86913787" w:history="1">
        <w:r w:rsidR="004C1E80" w:rsidRPr="00B24727">
          <w:rPr>
            <w:rStyle w:val="Hyperlink"/>
            <w:noProof/>
            <w:lang w:val="en-MY"/>
          </w:rPr>
          <w:t>10.8.9</w:t>
        </w:r>
        <w:r w:rsidR="004C1E80" w:rsidRPr="001F5902">
          <w:rPr>
            <w:rFonts w:cs="Times New Roman"/>
            <w:smallCaps w:val="0"/>
            <w:noProof/>
            <w:sz w:val="24"/>
            <w:szCs w:val="24"/>
          </w:rPr>
          <w:tab/>
        </w:r>
        <w:r w:rsidR="004C1E80" w:rsidRPr="00B24727">
          <w:rPr>
            <w:rStyle w:val="Hyperlink"/>
            <w:noProof/>
            <w:lang w:val="en-MY"/>
          </w:rPr>
          <w:t>Action: new_org</w:t>
        </w:r>
        <w:r w:rsidR="004C1E80">
          <w:rPr>
            <w:noProof/>
            <w:webHidden/>
          </w:rPr>
          <w:tab/>
        </w:r>
        <w:r w:rsidR="004C1E80">
          <w:rPr>
            <w:noProof/>
            <w:webHidden/>
          </w:rPr>
          <w:fldChar w:fldCharType="begin"/>
        </w:r>
        <w:r w:rsidR="004C1E80">
          <w:rPr>
            <w:noProof/>
            <w:webHidden/>
          </w:rPr>
          <w:instrText xml:space="preserve"> PAGEREF _Toc86913787 \h </w:instrText>
        </w:r>
        <w:r w:rsidR="004C1E80">
          <w:rPr>
            <w:noProof/>
            <w:webHidden/>
          </w:rPr>
        </w:r>
        <w:r w:rsidR="004C1E80">
          <w:rPr>
            <w:noProof/>
            <w:webHidden/>
          </w:rPr>
          <w:fldChar w:fldCharType="separate"/>
        </w:r>
        <w:r w:rsidR="004C1E80">
          <w:rPr>
            <w:noProof/>
            <w:webHidden/>
          </w:rPr>
          <w:t>97</w:t>
        </w:r>
        <w:r w:rsidR="004C1E80">
          <w:rPr>
            <w:noProof/>
            <w:webHidden/>
          </w:rPr>
          <w:fldChar w:fldCharType="end"/>
        </w:r>
      </w:hyperlink>
    </w:p>
    <w:p w14:paraId="16637A71" w14:textId="77777777" w:rsidR="004C1E80" w:rsidRPr="001F5902" w:rsidRDefault="002E0F67">
      <w:pPr>
        <w:pStyle w:val="TOC3"/>
        <w:tabs>
          <w:tab w:val="left" w:pos="909"/>
          <w:tab w:val="right" w:leader="dot" w:pos="9016"/>
        </w:tabs>
        <w:rPr>
          <w:rFonts w:cs="Times New Roman"/>
          <w:smallCaps w:val="0"/>
          <w:noProof/>
          <w:sz w:val="24"/>
          <w:szCs w:val="24"/>
        </w:rPr>
      </w:pPr>
      <w:hyperlink w:anchor="_Toc86913788" w:history="1">
        <w:r w:rsidR="004C1E80" w:rsidRPr="00B24727">
          <w:rPr>
            <w:rStyle w:val="Hyperlink"/>
            <w:noProof/>
            <w:lang w:val="en-MY"/>
          </w:rPr>
          <w:t>10.8.10</w:t>
        </w:r>
        <w:r w:rsidR="004C1E80" w:rsidRPr="001F5902">
          <w:rPr>
            <w:rFonts w:cs="Times New Roman"/>
            <w:smallCaps w:val="0"/>
            <w:noProof/>
            <w:sz w:val="24"/>
            <w:szCs w:val="24"/>
          </w:rPr>
          <w:tab/>
        </w:r>
        <w:r w:rsidR="004C1E80" w:rsidRPr="00B24727">
          <w:rPr>
            <w:rStyle w:val="Hyperlink"/>
            <w:noProof/>
            <w:lang w:val="en-MY"/>
          </w:rPr>
          <w:t>Action: reset</w:t>
        </w:r>
        <w:r w:rsidR="004C1E80">
          <w:rPr>
            <w:noProof/>
            <w:webHidden/>
          </w:rPr>
          <w:tab/>
        </w:r>
        <w:r w:rsidR="004C1E80">
          <w:rPr>
            <w:noProof/>
            <w:webHidden/>
          </w:rPr>
          <w:fldChar w:fldCharType="begin"/>
        </w:r>
        <w:r w:rsidR="004C1E80">
          <w:rPr>
            <w:noProof/>
            <w:webHidden/>
          </w:rPr>
          <w:instrText xml:space="preserve"> PAGEREF _Toc86913788 \h </w:instrText>
        </w:r>
        <w:r w:rsidR="004C1E80">
          <w:rPr>
            <w:noProof/>
            <w:webHidden/>
          </w:rPr>
        </w:r>
        <w:r w:rsidR="004C1E80">
          <w:rPr>
            <w:noProof/>
            <w:webHidden/>
          </w:rPr>
          <w:fldChar w:fldCharType="separate"/>
        </w:r>
        <w:r w:rsidR="004C1E80">
          <w:rPr>
            <w:noProof/>
            <w:webHidden/>
          </w:rPr>
          <w:t>98</w:t>
        </w:r>
        <w:r w:rsidR="004C1E80">
          <w:rPr>
            <w:noProof/>
            <w:webHidden/>
          </w:rPr>
          <w:fldChar w:fldCharType="end"/>
        </w:r>
      </w:hyperlink>
    </w:p>
    <w:p w14:paraId="015D07CA" w14:textId="77777777" w:rsidR="004C1E80" w:rsidRPr="001F5902" w:rsidRDefault="002E0F67">
      <w:pPr>
        <w:pStyle w:val="TOC3"/>
        <w:tabs>
          <w:tab w:val="left" w:pos="909"/>
          <w:tab w:val="right" w:leader="dot" w:pos="9016"/>
        </w:tabs>
        <w:rPr>
          <w:rFonts w:cs="Times New Roman"/>
          <w:smallCaps w:val="0"/>
          <w:noProof/>
          <w:sz w:val="24"/>
          <w:szCs w:val="24"/>
        </w:rPr>
      </w:pPr>
      <w:hyperlink w:anchor="_Toc86913789" w:history="1">
        <w:r w:rsidR="004C1E80" w:rsidRPr="00B24727">
          <w:rPr>
            <w:rStyle w:val="Hyperlink"/>
            <w:noProof/>
            <w:lang w:val="en-MY"/>
          </w:rPr>
          <w:t>10.8.11</w:t>
        </w:r>
        <w:r w:rsidR="004C1E80" w:rsidRPr="001F5902">
          <w:rPr>
            <w:rFonts w:cs="Times New Roman"/>
            <w:smallCaps w:val="0"/>
            <w:noProof/>
            <w:sz w:val="24"/>
            <w:szCs w:val="24"/>
          </w:rPr>
          <w:tab/>
        </w:r>
        <w:r w:rsidR="004C1E80" w:rsidRPr="00B24727">
          <w:rPr>
            <w:rStyle w:val="Hyperlink"/>
            <w:noProof/>
            <w:lang w:val="en-MY"/>
          </w:rPr>
          <w:t>Action: health_check</w:t>
        </w:r>
        <w:r w:rsidR="004C1E80">
          <w:rPr>
            <w:noProof/>
            <w:webHidden/>
          </w:rPr>
          <w:tab/>
        </w:r>
        <w:r w:rsidR="004C1E80">
          <w:rPr>
            <w:noProof/>
            <w:webHidden/>
          </w:rPr>
          <w:fldChar w:fldCharType="begin"/>
        </w:r>
        <w:r w:rsidR="004C1E80">
          <w:rPr>
            <w:noProof/>
            <w:webHidden/>
          </w:rPr>
          <w:instrText xml:space="preserve"> PAGEREF _Toc86913789 \h </w:instrText>
        </w:r>
        <w:r w:rsidR="004C1E80">
          <w:rPr>
            <w:noProof/>
            <w:webHidden/>
          </w:rPr>
        </w:r>
        <w:r w:rsidR="004C1E80">
          <w:rPr>
            <w:noProof/>
            <w:webHidden/>
          </w:rPr>
          <w:fldChar w:fldCharType="separate"/>
        </w:r>
        <w:r w:rsidR="004C1E80">
          <w:rPr>
            <w:noProof/>
            <w:webHidden/>
          </w:rPr>
          <w:t>99</w:t>
        </w:r>
        <w:r w:rsidR="004C1E80">
          <w:rPr>
            <w:noProof/>
            <w:webHidden/>
          </w:rPr>
          <w:fldChar w:fldCharType="end"/>
        </w:r>
      </w:hyperlink>
    </w:p>
    <w:p w14:paraId="69006F7A" w14:textId="77777777" w:rsidR="004C1E80" w:rsidRPr="001F5902" w:rsidRDefault="002E0F67">
      <w:pPr>
        <w:pStyle w:val="TOC3"/>
        <w:tabs>
          <w:tab w:val="left" w:pos="909"/>
          <w:tab w:val="right" w:leader="dot" w:pos="9016"/>
        </w:tabs>
        <w:rPr>
          <w:rFonts w:cs="Times New Roman"/>
          <w:smallCaps w:val="0"/>
          <w:noProof/>
          <w:sz w:val="24"/>
          <w:szCs w:val="24"/>
        </w:rPr>
      </w:pPr>
      <w:hyperlink w:anchor="_Toc86913790" w:history="1">
        <w:r w:rsidR="004C1E80" w:rsidRPr="00B24727">
          <w:rPr>
            <w:rStyle w:val="Hyperlink"/>
            <w:noProof/>
            <w:lang w:val="en-MY"/>
          </w:rPr>
          <w:t>10.8.12</w:t>
        </w:r>
        <w:r w:rsidR="004C1E80" w:rsidRPr="001F5902">
          <w:rPr>
            <w:rFonts w:cs="Times New Roman"/>
            <w:smallCaps w:val="0"/>
            <w:noProof/>
            <w:sz w:val="24"/>
            <w:szCs w:val="24"/>
          </w:rPr>
          <w:tab/>
        </w:r>
        <w:r w:rsidR="004C1E80" w:rsidRPr="00B24727">
          <w:rPr>
            <w:rStyle w:val="Hyperlink"/>
            <w:noProof/>
            <w:lang w:val="en-MY"/>
          </w:rPr>
          <w:t>Action: vault_cleanup</w:t>
        </w:r>
        <w:r w:rsidR="004C1E80">
          <w:rPr>
            <w:noProof/>
            <w:webHidden/>
          </w:rPr>
          <w:tab/>
        </w:r>
        <w:r w:rsidR="004C1E80">
          <w:rPr>
            <w:noProof/>
            <w:webHidden/>
          </w:rPr>
          <w:fldChar w:fldCharType="begin"/>
        </w:r>
        <w:r w:rsidR="004C1E80">
          <w:rPr>
            <w:noProof/>
            <w:webHidden/>
          </w:rPr>
          <w:instrText xml:space="preserve"> PAGEREF _Toc86913790 \h </w:instrText>
        </w:r>
        <w:r w:rsidR="004C1E80">
          <w:rPr>
            <w:noProof/>
            <w:webHidden/>
          </w:rPr>
        </w:r>
        <w:r w:rsidR="004C1E80">
          <w:rPr>
            <w:noProof/>
            <w:webHidden/>
          </w:rPr>
          <w:fldChar w:fldCharType="separate"/>
        </w:r>
        <w:r w:rsidR="004C1E80">
          <w:rPr>
            <w:noProof/>
            <w:webHidden/>
          </w:rPr>
          <w:t>100</w:t>
        </w:r>
        <w:r w:rsidR="004C1E80">
          <w:rPr>
            <w:noProof/>
            <w:webHidden/>
          </w:rPr>
          <w:fldChar w:fldCharType="end"/>
        </w:r>
      </w:hyperlink>
    </w:p>
    <w:p w14:paraId="50C183C5" w14:textId="77777777" w:rsidR="004C1E80" w:rsidRPr="001F5902" w:rsidRDefault="002E0F67">
      <w:pPr>
        <w:pStyle w:val="TOC1"/>
        <w:tabs>
          <w:tab w:val="left" w:pos="463"/>
          <w:tab w:val="right" w:leader="dot" w:pos="9016"/>
        </w:tabs>
        <w:rPr>
          <w:rFonts w:cs="Times New Roman"/>
          <w:b w:val="0"/>
          <w:bCs w:val="0"/>
          <w:caps w:val="0"/>
          <w:noProof/>
          <w:sz w:val="24"/>
          <w:szCs w:val="24"/>
          <w:u w:val="none"/>
        </w:rPr>
      </w:pPr>
      <w:hyperlink w:anchor="_Toc86913791" w:history="1">
        <w:r w:rsidR="004C1E80" w:rsidRPr="00B24727">
          <w:rPr>
            <w:rStyle w:val="Hyperlink"/>
            <w:noProof/>
            <w:lang w:val="en-MY"/>
          </w:rPr>
          <w:t>11</w:t>
        </w:r>
        <w:r w:rsidR="004C1E80" w:rsidRPr="001F5902">
          <w:rPr>
            <w:rFonts w:cs="Times New Roman"/>
            <w:b w:val="0"/>
            <w:bCs w:val="0"/>
            <w:caps w:val="0"/>
            <w:noProof/>
            <w:sz w:val="24"/>
            <w:szCs w:val="24"/>
            <w:u w:val="none"/>
          </w:rPr>
          <w:tab/>
        </w:r>
        <w:r w:rsidR="004C1E80" w:rsidRPr="00B24727">
          <w:rPr>
            <w:rStyle w:val="Hyperlink"/>
            <w:noProof/>
            <w:lang w:val="en-MY"/>
          </w:rPr>
          <w:t>Deploying Application (UI and Services)</w:t>
        </w:r>
        <w:r w:rsidR="004C1E80">
          <w:rPr>
            <w:noProof/>
            <w:webHidden/>
          </w:rPr>
          <w:tab/>
        </w:r>
        <w:r w:rsidR="004C1E80">
          <w:rPr>
            <w:noProof/>
            <w:webHidden/>
          </w:rPr>
          <w:fldChar w:fldCharType="begin"/>
        </w:r>
        <w:r w:rsidR="004C1E80">
          <w:rPr>
            <w:noProof/>
            <w:webHidden/>
          </w:rPr>
          <w:instrText xml:space="preserve"> PAGEREF _Toc86913791 \h </w:instrText>
        </w:r>
        <w:r w:rsidR="004C1E80">
          <w:rPr>
            <w:noProof/>
            <w:webHidden/>
          </w:rPr>
        </w:r>
        <w:r w:rsidR="004C1E80">
          <w:rPr>
            <w:noProof/>
            <w:webHidden/>
          </w:rPr>
          <w:fldChar w:fldCharType="separate"/>
        </w:r>
        <w:r w:rsidR="004C1E80">
          <w:rPr>
            <w:noProof/>
            <w:webHidden/>
          </w:rPr>
          <w:t>101</w:t>
        </w:r>
        <w:r w:rsidR="004C1E80">
          <w:rPr>
            <w:noProof/>
            <w:webHidden/>
          </w:rPr>
          <w:fldChar w:fldCharType="end"/>
        </w:r>
      </w:hyperlink>
    </w:p>
    <w:p w14:paraId="2AE909D0" w14:textId="77777777" w:rsidR="004C1E80" w:rsidRPr="001F5902" w:rsidRDefault="002E0F67">
      <w:pPr>
        <w:pStyle w:val="TOC2"/>
        <w:tabs>
          <w:tab w:val="left" w:pos="633"/>
          <w:tab w:val="right" w:leader="dot" w:pos="9016"/>
        </w:tabs>
        <w:rPr>
          <w:rFonts w:cs="Times New Roman"/>
          <w:b w:val="0"/>
          <w:bCs w:val="0"/>
          <w:smallCaps w:val="0"/>
          <w:noProof/>
          <w:sz w:val="24"/>
          <w:szCs w:val="24"/>
        </w:rPr>
      </w:pPr>
      <w:hyperlink w:anchor="_Toc86913792" w:history="1">
        <w:r w:rsidR="004C1E80" w:rsidRPr="00B24727">
          <w:rPr>
            <w:rStyle w:val="Hyperlink"/>
            <w:noProof/>
            <w:lang w:val="en-MY"/>
          </w:rPr>
          <w:t>11.1</w:t>
        </w:r>
        <w:r w:rsidR="004C1E80" w:rsidRPr="001F5902">
          <w:rPr>
            <w:rFonts w:cs="Times New Roman"/>
            <w:b w:val="0"/>
            <w:bCs w:val="0"/>
            <w:smallCaps w:val="0"/>
            <w:noProof/>
            <w:sz w:val="24"/>
            <w:szCs w:val="24"/>
          </w:rPr>
          <w:tab/>
        </w:r>
        <w:r w:rsidR="004C1E80" w:rsidRPr="00B24727">
          <w:rPr>
            <w:rStyle w:val="Hyperlink"/>
            <w:noProof/>
            <w:lang w:val="en-MY"/>
          </w:rPr>
          <w:t>useDeploy MongoDB</w:t>
        </w:r>
        <w:r w:rsidR="004C1E80">
          <w:rPr>
            <w:noProof/>
            <w:webHidden/>
          </w:rPr>
          <w:tab/>
        </w:r>
        <w:r w:rsidR="004C1E80">
          <w:rPr>
            <w:noProof/>
            <w:webHidden/>
          </w:rPr>
          <w:fldChar w:fldCharType="begin"/>
        </w:r>
        <w:r w:rsidR="004C1E80">
          <w:rPr>
            <w:noProof/>
            <w:webHidden/>
          </w:rPr>
          <w:instrText xml:space="preserve"> PAGEREF _Toc86913792 \h </w:instrText>
        </w:r>
        <w:r w:rsidR="004C1E80">
          <w:rPr>
            <w:noProof/>
            <w:webHidden/>
          </w:rPr>
        </w:r>
        <w:r w:rsidR="004C1E80">
          <w:rPr>
            <w:noProof/>
            <w:webHidden/>
          </w:rPr>
          <w:fldChar w:fldCharType="separate"/>
        </w:r>
        <w:r w:rsidR="004C1E80">
          <w:rPr>
            <w:noProof/>
            <w:webHidden/>
          </w:rPr>
          <w:t>101</w:t>
        </w:r>
        <w:r w:rsidR="004C1E80">
          <w:rPr>
            <w:noProof/>
            <w:webHidden/>
          </w:rPr>
          <w:fldChar w:fldCharType="end"/>
        </w:r>
      </w:hyperlink>
    </w:p>
    <w:p w14:paraId="492A43F5" w14:textId="77777777" w:rsidR="004C1E80" w:rsidRPr="001F5902" w:rsidRDefault="002E0F67">
      <w:pPr>
        <w:pStyle w:val="TOC3"/>
        <w:tabs>
          <w:tab w:val="left" w:pos="797"/>
          <w:tab w:val="right" w:leader="dot" w:pos="9016"/>
        </w:tabs>
        <w:rPr>
          <w:rFonts w:cs="Times New Roman"/>
          <w:smallCaps w:val="0"/>
          <w:noProof/>
          <w:sz w:val="24"/>
          <w:szCs w:val="24"/>
        </w:rPr>
      </w:pPr>
      <w:hyperlink w:anchor="_Toc86913793" w:history="1">
        <w:r w:rsidR="004C1E80" w:rsidRPr="00B24727">
          <w:rPr>
            <w:rStyle w:val="Hyperlink"/>
            <w:noProof/>
            <w:lang w:val="en-MY"/>
          </w:rPr>
          <w:t>11.1.1</w:t>
        </w:r>
        <w:r w:rsidR="004C1E80" w:rsidRPr="001F5902">
          <w:rPr>
            <w:rFonts w:cs="Times New Roman"/>
            <w:smallCaps w:val="0"/>
            <w:noProof/>
            <w:sz w:val="24"/>
            <w:szCs w:val="24"/>
          </w:rPr>
          <w:tab/>
        </w:r>
        <w:r w:rsidR="004C1E80" w:rsidRPr="00B24727">
          <w:rPr>
            <w:rStyle w:val="Hyperlink"/>
            <w:noProof/>
            <w:lang w:val="en-MY"/>
          </w:rPr>
          <w:t>Port Forwarding to Mongo DB</w:t>
        </w:r>
        <w:r w:rsidR="004C1E80">
          <w:rPr>
            <w:noProof/>
            <w:webHidden/>
          </w:rPr>
          <w:tab/>
        </w:r>
        <w:r w:rsidR="004C1E80">
          <w:rPr>
            <w:noProof/>
            <w:webHidden/>
          </w:rPr>
          <w:fldChar w:fldCharType="begin"/>
        </w:r>
        <w:r w:rsidR="004C1E80">
          <w:rPr>
            <w:noProof/>
            <w:webHidden/>
          </w:rPr>
          <w:instrText xml:space="preserve"> PAGEREF _Toc86913793 \h </w:instrText>
        </w:r>
        <w:r w:rsidR="004C1E80">
          <w:rPr>
            <w:noProof/>
            <w:webHidden/>
          </w:rPr>
        </w:r>
        <w:r w:rsidR="004C1E80">
          <w:rPr>
            <w:noProof/>
            <w:webHidden/>
          </w:rPr>
          <w:fldChar w:fldCharType="separate"/>
        </w:r>
        <w:r w:rsidR="004C1E80">
          <w:rPr>
            <w:noProof/>
            <w:webHidden/>
          </w:rPr>
          <w:t>102</w:t>
        </w:r>
        <w:r w:rsidR="004C1E80">
          <w:rPr>
            <w:noProof/>
            <w:webHidden/>
          </w:rPr>
          <w:fldChar w:fldCharType="end"/>
        </w:r>
      </w:hyperlink>
    </w:p>
    <w:p w14:paraId="757DEE35" w14:textId="77777777" w:rsidR="004C1E80" w:rsidRPr="001F5902" w:rsidRDefault="002E0F67">
      <w:pPr>
        <w:pStyle w:val="TOC2"/>
        <w:tabs>
          <w:tab w:val="left" w:pos="633"/>
          <w:tab w:val="right" w:leader="dot" w:pos="9016"/>
        </w:tabs>
        <w:rPr>
          <w:rFonts w:cs="Times New Roman"/>
          <w:b w:val="0"/>
          <w:bCs w:val="0"/>
          <w:smallCaps w:val="0"/>
          <w:noProof/>
          <w:sz w:val="24"/>
          <w:szCs w:val="24"/>
        </w:rPr>
      </w:pPr>
      <w:hyperlink w:anchor="_Toc86913794" w:history="1">
        <w:r w:rsidR="004C1E80" w:rsidRPr="00B24727">
          <w:rPr>
            <w:rStyle w:val="Hyperlink"/>
            <w:noProof/>
            <w:lang w:val="en-MY"/>
          </w:rPr>
          <w:t>11.2</w:t>
        </w:r>
        <w:r w:rsidR="004C1E80" w:rsidRPr="001F5902">
          <w:rPr>
            <w:rFonts w:cs="Times New Roman"/>
            <w:b w:val="0"/>
            <w:bCs w:val="0"/>
            <w:smallCaps w:val="0"/>
            <w:noProof/>
            <w:sz w:val="24"/>
            <w:szCs w:val="24"/>
          </w:rPr>
          <w:tab/>
        </w:r>
        <w:r w:rsidR="004C1E80" w:rsidRPr="00B24727">
          <w:rPr>
            <w:rStyle w:val="Hyperlink"/>
            <w:noProof/>
            <w:lang w:val="en-MY"/>
          </w:rPr>
          <w:t>Creating Application Configuration files</w:t>
        </w:r>
        <w:r w:rsidR="004C1E80">
          <w:rPr>
            <w:noProof/>
            <w:webHidden/>
          </w:rPr>
          <w:tab/>
        </w:r>
        <w:r w:rsidR="004C1E80">
          <w:rPr>
            <w:noProof/>
            <w:webHidden/>
          </w:rPr>
          <w:fldChar w:fldCharType="begin"/>
        </w:r>
        <w:r w:rsidR="004C1E80">
          <w:rPr>
            <w:noProof/>
            <w:webHidden/>
          </w:rPr>
          <w:instrText xml:space="preserve"> PAGEREF _Toc86913794 \h </w:instrText>
        </w:r>
        <w:r w:rsidR="004C1E80">
          <w:rPr>
            <w:noProof/>
            <w:webHidden/>
          </w:rPr>
        </w:r>
        <w:r w:rsidR="004C1E80">
          <w:rPr>
            <w:noProof/>
            <w:webHidden/>
          </w:rPr>
          <w:fldChar w:fldCharType="separate"/>
        </w:r>
        <w:r w:rsidR="004C1E80">
          <w:rPr>
            <w:noProof/>
            <w:webHidden/>
          </w:rPr>
          <w:t>103</w:t>
        </w:r>
        <w:r w:rsidR="004C1E80">
          <w:rPr>
            <w:noProof/>
            <w:webHidden/>
          </w:rPr>
          <w:fldChar w:fldCharType="end"/>
        </w:r>
      </w:hyperlink>
    </w:p>
    <w:p w14:paraId="7B287025" w14:textId="77777777" w:rsidR="004C1E80" w:rsidRPr="001F5902" w:rsidRDefault="002E0F67">
      <w:pPr>
        <w:pStyle w:val="TOC3"/>
        <w:tabs>
          <w:tab w:val="left" w:pos="797"/>
          <w:tab w:val="right" w:leader="dot" w:pos="9016"/>
        </w:tabs>
        <w:rPr>
          <w:rFonts w:cs="Times New Roman"/>
          <w:smallCaps w:val="0"/>
          <w:noProof/>
          <w:sz w:val="24"/>
          <w:szCs w:val="24"/>
        </w:rPr>
      </w:pPr>
      <w:hyperlink w:anchor="_Toc86913795" w:history="1">
        <w:r w:rsidR="004C1E80" w:rsidRPr="00B24727">
          <w:rPr>
            <w:rStyle w:val="Hyperlink"/>
            <w:noProof/>
            <w:lang w:val="en-MY"/>
          </w:rPr>
          <w:t>11.2.1</w:t>
        </w:r>
        <w:r w:rsidR="004C1E80" w:rsidRPr="001F5902">
          <w:rPr>
            <w:rFonts w:cs="Times New Roman"/>
            <w:smallCaps w:val="0"/>
            <w:noProof/>
            <w:sz w:val="24"/>
            <w:szCs w:val="24"/>
          </w:rPr>
          <w:tab/>
        </w:r>
        <w:r w:rsidR="004C1E80" w:rsidRPr="00B24727">
          <w:rPr>
            <w:rStyle w:val="Hyperlink"/>
            <w:noProof/>
            <w:lang w:val="en-MY"/>
          </w:rPr>
          <w:t>AAIS Variables</w:t>
        </w:r>
        <w:r w:rsidR="004C1E80">
          <w:rPr>
            <w:noProof/>
            <w:webHidden/>
          </w:rPr>
          <w:tab/>
        </w:r>
        <w:r w:rsidR="004C1E80">
          <w:rPr>
            <w:noProof/>
            <w:webHidden/>
          </w:rPr>
          <w:fldChar w:fldCharType="begin"/>
        </w:r>
        <w:r w:rsidR="004C1E80">
          <w:rPr>
            <w:noProof/>
            <w:webHidden/>
          </w:rPr>
          <w:instrText xml:space="preserve"> PAGEREF _Toc86913795 \h </w:instrText>
        </w:r>
        <w:r w:rsidR="004C1E80">
          <w:rPr>
            <w:noProof/>
            <w:webHidden/>
          </w:rPr>
        </w:r>
        <w:r w:rsidR="004C1E80">
          <w:rPr>
            <w:noProof/>
            <w:webHidden/>
          </w:rPr>
          <w:fldChar w:fldCharType="separate"/>
        </w:r>
        <w:r w:rsidR="004C1E80">
          <w:rPr>
            <w:noProof/>
            <w:webHidden/>
          </w:rPr>
          <w:t>103</w:t>
        </w:r>
        <w:r w:rsidR="004C1E80">
          <w:rPr>
            <w:noProof/>
            <w:webHidden/>
          </w:rPr>
          <w:fldChar w:fldCharType="end"/>
        </w:r>
      </w:hyperlink>
    </w:p>
    <w:p w14:paraId="5963363F" w14:textId="77777777" w:rsidR="004C1E80" w:rsidRPr="001F5902" w:rsidRDefault="002E0F67">
      <w:pPr>
        <w:pStyle w:val="TOC3"/>
        <w:tabs>
          <w:tab w:val="left" w:pos="797"/>
          <w:tab w:val="right" w:leader="dot" w:pos="9016"/>
        </w:tabs>
        <w:rPr>
          <w:rFonts w:cs="Times New Roman"/>
          <w:smallCaps w:val="0"/>
          <w:noProof/>
          <w:sz w:val="24"/>
          <w:szCs w:val="24"/>
        </w:rPr>
      </w:pPr>
      <w:hyperlink w:anchor="_Toc86913796" w:history="1">
        <w:r w:rsidR="004C1E80" w:rsidRPr="00B24727">
          <w:rPr>
            <w:rStyle w:val="Hyperlink"/>
            <w:noProof/>
            <w:lang w:val="en-MY"/>
          </w:rPr>
          <w:t>11.2.2</w:t>
        </w:r>
        <w:r w:rsidR="004C1E80" w:rsidRPr="001F5902">
          <w:rPr>
            <w:rFonts w:cs="Times New Roman"/>
            <w:smallCaps w:val="0"/>
            <w:noProof/>
            <w:sz w:val="24"/>
            <w:szCs w:val="24"/>
          </w:rPr>
          <w:tab/>
        </w:r>
        <w:r w:rsidR="004C1E80" w:rsidRPr="00B24727">
          <w:rPr>
            <w:rStyle w:val="Hyperlink"/>
            <w:noProof/>
            <w:lang w:val="en-MY"/>
          </w:rPr>
          <w:t>Analytics Variables</w:t>
        </w:r>
        <w:r w:rsidR="004C1E80">
          <w:rPr>
            <w:noProof/>
            <w:webHidden/>
          </w:rPr>
          <w:tab/>
        </w:r>
        <w:r w:rsidR="004C1E80">
          <w:rPr>
            <w:noProof/>
            <w:webHidden/>
          </w:rPr>
          <w:fldChar w:fldCharType="begin"/>
        </w:r>
        <w:r w:rsidR="004C1E80">
          <w:rPr>
            <w:noProof/>
            <w:webHidden/>
          </w:rPr>
          <w:instrText xml:space="preserve"> PAGEREF _Toc86913796 \h </w:instrText>
        </w:r>
        <w:r w:rsidR="004C1E80">
          <w:rPr>
            <w:noProof/>
            <w:webHidden/>
          </w:rPr>
        </w:r>
        <w:r w:rsidR="004C1E80">
          <w:rPr>
            <w:noProof/>
            <w:webHidden/>
          </w:rPr>
          <w:fldChar w:fldCharType="separate"/>
        </w:r>
        <w:r w:rsidR="004C1E80">
          <w:rPr>
            <w:noProof/>
            <w:webHidden/>
          </w:rPr>
          <w:t>104</w:t>
        </w:r>
        <w:r w:rsidR="004C1E80">
          <w:rPr>
            <w:noProof/>
            <w:webHidden/>
          </w:rPr>
          <w:fldChar w:fldCharType="end"/>
        </w:r>
      </w:hyperlink>
    </w:p>
    <w:p w14:paraId="4E250400" w14:textId="77777777" w:rsidR="004C1E80" w:rsidRPr="001F5902" w:rsidRDefault="002E0F67">
      <w:pPr>
        <w:pStyle w:val="TOC3"/>
        <w:tabs>
          <w:tab w:val="left" w:pos="797"/>
          <w:tab w:val="right" w:leader="dot" w:pos="9016"/>
        </w:tabs>
        <w:rPr>
          <w:rFonts w:cs="Times New Roman"/>
          <w:smallCaps w:val="0"/>
          <w:noProof/>
          <w:sz w:val="24"/>
          <w:szCs w:val="24"/>
        </w:rPr>
      </w:pPr>
      <w:hyperlink w:anchor="_Toc86913797" w:history="1">
        <w:r w:rsidR="004C1E80" w:rsidRPr="00B24727">
          <w:rPr>
            <w:rStyle w:val="Hyperlink"/>
            <w:noProof/>
            <w:lang w:val="en-MY"/>
          </w:rPr>
          <w:t>11.2.3</w:t>
        </w:r>
        <w:r w:rsidR="004C1E80" w:rsidRPr="001F5902">
          <w:rPr>
            <w:rFonts w:cs="Times New Roman"/>
            <w:smallCaps w:val="0"/>
            <w:noProof/>
            <w:sz w:val="24"/>
            <w:szCs w:val="24"/>
          </w:rPr>
          <w:tab/>
        </w:r>
        <w:r w:rsidR="004C1E80" w:rsidRPr="00B24727">
          <w:rPr>
            <w:rStyle w:val="Hyperlink"/>
            <w:noProof/>
            <w:lang w:val="en-MY"/>
          </w:rPr>
          <w:t>Carrier Variables</w:t>
        </w:r>
        <w:r w:rsidR="004C1E80">
          <w:rPr>
            <w:noProof/>
            <w:webHidden/>
          </w:rPr>
          <w:tab/>
        </w:r>
        <w:r w:rsidR="004C1E80">
          <w:rPr>
            <w:noProof/>
            <w:webHidden/>
          </w:rPr>
          <w:fldChar w:fldCharType="begin"/>
        </w:r>
        <w:r w:rsidR="004C1E80">
          <w:rPr>
            <w:noProof/>
            <w:webHidden/>
          </w:rPr>
          <w:instrText xml:space="preserve"> PAGEREF _Toc86913797 \h </w:instrText>
        </w:r>
        <w:r w:rsidR="004C1E80">
          <w:rPr>
            <w:noProof/>
            <w:webHidden/>
          </w:rPr>
        </w:r>
        <w:r w:rsidR="004C1E80">
          <w:rPr>
            <w:noProof/>
            <w:webHidden/>
          </w:rPr>
          <w:fldChar w:fldCharType="separate"/>
        </w:r>
        <w:r w:rsidR="004C1E80">
          <w:rPr>
            <w:noProof/>
            <w:webHidden/>
          </w:rPr>
          <w:t>105</w:t>
        </w:r>
        <w:r w:rsidR="004C1E80">
          <w:rPr>
            <w:noProof/>
            <w:webHidden/>
          </w:rPr>
          <w:fldChar w:fldCharType="end"/>
        </w:r>
      </w:hyperlink>
    </w:p>
    <w:p w14:paraId="7D174A2A" w14:textId="77777777" w:rsidR="004C1E80" w:rsidRPr="001F5902" w:rsidRDefault="002E0F67">
      <w:pPr>
        <w:pStyle w:val="TOC3"/>
        <w:tabs>
          <w:tab w:val="left" w:pos="797"/>
          <w:tab w:val="right" w:leader="dot" w:pos="9016"/>
        </w:tabs>
        <w:rPr>
          <w:rFonts w:cs="Times New Roman"/>
          <w:smallCaps w:val="0"/>
          <w:noProof/>
          <w:sz w:val="24"/>
          <w:szCs w:val="24"/>
        </w:rPr>
      </w:pPr>
      <w:hyperlink w:anchor="_Toc86913798" w:history="1">
        <w:r w:rsidR="004C1E80" w:rsidRPr="00B24727">
          <w:rPr>
            <w:rStyle w:val="Hyperlink"/>
            <w:noProof/>
            <w:lang w:val="en-MY"/>
          </w:rPr>
          <w:t>11.2.4</w:t>
        </w:r>
        <w:r w:rsidR="004C1E80" w:rsidRPr="001F5902">
          <w:rPr>
            <w:rFonts w:cs="Times New Roman"/>
            <w:smallCaps w:val="0"/>
            <w:noProof/>
            <w:sz w:val="24"/>
            <w:szCs w:val="24"/>
          </w:rPr>
          <w:tab/>
        </w:r>
        <w:r w:rsidR="004C1E80" w:rsidRPr="00B24727">
          <w:rPr>
            <w:rStyle w:val="Hyperlink"/>
            <w:noProof/>
            <w:lang w:val="en-MY"/>
          </w:rPr>
          <w:t>Creating connection profile</w:t>
        </w:r>
        <w:r w:rsidR="004C1E80">
          <w:rPr>
            <w:noProof/>
            <w:webHidden/>
          </w:rPr>
          <w:tab/>
        </w:r>
        <w:r w:rsidR="004C1E80">
          <w:rPr>
            <w:noProof/>
            <w:webHidden/>
          </w:rPr>
          <w:fldChar w:fldCharType="begin"/>
        </w:r>
        <w:r w:rsidR="004C1E80">
          <w:rPr>
            <w:noProof/>
            <w:webHidden/>
          </w:rPr>
          <w:instrText xml:space="preserve"> PAGEREF _Toc86913798 \h </w:instrText>
        </w:r>
        <w:r w:rsidR="004C1E80">
          <w:rPr>
            <w:noProof/>
            <w:webHidden/>
          </w:rPr>
        </w:r>
        <w:r w:rsidR="004C1E80">
          <w:rPr>
            <w:noProof/>
            <w:webHidden/>
          </w:rPr>
          <w:fldChar w:fldCharType="separate"/>
        </w:r>
        <w:r w:rsidR="004C1E80">
          <w:rPr>
            <w:noProof/>
            <w:webHidden/>
          </w:rPr>
          <w:t>107</w:t>
        </w:r>
        <w:r w:rsidR="004C1E80">
          <w:rPr>
            <w:noProof/>
            <w:webHidden/>
          </w:rPr>
          <w:fldChar w:fldCharType="end"/>
        </w:r>
      </w:hyperlink>
    </w:p>
    <w:p w14:paraId="0185291E" w14:textId="77777777" w:rsidR="004C1E80" w:rsidRPr="001F5902" w:rsidRDefault="002E0F67">
      <w:pPr>
        <w:pStyle w:val="TOC3"/>
        <w:tabs>
          <w:tab w:val="left" w:pos="797"/>
          <w:tab w:val="right" w:leader="dot" w:pos="9016"/>
        </w:tabs>
        <w:rPr>
          <w:rFonts w:cs="Times New Roman"/>
          <w:smallCaps w:val="0"/>
          <w:noProof/>
          <w:sz w:val="24"/>
          <w:szCs w:val="24"/>
        </w:rPr>
      </w:pPr>
      <w:hyperlink w:anchor="_Toc86913799" w:history="1">
        <w:r w:rsidR="004C1E80" w:rsidRPr="00B24727">
          <w:rPr>
            <w:rStyle w:val="Hyperlink"/>
            <w:noProof/>
            <w:lang w:val="en-MY"/>
          </w:rPr>
          <w:t>11.2.5</w:t>
        </w:r>
        <w:r w:rsidR="004C1E80" w:rsidRPr="001F5902">
          <w:rPr>
            <w:rFonts w:cs="Times New Roman"/>
            <w:smallCaps w:val="0"/>
            <w:noProof/>
            <w:sz w:val="24"/>
            <w:szCs w:val="24"/>
          </w:rPr>
          <w:tab/>
        </w:r>
        <w:r w:rsidR="004C1E80" w:rsidRPr="00B24727">
          <w:rPr>
            <w:rStyle w:val="Hyperlink"/>
            <w:noProof/>
            <w:lang w:val="en-MY"/>
          </w:rPr>
          <w:t>Connecting to Vault Cluster (CA TLS Certificate)</w:t>
        </w:r>
        <w:r w:rsidR="004C1E80">
          <w:rPr>
            <w:noProof/>
            <w:webHidden/>
          </w:rPr>
          <w:tab/>
        </w:r>
        <w:r w:rsidR="004C1E80">
          <w:rPr>
            <w:noProof/>
            <w:webHidden/>
          </w:rPr>
          <w:fldChar w:fldCharType="begin"/>
        </w:r>
        <w:r w:rsidR="004C1E80">
          <w:rPr>
            <w:noProof/>
            <w:webHidden/>
          </w:rPr>
          <w:instrText xml:space="preserve"> PAGEREF _Toc86913799 \h </w:instrText>
        </w:r>
        <w:r w:rsidR="004C1E80">
          <w:rPr>
            <w:noProof/>
            <w:webHidden/>
          </w:rPr>
        </w:r>
        <w:r w:rsidR="004C1E80">
          <w:rPr>
            <w:noProof/>
            <w:webHidden/>
          </w:rPr>
          <w:fldChar w:fldCharType="separate"/>
        </w:r>
        <w:r w:rsidR="004C1E80">
          <w:rPr>
            <w:noProof/>
            <w:webHidden/>
          </w:rPr>
          <w:t>108</w:t>
        </w:r>
        <w:r w:rsidR="004C1E80">
          <w:rPr>
            <w:noProof/>
            <w:webHidden/>
          </w:rPr>
          <w:fldChar w:fldCharType="end"/>
        </w:r>
      </w:hyperlink>
    </w:p>
    <w:p w14:paraId="6C87211D" w14:textId="77777777" w:rsidR="004C1E80" w:rsidRPr="001F5902" w:rsidRDefault="002E0F67">
      <w:pPr>
        <w:pStyle w:val="TOC2"/>
        <w:tabs>
          <w:tab w:val="left" w:pos="633"/>
          <w:tab w:val="right" w:leader="dot" w:pos="9016"/>
        </w:tabs>
        <w:rPr>
          <w:rFonts w:cs="Times New Roman"/>
          <w:b w:val="0"/>
          <w:bCs w:val="0"/>
          <w:smallCaps w:val="0"/>
          <w:noProof/>
          <w:sz w:val="24"/>
          <w:szCs w:val="24"/>
        </w:rPr>
      </w:pPr>
      <w:hyperlink w:anchor="_Toc86913800" w:history="1">
        <w:r w:rsidR="004C1E80" w:rsidRPr="00B24727">
          <w:rPr>
            <w:rStyle w:val="Hyperlink"/>
            <w:noProof/>
            <w:lang w:val="en-MY"/>
          </w:rPr>
          <w:t>11.3</w:t>
        </w:r>
        <w:r w:rsidR="004C1E80" w:rsidRPr="001F5902">
          <w:rPr>
            <w:rFonts w:cs="Times New Roman"/>
            <w:b w:val="0"/>
            <w:bCs w:val="0"/>
            <w:smallCaps w:val="0"/>
            <w:noProof/>
            <w:sz w:val="24"/>
            <w:szCs w:val="24"/>
          </w:rPr>
          <w:tab/>
        </w:r>
        <w:r w:rsidR="004C1E80" w:rsidRPr="00B24727">
          <w:rPr>
            <w:rStyle w:val="Hyperlink"/>
            <w:noProof/>
            <w:lang w:val="en-MY"/>
          </w:rPr>
          <w:t>Adding config files to Vault</w:t>
        </w:r>
        <w:r w:rsidR="004C1E80">
          <w:rPr>
            <w:noProof/>
            <w:webHidden/>
          </w:rPr>
          <w:tab/>
        </w:r>
        <w:r w:rsidR="004C1E80">
          <w:rPr>
            <w:noProof/>
            <w:webHidden/>
          </w:rPr>
          <w:fldChar w:fldCharType="begin"/>
        </w:r>
        <w:r w:rsidR="004C1E80">
          <w:rPr>
            <w:noProof/>
            <w:webHidden/>
          </w:rPr>
          <w:instrText xml:space="preserve"> PAGEREF _Toc86913800 \h </w:instrText>
        </w:r>
        <w:r w:rsidR="004C1E80">
          <w:rPr>
            <w:noProof/>
            <w:webHidden/>
          </w:rPr>
        </w:r>
        <w:r w:rsidR="004C1E80">
          <w:rPr>
            <w:noProof/>
            <w:webHidden/>
          </w:rPr>
          <w:fldChar w:fldCharType="separate"/>
        </w:r>
        <w:r w:rsidR="004C1E80">
          <w:rPr>
            <w:noProof/>
            <w:webHidden/>
          </w:rPr>
          <w:t>110</w:t>
        </w:r>
        <w:r w:rsidR="004C1E80">
          <w:rPr>
            <w:noProof/>
            <w:webHidden/>
          </w:rPr>
          <w:fldChar w:fldCharType="end"/>
        </w:r>
      </w:hyperlink>
    </w:p>
    <w:p w14:paraId="170E3EBD" w14:textId="77777777" w:rsidR="004C1E80" w:rsidRPr="001F5902" w:rsidRDefault="002E0F67">
      <w:pPr>
        <w:pStyle w:val="TOC2"/>
        <w:tabs>
          <w:tab w:val="left" w:pos="633"/>
          <w:tab w:val="right" w:leader="dot" w:pos="9016"/>
        </w:tabs>
        <w:rPr>
          <w:rFonts w:cs="Times New Roman"/>
          <w:b w:val="0"/>
          <w:bCs w:val="0"/>
          <w:smallCaps w:val="0"/>
          <w:noProof/>
          <w:sz w:val="24"/>
          <w:szCs w:val="24"/>
        </w:rPr>
      </w:pPr>
      <w:hyperlink w:anchor="_Toc86913801" w:history="1">
        <w:r w:rsidR="004C1E80" w:rsidRPr="00B24727">
          <w:rPr>
            <w:rStyle w:val="Hyperlink"/>
            <w:noProof/>
            <w:lang w:val="en-MY"/>
          </w:rPr>
          <w:t>11.4</w:t>
        </w:r>
        <w:r w:rsidR="004C1E80" w:rsidRPr="001F5902">
          <w:rPr>
            <w:rFonts w:cs="Times New Roman"/>
            <w:b w:val="0"/>
            <w:bCs w:val="0"/>
            <w:smallCaps w:val="0"/>
            <w:noProof/>
            <w:sz w:val="24"/>
            <w:szCs w:val="24"/>
          </w:rPr>
          <w:tab/>
        </w:r>
        <w:r w:rsidR="004C1E80" w:rsidRPr="00B24727">
          <w:rPr>
            <w:rStyle w:val="Hyperlink"/>
            <w:noProof/>
            <w:lang w:val="en-MY"/>
          </w:rPr>
          <w:t>GitHub Actions to Deploy Secrets and Application</w:t>
        </w:r>
        <w:r w:rsidR="004C1E80">
          <w:rPr>
            <w:noProof/>
            <w:webHidden/>
          </w:rPr>
          <w:tab/>
        </w:r>
        <w:r w:rsidR="004C1E80">
          <w:rPr>
            <w:noProof/>
            <w:webHidden/>
          </w:rPr>
          <w:fldChar w:fldCharType="begin"/>
        </w:r>
        <w:r w:rsidR="004C1E80">
          <w:rPr>
            <w:noProof/>
            <w:webHidden/>
          </w:rPr>
          <w:instrText xml:space="preserve"> PAGEREF _Toc86913801 \h </w:instrText>
        </w:r>
        <w:r w:rsidR="004C1E80">
          <w:rPr>
            <w:noProof/>
            <w:webHidden/>
          </w:rPr>
        </w:r>
        <w:r w:rsidR="004C1E80">
          <w:rPr>
            <w:noProof/>
            <w:webHidden/>
          </w:rPr>
          <w:fldChar w:fldCharType="separate"/>
        </w:r>
        <w:r w:rsidR="004C1E80">
          <w:rPr>
            <w:noProof/>
            <w:webHidden/>
          </w:rPr>
          <w:t>112</w:t>
        </w:r>
        <w:r w:rsidR="004C1E80">
          <w:rPr>
            <w:noProof/>
            <w:webHidden/>
          </w:rPr>
          <w:fldChar w:fldCharType="end"/>
        </w:r>
      </w:hyperlink>
    </w:p>
    <w:p w14:paraId="18899894" w14:textId="77777777" w:rsidR="004C1E80" w:rsidRPr="001F5902" w:rsidRDefault="002E0F67">
      <w:pPr>
        <w:pStyle w:val="TOC3"/>
        <w:tabs>
          <w:tab w:val="left" w:pos="797"/>
          <w:tab w:val="right" w:leader="dot" w:pos="9016"/>
        </w:tabs>
        <w:rPr>
          <w:rFonts w:cs="Times New Roman"/>
          <w:smallCaps w:val="0"/>
          <w:noProof/>
          <w:sz w:val="24"/>
          <w:szCs w:val="24"/>
        </w:rPr>
      </w:pPr>
      <w:hyperlink w:anchor="_Toc86913802" w:history="1">
        <w:r w:rsidR="004C1E80" w:rsidRPr="00B24727">
          <w:rPr>
            <w:rStyle w:val="Hyperlink"/>
            <w:noProof/>
            <w:lang w:val="en-MY"/>
          </w:rPr>
          <w:t>11.4.1</w:t>
        </w:r>
        <w:r w:rsidR="004C1E80" w:rsidRPr="001F5902">
          <w:rPr>
            <w:rFonts w:cs="Times New Roman"/>
            <w:smallCaps w:val="0"/>
            <w:noProof/>
            <w:sz w:val="24"/>
            <w:szCs w:val="24"/>
          </w:rPr>
          <w:tab/>
        </w:r>
        <w:r w:rsidR="004C1E80" w:rsidRPr="00B24727">
          <w:rPr>
            <w:rStyle w:val="Hyperlink"/>
            <w:noProof/>
            <w:lang w:val="en-MY"/>
          </w:rPr>
          <w:t>Pipeline to deploy secrets</w:t>
        </w:r>
        <w:r w:rsidR="004C1E80">
          <w:rPr>
            <w:noProof/>
            <w:webHidden/>
          </w:rPr>
          <w:tab/>
        </w:r>
        <w:r w:rsidR="004C1E80">
          <w:rPr>
            <w:noProof/>
            <w:webHidden/>
          </w:rPr>
          <w:fldChar w:fldCharType="begin"/>
        </w:r>
        <w:r w:rsidR="004C1E80">
          <w:rPr>
            <w:noProof/>
            <w:webHidden/>
          </w:rPr>
          <w:instrText xml:space="preserve"> PAGEREF _Toc86913802 \h </w:instrText>
        </w:r>
        <w:r w:rsidR="004C1E80">
          <w:rPr>
            <w:noProof/>
            <w:webHidden/>
          </w:rPr>
        </w:r>
        <w:r w:rsidR="004C1E80">
          <w:rPr>
            <w:noProof/>
            <w:webHidden/>
          </w:rPr>
          <w:fldChar w:fldCharType="separate"/>
        </w:r>
        <w:r w:rsidR="004C1E80">
          <w:rPr>
            <w:noProof/>
            <w:webHidden/>
          </w:rPr>
          <w:t>112</w:t>
        </w:r>
        <w:r w:rsidR="004C1E80">
          <w:rPr>
            <w:noProof/>
            <w:webHidden/>
          </w:rPr>
          <w:fldChar w:fldCharType="end"/>
        </w:r>
      </w:hyperlink>
    </w:p>
    <w:p w14:paraId="71AF16EA" w14:textId="77777777" w:rsidR="004C1E80" w:rsidRPr="001F5902" w:rsidRDefault="002E0F67">
      <w:pPr>
        <w:pStyle w:val="TOC3"/>
        <w:tabs>
          <w:tab w:val="left" w:pos="797"/>
          <w:tab w:val="right" w:leader="dot" w:pos="9016"/>
        </w:tabs>
        <w:rPr>
          <w:rFonts w:cs="Times New Roman"/>
          <w:smallCaps w:val="0"/>
          <w:noProof/>
          <w:sz w:val="24"/>
          <w:szCs w:val="24"/>
        </w:rPr>
      </w:pPr>
      <w:hyperlink w:anchor="_Toc86913803" w:history="1">
        <w:r w:rsidR="004C1E80" w:rsidRPr="00B24727">
          <w:rPr>
            <w:rStyle w:val="Hyperlink"/>
            <w:noProof/>
            <w:lang w:val="en-MY"/>
          </w:rPr>
          <w:t>11.4.2</w:t>
        </w:r>
        <w:r w:rsidR="004C1E80" w:rsidRPr="001F5902">
          <w:rPr>
            <w:rFonts w:cs="Times New Roman"/>
            <w:smallCaps w:val="0"/>
            <w:noProof/>
            <w:sz w:val="24"/>
            <w:szCs w:val="24"/>
          </w:rPr>
          <w:tab/>
        </w:r>
        <w:r w:rsidR="004C1E80" w:rsidRPr="00B24727">
          <w:rPr>
            <w:rStyle w:val="Hyperlink"/>
            <w:noProof/>
            <w:lang w:val="en-MY"/>
          </w:rPr>
          <w:t>Pipeline to deploy application</w:t>
        </w:r>
        <w:r w:rsidR="004C1E80">
          <w:rPr>
            <w:noProof/>
            <w:webHidden/>
          </w:rPr>
          <w:tab/>
        </w:r>
        <w:r w:rsidR="004C1E80">
          <w:rPr>
            <w:noProof/>
            <w:webHidden/>
          </w:rPr>
          <w:fldChar w:fldCharType="begin"/>
        </w:r>
        <w:r w:rsidR="004C1E80">
          <w:rPr>
            <w:noProof/>
            <w:webHidden/>
          </w:rPr>
          <w:instrText xml:space="preserve"> PAGEREF _Toc86913803 \h </w:instrText>
        </w:r>
        <w:r w:rsidR="004C1E80">
          <w:rPr>
            <w:noProof/>
            <w:webHidden/>
          </w:rPr>
        </w:r>
        <w:r w:rsidR="004C1E80">
          <w:rPr>
            <w:noProof/>
            <w:webHidden/>
          </w:rPr>
          <w:fldChar w:fldCharType="separate"/>
        </w:r>
        <w:r w:rsidR="004C1E80">
          <w:rPr>
            <w:noProof/>
            <w:webHidden/>
          </w:rPr>
          <w:t>114</w:t>
        </w:r>
        <w:r w:rsidR="004C1E80">
          <w:rPr>
            <w:noProof/>
            <w:webHidden/>
          </w:rPr>
          <w:fldChar w:fldCharType="end"/>
        </w:r>
      </w:hyperlink>
    </w:p>
    <w:p w14:paraId="650F1534" w14:textId="77777777" w:rsidR="004C1E80" w:rsidRPr="001F5902" w:rsidRDefault="002E0F67">
      <w:pPr>
        <w:pStyle w:val="TOC2"/>
        <w:tabs>
          <w:tab w:val="left" w:pos="633"/>
          <w:tab w:val="right" w:leader="dot" w:pos="9016"/>
        </w:tabs>
        <w:rPr>
          <w:rFonts w:cs="Times New Roman"/>
          <w:b w:val="0"/>
          <w:bCs w:val="0"/>
          <w:smallCaps w:val="0"/>
          <w:noProof/>
          <w:sz w:val="24"/>
          <w:szCs w:val="24"/>
        </w:rPr>
      </w:pPr>
      <w:hyperlink w:anchor="_Toc86913804" w:history="1">
        <w:r w:rsidR="004C1E80" w:rsidRPr="00B24727">
          <w:rPr>
            <w:rStyle w:val="Hyperlink"/>
            <w:noProof/>
            <w:lang w:val="en-MY"/>
          </w:rPr>
          <w:t>11.5</w:t>
        </w:r>
        <w:r w:rsidR="004C1E80" w:rsidRPr="001F5902">
          <w:rPr>
            <w:rFonts w:cs="Times New Roman"/>
            <w:b w:val="0"/>
            <w:bCs w:val="0"/>
            <w:smallCaps w:val="0"/>
            <w:noProof/>
            <w:sz w:val="24"/>
            <w:szCs w:val="24"/>
          </w:rPr>
          <w:tab/>
        </w:r>
        <w:r w:rsidR="004C1E80" w:rsidRPr="00B24727">
          <w:rPr>
            <w:rStyle w:val="Hyperlink"/>
            <w:noProof/>
            <w:lang w:val="en-MY"/>
          </w:rPr>
          <w:t>Adding Application Users</w:t>
        </w:r>
        <w:r w:rsidR="004C1E80">
          <w:rPr>
            <w:noProof/>
            <w:webHidden/>
          </w:rPr>
          <w:tab/>
        </w:r>
        <w:r w:rsidR="004C1E80">
          <w:rPr>
            <w:noProof/>
            <w:webHidden/>
          </w:rPr>
          <w:fldChar w:fldCharType="begin"/>
        </w:r>
        <w:r w:rsidR="004C1E80">
          <w:rPr>
            <w:noProof/>
            <w:webHidden/>
          </w:rPr>
          <w:instrText xml:space="preserve"> PAGEREF _Toc86913804 \h </w:instrText>
        </w:r>
        <w:r w:rsidR="004C1E80">
          <w:rPr>
            <w:noProof/>
            <w:webHidden/>
          </w:rPr>
        </w:r>
        <w:r w:rsidR="004C1E80">
          <w:rPr>
            <w:noProof/>
            <w:webHidden/>
          </w:rPr>
          <w:fldChar w:fldCharType="separate"/>
        </w:r>
        <w:r w:rsidR="004C1E80">
          <w:rPr>
            <w:noProof/>
            <w:webHidden/>
          </w:rPr>
          <w:t>118</w:t>
        </w:r>
        <w:r w:rsidR="004C1E80">
          <w:rPr>
            <w:noProof/>
            <w:webHidden/>
          </w:rPr>
          <w:fldChar w:fldCharType="end"/>
        </w:r>
      </w:hyperlink>
    </w:p>
    <w:p w14:paraId="0EAD5205" w14:textId="77777777" w:rsidR="004C1E80" w:rsidRPr="001F5902" w:rsidRDefault="002E0F67">
      <w:pPr>
        <w:pStyle w:val="TOC3"/>
        <w:tabs>
          <w:tab w:val="left" w:pos="797"/>
          <w:tab w:val="right" w:leader="dot" w:pos="9016"/>
        </w:tabs>
        <w:rPr>
          <w:rFonts w:cs="Times New Roman"/>
          <w:smallCaps w:val="0"/>
          <w:noProof/>
          <w:sz w:val="24"/>
          <w:szCs w:val="24"/>
        </w:rPr>
      </w:pPr>
      <w:hyperlink w:anchor="_Toc86913805" w:history="1">
        <w:r w:rsidR="004C1E80" w:rsidRPr="00B24727">
          <w:rPr>
            <w:rStyle w:val="Hyperlink"/>
            <w:noProof/>
            <w:lang w:val="en-MY"/>
          </w:rPr>
          <w:t>11.5.1</w:t>
        </w:r>
        <w:r w:rsidR="004C1E80" w:rsidRPr="001F5902">
          <w:rPr>
            <w:rFonts w:cs="Times New Roman"/>
            <w:smallCaps w:val="0"/>
            <w:noProof/>
            <w:sz w:val="24"/>
            <w:szCs w:val="24"/>
          </w:rPr>
          <w:tab/>
        </w:r>
        <w:r w:rsidR="004C1E80" w:rsidRPr="00B24727">
          <w:rPr>
            <w:rStyle w:val="Hyperlink"/>
            <w:noProof/>
            <w:lang w:val="en-MY"/>
          </w:rPr>
          <w:t>Create Admin User in Cognito</w:t>
        </w:r>
        <w:r w:rsidR="004C1E80">
          <w:rPr>
            <w:noProof/>
            <w:webHidden/>
          </w:rPr>
          <w:tab/>
        </w:r>
        <w:r w:rsidR="004C1E80">
          <w:rPr>
            <w:noProof/>
            <w:webHidden/>
          </w:rPr>
          <w:fldChar w:fldCharType="begin"/>
        </w:r>
        <w:r w:rsidR="004C1E80">
          <w:rPr>
            <w:noProof/>
            <w:webHidden/>
          </w:rPr>
          <w:instrText xml:space="preserve"> PAGEREF _Toc86913805 \h </w:instrText>
        </w:r>
        <w:r w:rsidR="004C1E80">
          <w:rPr>
            <w:noProof/>
            <w:webHidden/>
          </w:rPr>
        </w:r>
        <w:r w:rsidR="004C1E80">
          <w:rPr>
            <w:noProof/>
            <w:webHidden/>
          </w:rPr>
          <w:fldChar w:fldCharType="separate"/>
        </w:r>
        <w:r w:rsidR="004C1E80">
          <w:rPr>
            <w:noProof/>
            <w:webHidden/>
          </w:rPr>
          <w:t>118</w:t>
        </w:r>
        <w:r w:rsidR="004C1E80">
          <w:rPr>
            <w:noProof/>
            <w:webHidden/>
          </w:rPr>
          <w:fldChar w:fldCharType="end"/>
        </w:r>
      </w:hyperlink>
    </w:p>
    <w:p w14:paraId="2A305366" w14:textId="77777777" w:rsidR="004C1E80" w:rsidRPr="001F5902" w:rsidRDefault="002E0F67">
      <w:pPr>
        <w:pStyle w:val="TOC3"/>
        <w:tabs>
          <w:tab w:val="left" w:pos="797"/>
          <w:tab w:val="right" w:leader="dot" w:pos="9016"/>
        </w:tabs>
        <w:rPr>
          <w:rFonts w:cs="Times New Roman"/>
          <w:smallCaps w:val="0"/>
          <w:noProof/>
          <w:sz w:val="24"/>
          <w:szCs w:val="24"/>
        </w:rPr>
      </w:pPr>
      <w:hyperlink w:anchor="_Toc86913806" w:history="1">
        <w:r w:rsidR="004C1E80" w:rsidRPr="00B24727">
          <w:rPr>
            <w:rStyle w:val="Hyperlink"/>
            <w:noProof/>
            <w:lang w:val="en-MY"/>
          </w:rPr>
          <w:t>11.5.2</w:t>
        </w:r>
        <w:r w:rsidR="004C1E80" w:rsidRPr="001F5902">
          <w:rPr>
            <w:rFonts w:cs="Times New Roman"/>
            <w:smallCaps w:val="0"/>
            <w:noProof/>
            <w:sz w:val="24"/>
            <w:szCs w:val="24"/>
          </w:rPr>
          <w:tab/>
        </w:r>
        <w:r w:rsidR="004C1E80" w:rsidRPr="00B24727">
          <w:rPr>
            <w:rStyle w:val="Hyperlink"/>
            <w:noProof/>
            <w:lang w:val="en-MY"/>
          </w:rPr>
          <w:t>Adding application users using Utilities Service</w:t>
        </w:r>
        <w:r w:rsidR="004C1E80">
          <w:rPr>
            <w:noProof/>
            <w:webHidden/>
          </w:rPr>
          <w:tab/>
        </w:r>
        <w:r w:rsidR="004C1E80">
          <w:rPr>
            <w:noProof/>
            <w:webHidden/>
          </w:rPr>
          <w:fldChar w:fldCharType="begin"/>
        </w:r>
        <w:r w:rsidR="004C1E80">
          <w:rPr>
            <w:noProof/>
            <w:webHidden/>
          </w:rPr>
          <w:instrText xml:space="preserve"> PAGEREF _Toc86913806 \h </w:instrText>
        </w:r>
        <w:r w:rsidR="004C1E80">
          <w:rPr>
            <w:noProof/>
            <w:webHidden/>
          </w:rPr>
        </w:r>
        <w:r w:rsidR="004C1E80">
          <w:rPr>
            <w:noProof/>
            <w:webHidden/>
          </w:rPr>
          <w:fldChar w:fldCharType="separate"/>
        </w:r>
        <w:r w:rsidR="004C1E80">
          <w:rPr>
            <w:noProof/>
            <w:webHidden/>
          </w:rPr>
          <w:t>121</w:t>
        </w:r>
        <w:r w:rsidR="004C1E80">
          <w:rPr>
            <w:noProof/>
            <w:webHidden/>
          </w:rPr>
          <w:fldChar w:fldCharType="end"/>
        </w:r>
      </w:hyperlink>
    </w:p>
    <w:p w14:paraId="1AFC31C5" w14:textId="77777777" w:rsidR="004C1E80" w:rsidRPr="001F5902" w:rsidRDefault="002E0F67">
      <w:pPr>
        <w:pStyle w:val="TOC1"/>
        <w:tabs>
          <w:tab w:val="left" w:pos="463"/>
          <w:tab w:val="right" w:leader="dot" w:pos="9016"/>
        </w:tabs>
        <w:rPr>
          <w:rFonts w:cs="Times New Roman"/>
          <w:b w:val="0"/>
          <w:bCs w:val="0"/>
          <w:caps w:val="0"/>
          <w:noProof/>
          <w:sz w:val="24"/>
          <w:szCs w:val="24"/>
          <w:u w:val="none"/>
        </w:rPr>
      </w:pPr>
      <w:hyperlink w:anchor="_Toc86913807" w:history="1">
        <w:r w:rsidR="004C1E80" w:rsidRPr="00B24727">
          <w:rPr>
            <w:rStyle w:val="Hyperlink"/>
            <w:noProof/>
            <w:lang w:val="en-MY"/>
          </w:rPr>
          <w:t>12</w:t>
        </w:r>
        <w:r w:rsidR="004C1E80" w:rsidRPr="001F5902">
          <w:rPr>
            <w:rFonts w:cs="Times New Roman"/>
            <w:b w:val="0"/>
            <w:bCs w:val="0"/>
            <w:caps w:val="0"/>
            <w:noProof/>
            <w:sz w:val="24"/>
            <w:szCs w:val="24"/>
            <w:u w:val="none"/>
          </w:rPr>
          <w:tab/>
        </w:r>
        <w:r w:rsidR="004C1E80" w:rsidRPr="00B24727">
          <w:rPr>
            <w:rStyle w:val="Hyperlink"/>
            <w:noProof/>
            <w:lang w:val="en-MY"/>
          </w:rPr>
          <w:t>Other Useful Tips</w:t>
        </w:r>
        <w:r w:rsidR="004C1E80">
          <w:rPr>
            <w:noProof/>
            <w:webHidden/>
          </w:rPr>
          <w:tab/>
        </w:r>
        <w:r w:rsidR="004C1E80">
          <w:rPr>
            <w:noProof/>
            <w:webHidden/>
          </w:rPr>
          <w:fldChar w:fldCharType="begin"/>
        </w:r>
        <w:r w:rsidR="004C1E80">
          <w:rPr>
            <w:noProof/>
            <w:webHidden/>
          </w:rPr>
          <w:instrText xml:space="preserve"> PAGEREF _Toc86913807 \h </w:instrText>
        </w:r>
        <w:r w:rsidR="004C1E80">
          <w:rPr>
            <w:noProof/>
            <w:webHidden/>
          </w:rPr>
        </w:r>
        <w:r w:rsidR="004C1E80">
          <w:rPr>
            <w:noProof/>
            <w:webHidden/>
          </w:rPr>
          <w:fldChar w:fldCharType="separate"/>
        </w:r>
        <w:r w:rsidR="004C1E80">
          <w:rPr>
            <w:noProof/>
            <w:webHidden/>
          </w:rPr>
          <w:t>124</w:t>
        </w:r>
        <w:r w:rsidR="004C1E80">
          <w:rPr>
            <w:noProof/>
            <w:webHidden/>
          </w:rPr>
          <w:fldChar w:fldCharType="end"/>
        </w:r>
      </w:hyperlink>
    </w:p>
    <w:p w14:paraId="580E1181" w14:textId="77777777" w:rsidR="004C1E80" w:rsidRPr="001F5902" w:rsidRDefault="002E0F67">
      <w:pPr>
        <w:pStyle w:val="TOC1"/>
        <w:tabs>
          <w:tab w:val="left" w:pos="463"/>
          <w:tab w:val="right" w:leader="dot" w:pos="9016"/>
        </w:tabs>
        <w:rPr>
          <w:rFonts w:cs="Times New Roman"/>
          <w:b w:val="0"/>
          <w:bCs w:val="0"/>
          <w:caps w:val="0"/>
          <w:noProof/>
          <w:sz w:val="24"/>
          <w:szCs w:val="24"/>
          <w:u w:val="none"/>
        </w:rPr>
      </w:pPr>
      <w:hyperlink w:anchor="_Toc86913808" w:history="1">
        <w:r w:rsidR="004C1E80" w:rsidRPr="00B24727">
          <w:rPr>
            <w:rStyle w:val="Hyperlink"/>
            <w:noProof/>
            <w:lang w:val="en-MY"/>
          </w:rPr>
          <w:t>13</w:t>
        </w:r>
        <w:r w:rsidR="004C1E80" w:rsidRPr="001F5902">
          <w:rPr>
            <w:rFonts w:cs="Times New Roman"/>
            <w:b w:val="0"/>
            <w:bCs w:val="0"/>
            <w:caps w:val="0"/>
            <w:noProof/>
            <w:sz w:val="24"/>
            <w:szCs w:val="24"/>
            <w:u w:val="none"/>
          </w:rPr>
          <w:tab/>
        </w:r>
        <w:r w:rsidR="004C1E80" w:rsidRPr="00B24727">
          <w:rPr>
            <w:rStyle w:val="Hyperlink"/>
            <w:noProof/>
            <w:lang w:val="en-MY"/>
          </w:rPr>
          <w:t>Testing the Node</w:t>
        </w:r>
        <w:r w:rsidR="004C1E80">
          <w:rPr>
            <w:noProof/>
            <w:webHidden/>
          </w:rPr>
          <w:tab/>
        </w:r>
        <w:r w:rsidR="004C1E80">
          <w:rPr>
            <w:noProof/>
            <w:webHidden/>
          </w:rPr>
          <w:fldChar w:fldCharType="begin"/>
        </w:r>
        <w:r w:rsidR="004C1E80">
          <w:rPr>
            <w:noProof/>
            <w:webHidden/>
          </w:rPr>
          <w:instrText xml:space="preserve"> PAGEREF _Toc86913808 \h </w:instrText>
        </w:r>
        <w:r w:rsidR="004C1E80">
          <w:rPr>
            <w:noProof/>
            <w:webHidden/>
          </w:rPr>
        </w:r>
        <w:r w:rsidR="004C1E80">
          <w:rPr>
            <w:noProof/>
            <w:webHidden/>
          </w:rPr>
          <w:fldChar w:fldCharType="separate"/>
        </w:r>
        <w:r w:rsidR="004C1E80">
          <w:rPr>
            <w:noProof/>
            <w:webHidden/>
          </w:rPr>
          <w:t>125</w:t>
        </w:r>
        <w:r w:rsidR="004C1E80">
          <w:rPr>
            <w:noProof/>
            <w:webHidden/>
          </w:rPr>
          <w:fldChar w:fldCharType="end"/>
        </w:r>
      </w:hyperlink>
    </w:p>
    <w:p w14:paraId="2EC271E2" w14:textId="77777777" w:rsidR="004C1E80" w:rsidRPr="001F5902" w:rsidRDefault="002E0F67">
      <w:pPr>
        <w:pStyle w:val="TOC1"/>
        <w:tabs>
          <w:tab w:val="left" w:pos="463"/>
          <w:tab w:val="right" w:leader="dot" w:pos="9016"/>
        </w:tabs>
        <w:rPr>
          <w:rFonts w:cs="Times New Roman"/>
          <w:b w:val="0"/>
          <w:bCs w:val="0"/>
          <w:caps w:val="0"/>
          <w:noProof/>
          <w:sz w:val="24"/>
          <w:szCs w:val="24"/>
          <w:u w:val="none"/>
        </w:rPr>
      </w:pPr>
      <w:hyperlink w:anchor="_Toc86913809" w:history="1">
        <w:r w:rsidR="004C1E80" w:rsidRPr="00B24727">
          <w:rPr>
            <w:rStyle w:val="Hyperlink"/>
            <w:noProof/>
            <w:lang w:val="en-MY"/>
          </w:rPr>
          <w:t>14</w:t>
        </w:r>
        <w:r w:rsidR="004C1E80" w:rsidRPr="001F5902">
          <w:rPr>
            <w:rFonts w:cs="Times New Roman"/>
            <w:b w:val="0"/>
            <w:bCs w:val="0"/>
            <w:caps w:val="0"/>
            <w:noProof/>
            <w:sz w:val="24"/>
            <w:szCs w:val="24"/>
            <w:u w:val="none"/>
          </w:rPr>
          <w:tab/>
        </w:r>
        <w:r w:rsidR="004C1E80" w:rsidRPr="00B24727">
          <w:rPr>
            <w:rStyle w:val="Hyperlink"/>
            <w:noProof/>
            <w:lang w:val="en-MY"/>
          </w:rPr>
          <w:t>Special</w:t>
        </w:r>
        <w:r w:rsidR="004C1E80">
          <w:rPr>
            <w:noProof/>
            <w:webHidden/>
          </w:rPr>
          <w:tab/>
        </w:r>
        <w:r w:rsidR="004C1E80">
          <w:rPr>
            <w:noProof/>
            <w:webHidden/>
          </w:rPr>
          <w:fldChar w:fldCharType="begin"/>
        </w:r>
        <w:r w:rsidR="004C1E80">
          <w:rPr>
            <w:noProof/>
            <w:webHidden/>
          </w:rPr>
          <w:instrText xml:space="preserve"> PAGEREF _Toc86913809 \h </w:instrText>
        </w:r>
        <w:r w:rsidR="004C1E80">
          <w:rPr>
            <w:noProof/>
            <w:webHidden/>
          </w:rPr>
        </w:r>
        <w:r w:rsidR="004C1E80">
          <w:rPr>
            <w:noProof/>
            <w:webHidden/>
          </w:rPr>
          <w:fldChar w:fldCharType="separate"/>
        </w:r>
        <w:r w:rsidR="004C1E80">
          <w:rPr>
            <w:noProof/>
            <w:webHidden/>
          </w:rPr>
          <w:t>126</w:t>
        </w:r>
        <w:r w:rsidR="004C1E80">
          <w:rPr>
            <w:noProof/>
            <w:webHidden/>
          </w:rPr>
          <w:fldChar w:fldCharType="end"/>
        </w:r>
      </w:hyperlink>
    </w:p>
    <w:p w14:paraId="7497B3C7" w14:textId="77777777" w:rsidR="004C1E80" w:rsidRPr="001F5902" w:rsidRDefault="002E0F67">
      <w:pPr>
        <w:pStyle w:val="TOC1"/>
        <w:tabs>
          <w:tab w:val="left" w:pos="463"/>
          <w:tab w:val="right" w:leader="dot" w:pos="9016"/>
        </w:tabs>
        <w:rPr>
          <w:rFonts w:cs="Times New Roman"/>
          <w:b w:val="0"/>
          <w:bCs w:val="0"/>
          <w:caps w:val="0"/>
          <w:noProof/>
          <w:sz w:val="24"/>
          <w:szCs w:val="24"/>
          <w:u w:val="none"/>
        </w:rPr>
      </w:pPr>
      <w:hyperlink w:anchor="_Toc86913810" w:history="1">
        <w:r w:rsidR="004C1E80" w:rsidRPr="00B24727">
          <w:rPr>
            <w:rStyle w:val="Hyperlink"/>
            <w:noProof/>
            <w:lang w:bidi="hi-IN"/>
          </w:rPr>
          <w:t>15</w:t>
        </w:r>
        <w:r w:rsidR="004C1E80" w:rsidRPr="001F5902">
          <w:rPr>
            <w:rFonts w:cs="Times New Roman"/>
            <w:b w:val="0"/>
            <w:bCs w:val="0"/>
            <w:caps w:val="0"/>
            <w:noProof/>
            <w:sz w:val="24"/>
            <w:szCs w:val="24"/>
            <w:u w:val="none"/>
          </w:rPr>
          <w:tab/>
        </w:r>
        <w:r w:rsidR="004C1E80" w:rsidRPr="00B24727">
          <w:rPr>
            <w:rStyle w:val="Hyperlink"/>
            <w:noProof/>
            <w:lang w:bidi="hi-IN"/>
          </w:rPr>
          <w:t>Testing</w:t>
        </w:r>
        <w:r w:rsidR="004C1E80">
          <w:rPr>
            <w:noProof/>
            <w:webHidden/>
          </w:rPr>
          <w:tab/>
        </w:r>
        <w:r w:rsidR="004C1E80">
          <w:rPr>
            <w:noProof/>
            <w:webHidden/>
          </w:rPr>
          <w:fldChar w:fldCharType="begin"/>
        </w:r>
        <w:r w:rsidR="004C1E80">
          <w:rPr>
            <w:noProof/>
            <w:webHidden/>
          </w:rPr>
          <w:instrText xml:space="preserve"> PAGEREF _Toc86913810 \h </w:instrText>
        </w:r>
        <w:r w:rsidR="004C1E80">
          <w:rPr>
            <w:noProof/>
            <w:webHidden/>
          </w:rPr>
        </w:r>
        <w:r w:rsidR="004C1E80">
          <w:rPr>
            <w:noProof/>
            <w:webHidden/>
          </w:rPr>
          <w:fldChar w:fldCharType="separate"/>
        </w:r>
        <w:r w:rsidR="004C1E80">
          <w:rPr>
            <w:noProof/>
            <w:webHidden/>
          </w:rPr>
          <w:t>127</w:t>
        </w:r>
        <w:r w:rsidR="004C1E80">
          <w:rPr>
            <w:noProof/>
            <w:webHidden/>
          </w:rPr>
          <w:fldChar w:fldCharType="end"/>
        </w:r>
      </w:hyperlink>
    </w:p>
    <w:p w14:paraId="7AD8E0D6" w14:textId="77777777" w:rsidR="004C1E80" w:rsidRPr="001F5902" w:rsidRDefault="002E0F67">
      <w:pPr>
        <w:pStyle w:val="TOC2"/>
        <w:tabs>
          <w:tab w:val="left" w:pos="633"/>
          <w:tab w:val="right" w:leader="dot" w:pos="9016"/>
        </w:tabs>
        <w:rPr>
          <w:rFonts w:cs="Times New Roman"/>
          <w:b w:val="0"/>
          <w:bCs w:val="0"/>
          <w:smallCaps w:val="0"/>
          <w:noProof/>
          <w:sz w:val="24"/>
          <w:szCs w:val="24"/>
        </w:rPr>
      </w:pPr>
      <w:hyperlink w:anchor="_Toc86913811" w:history="1">
        <w:r w:rsidR="004C1E80" w:rsidRPr="00B24727">
          <w:rPr>
            <w:rStyle w:val="Hyperlink"/>
            <w:noProof/>
            <w:lang w:bidi="hi-IN"/>
          </w:rPr>
          <w:t>15.1</w:t>
        </w:r>
        <w:r w:rsidR="004C1E80" w:rsidRPr="001F5902">
          <w:rPr>
            <w:rFonts w:cs="Times New Roman"/>
            <w:b w:val="0"/>
            <w:bCs w:val="0"/>
            <w:smallCaps w:val="0"/>
            <w:noProof/>
            <w:sz w:val="24"/>
            <w:szCs w:val="24"/>
          </w:rPr>
          <w:tab/>
        </w:r>
        <w:r w:rsidR="004C1E80" w:rsidRPr="00B24727">
          <w:rPr>
            <w:rStyle w:val="Hyperlink"/>
            <w:noProof/>
            <w:lang w:bidi="hi-IN"/>
          </w:rPr>
          <w:t>Scenarios</w:t>
        </w:r>
        <w:r w:rsidR="004C1E80">
          <w:rPr>
            <w:noProof/>
            <w:webHidden/>
          </w:rPr>
          <w:tab/>
        </w:r>
        <w:r w:rsidR="004C1E80">
          <w:rPr>
            <w:noProof/>
            <w:webHidden/>
          </w:rPr>
          <w:fldChar w:fldCharType="begin"/>
        </w:r>
        <w:r w:rsidR="004C1E80">
          <w:rPr>
            <w:noProof/>
            <w:webHidden/>
          </w:rPr>
          <w:instrText xml:space="preserve"> PAGEREF _Toc86913811 \h </w:instrText>
        </w:r>
        <w:r w:rsidR="004C1E80">
          <w:rPr>
            <w:noProof/>
            <w:webHidden/>
          </w:rPr>
        </w:r>
        <w:r w:rsidR="004C1E80">
          <w:rPr>
            <w:noProof/>
            <w:webHidden/>
          </w:rPr>
          <w:fldChar w:fldCharType="separate"/>
        </w:r>
        <w:r w:rsidR="004C1E80">
          <w:rPr>
            <w:noProof/>
            <w:webHidden/>
          </w:rPr>
          <w:t>127</w:t>
        </w:r>
        <w:r w:rsidR="004C1E80">
          <w:rPr>
            <w:noProof/>
            <w:webHidden/>
          </w:rPr>
          <w:fldChar w:fldCharType="end"/>
        </w:r>
      </w:hyperlink>
    </w:p>
    <w:p w14:paraId="6D366235" w14:textId="77777777" w:rsidR="004C1E80" w:rsidRPr="001F5902" w:rsidRDefault="002E0F67">
      <w:pPr>
        <w:pStyle w:val="TOC2"/>
        <w:tabs>
          <w:tab w:val="left" w:pos="633"/>
          <w:tab w:val="right" w:leader="dot" w:pos="9016"/>
        </w:tabs>
        <w:rPr>
          <w:rFonts w:cs="Times New Roman"/>
          <w:b w:val="0"/>
          <w:bCs w:val="0"/>
          <w:smallCaps w:val="0"/>
          <w:noProof/>
          <w:sz w:val="24"/>
          <w:szCs w:val="24"/>
        </w:rPr>
      </w:pPr>
      <w:hyperlink w:anchor="_Toc86913812" w:history="1">
        <w:r w:rsidR="004C1E80" w:rsidRPr="00B24727">
          <w:rPr>
            <w:rStyle w:val="Hyperlink"/>
            <w:noProof/>
            <w:lang w:bidi="hi-IN"/>
          </w:rPr>
          <w:t>15.2</w:t>
        </w:r>
        <w:r w:rsidR="004C1E80" w:rsidRPr="001F5902">
          <w:rPr>
            <w:rFonts w:cs="Times New Roman"/>
            <w:b w:val="0"/>
            <w:bCs w:val="0"/>
            <w:smallCaps w:val="0"/>
            <w:noProof/>
            <w:sz w:val="24"/>
            <w:szCs w:val="24"/>
          </w:rPr>
          <w:tab/>
        </w:r>
        <w:r w:rsidR="004C1E80" w:rsidRPr="00B24727">
          <w:rPr>
            <w:rStyle w:val="Hyperlink"/>
            <w:noProof/>
            <w:lang w:bidi="hi-IN"/>
          </w:rPr>
          <w:t>Assume each of the roles</w:t>
        </w:r>
        <w:r w:rsidR="004C1E80">
          <w:rPr>
            <w:noProof/>
            <w:webHidden/>
          </w:rPr>
          <w:tab/>
        </w:r>
        <w:r w:rsidR="004C1E80">
          <w:rPr>
            <w:noProof/>
            <w:webHidden/>
          </w:rPr>
          <w:fldChar w:fldCharType="begin"/>
        </w:r>
        <w:r w:rsidR="004C1E80">
          <w:rPr>
            <w:noProof/>
            <w:webHidden/>
          </w:rPr>
          <w:instrText xml:space="preserve"> PAGEREF _Toc86913812 \h </w:instrText>
        </w:r>
        <w:r w:rsidR="004C1E80">
          <w:rPr>
            <w:noProof/>
            <w:webHidden/>
          </w:rPr>
        </w:r>
        <w:r w:rsidR="004C1E80">
          <w:rPr>
            <w:noProof/>
            <w:webHidden/>
          </w:rPr>
          <w:fldChar w:fldCharType="separate"/>
        </w:r>
        <w:r w:rsidR="004C1E80">
          <w:rPr>
            <w:noProof/>
            <w:webHidden/>
          </w:rPr>
          <w:t>127</w:t>
        </w:r>
        <w:r w:rsidR="004C1E80">
          <w:rPr>
            <w:noProof/>
            <w:webHidden/>
          </w:rPr>
          <w:fldChar w:fldCharType="end"/>
        </w:r>
      </w:hyperlink>
    </w:p>
    <w:p w14:paraId="5A627DD1" w14:textId="77777777" w:rsidR="004C1E80" w:rsidRPr="001F5902" w:rsidRDefault="002E0F67">
      <w:pPr>
        <w:pStyle w:val="TOC2"/>
        <w:tabs>
          <w:tab w:val="left" w:pos="633"/>
          <w:tab w:val="right" w:leader="dot" w:pos="9016"/>
        </w:tabs>
        <w:rPr>
          <w:rFonts w:cs="Times New Roman"/>
          <w:b w:val="0"/>
          <w:bCs w:val="0"/>
          <w:smallCaps w:val="0"/>
          <w:noProof/>
          <w:sz w:val="24"/>
          <w:szCs w:val="24"/>
        </w:rPr>
      </w:pPr>
      <w:hyperlink w:anchor="_Toc86913813" w:history="1">
        <w:r w:rsidR="004C1E80" w:rsidRPr="00B24727">
          <w:rPr>
            <w:rStyle w:val="Hyperlink"/>
            <w:noProof/>
            <w:lang w:bidi="hi-IN"/>
          </w:rPr>
          <w:t>15.3</w:t>
        </w:r>
        <w:r w:rsidR="004C1E80" w:rsidRPr="001F5902">
          <w:rPr>
            <w:rFonts w:cs="Times New Roman"/>
            <w:b w:val="0"/>
            <w:bCs w:val="0"/>
            <w:smallCaps w:val="0"/>
            <w:noProof/>
            <w:sz w:val="24"/>
            <w:szCs w:val="24"/>
          </w:rPr>
          <w:tab/>
        </w:r>
        <w:r w:rsidR="004C1E80" w:rsidRPr="00B24727">
          <w:rPr>
            <w:rStyle w:val="Hyperlink"/>
            <w:noProof/>
            <w:lang w:bidi="hi-IN"/>
          </w:rPr>
          <w:t>Execute the functions on the different nodes</w:t>
        </w:r>
        <w:r w:rsidR="004C1E80">
          <w:rPr>
            <w:noProof/>
            <w:webHidden/>
          </w:rPr>
          <w:tab/>
        </w:r>
        <w:r w:rsidR="004C1E80">
          <w:rPr>
            <w:noProof/>
            <w:webHidden/>
          </w:rPr>
          <w:fldChar w:fldCharType="begin"/>
        </w:r>
        <w:r w:rsidR="004C1E80">
          <w:rPr>
            <w:noProof/>
            <w:webHidden/>
          </w:rPr>
          <w:instrText xml:space="preserve"> PAGEREF _Toc86913813 \h </w:instrText>
        </w:r>
        <w:r w:rsidR="004C1E80">
          <w:rPr>
            <w:noProof/>
            <w:webHidden/>
          </w:rPr>
        </w:r>
        <w:r w:rsidR="004C1E80">
          <w:rPr>
            <w:noProof/>
            <w:webHidden/>
          </w:rPr>
          <w:fldChar w:fldCharType="separate"/>
        </w:r>
        <w:r w:rsidR="004C1E80">
          <w:rPr>
            <w:noProof/>
            <w:webHidden/>
          </w:rPr>
          <w:t>127</w:t>
        </w:r>
        <w:r w:rsidR="004C1E80">
          <w:rPr>
            <w:noProof/>
            <w:webHidden/>
          </w:rPr>
          <w:fldChar w:fldCharType="end"/>
        </w:r>
      </w:hyperlink>
    </w:p>
    <w:p w14:paraId="0F81B0CB" w14:textId="77777777" w:rsidR="004C1E80" w:rsidRPr="001F5902" w:rsidRDefault="002E0F67">
      <w:pPr>
        <w:pStyle w:val="TOC2"/>
        <w:tabs>
          <w:tab w:val="left" w:pos="633"/>
          <w:tab w:val="right" w:leader="dot" w:pos="9016"/>
        </w:tabs>
        <w:rPr>
          <w:rFonts w:cs="Times New Roman"/>
          <w:b w:val="0"/>
          <w:bCs w:val="0"/>
          <w:smallCaps w:val="0"/>
          <w:noProof/>
          <w:sz w:val="24"/>
          <w:szCs w:val="24"/>
        </w:rPr>
      </w:pPr>
      <w:hyperlink w:anchor="_Toc86913814" w:history="1">
        <w:r w:rsidR="004C1E80" w:rsidRPr="00B24727">
          <w:rPr>
            <w:rStyle w:val="Hyperlink"/>
            <w:noProof/>
            <w:lang w:bidi="hi-IN"/>
          </w:rPr>
          <w:t>15.4</w:t>
        </w:r>
        <w:r w:rsidR="004C1E80" w:rsidRPr="001F5902">
          <w:rPr>
            <w:rFonts w:cs="Times New Roman"/>
            <w:b w:val="0"/>
            <w:bCs w:val="0"/>
            <w:smallCaps w:val="0"/>
            <w:noProof/>
            <w:sz w:val="24"/>
            <w:szCs w:val="24"/>
          </w:rPr>
          <w:tab/>
        </w:r>
        <w:r w:rsidR="004C1E80" w:rsidRPr="00B24727">
          <w:rPr>
            <w:rStyle w:val="Hyperlink"/>
            <w:noProof/>
            <w:lang w:bidi="hi-IN"/>
          </w:rPr>
          <w:t>Table of Testing Scenarios</w:t>
        </w:r>
        <w:r w:rsidR="004C1E80">
          <w:rPr>
            <w:noProof/>
            <w:webHidden/>
          </w:rPr>
          <w:tab/>
        </w:r>
        <w:r w:rsidR="004C1E80">
          <w:rPr>
            <w:noProof/>
            <w:webHidden/>
          </w:rPr>
          <w:fldChar w:fldCharType="begin"/>
        </w:r>
        <w:r w:rsidR="004C1E80">
          <w:rPr>
            <w:noProof/>
            <w:webHidden/>
          </w:rPr>
          <w:instrText xml:space="preserve"> PAGEREF _Toc86913814 \h </w:instrText>
        </w:r>
        <w:r w:rsidR="004C1E80">
          <w:rPr>
            <w:noProof/>
            <w:webHidden/>
          </w:rPr>
        </w:r>
        <w:r w:rsidR="004C1E80">
          <w:rPr>
            <w:noProof/>
            <w:webHidden/>
          </w:rPr>
          <w:fldChar w:fldCharType="separate"/>
        </w:r>
        <w:r w:rsidR="004C1E80">
          <w:rPr>
            <w:noProof/>
            <w:webHidden/>
          </w:rPr>
          <w:t>129</w:t>
        </w:r>
        <w:r w:rsidR="004C1E80">
          <w:rPr>
            <w:noProof/>
            <w:webHidden/>
          </w:rPr>
          <w:fldChar w:fldCharType="end"/>
        </w:r>
      </w:hyperlink>
    </w:p>
    <w:p w14:paraId="7D680481" w14:textId="77777777" w:rsidR="004C1E80" w:rsidRPr="001F5902" w:rsidRDefault="002E0F67">
      <w:pPr>
        <w:pStyle w:val="TOC2"/>
        <w:tabs>
          <w:tab w:val="left" w:pos="633"/>
          <w:tab w:val="right" w:leader="dot" w:pos="9016"/>
        </w:tabs>
        <w:rPr>
          <w:rFonts w:cs="Times New Roman"/>
          <w:b w:val="0"/>
          <w:bCs w:val="0"/>
          <w:smallCaps w:val="0"/>
          <w:noProof/>
          <w:sz w:val="24"/>
          <w:szCs w:val="24"/>
        </w:rPr>
      </w:pPr>
      <w:hyperlink w:anchor="_Toc86913815" w:history="1">
        <w:r w:rsidR="004C1E80" w:rsidRPr="00B24727">
          <w:rPr>
            <w:rStyle w:val="Hyperlink"/>
            <w:noProof/>
            <w:lang w:bidi="hi-IN"/>
          </w:rPr>
          <w:t>15.5</w:t>
        </w:r>
        <w:r w:rsidR="004C1E80" w:rsidRPr="001F5902">
          <w:rPr>
            <w:rFonts w:cs="Times New Roman"/>
            <w:b w:val="0"/>
            <w:bCs w:val="0"/>
            <w:smallCaps w:val="0"/>
            <w:noProof/>
            <w:sz w:val="24"/>
            <w:szCs w:val="24"/>
          </w:rPr>
          <w:tab/>
        </w:r>
        <w:r w:rsidR="004C1E80" w:rsidRPr="00B24727">
          <w:rPr>
            <w:rStyle w:val="Hyperlink"/>
            <w:noProof/>
            <w:lang w:bidi="hi-IN"/>
          </w:rPr>
          <w:t>Create a User</w:t>
        </w:r>
        <w:r w:rsidR="004C1E80">
          <w:rPr>
            <w:noProof/>
            <w:webHidden/>
          </w:rPr>
          <w:tab/>
        </w:r>
        <w:r w:rsidR="004C1E80">
          <w:rPr>
            <w:noProof/>
            <w:webHidden/>
          </w:rPr>
          <w:fldChar w:fldCharType="begin"/>
        </w:r>
        <w:r w:rsidR="004C1E80">
          <w:rPr>
            <w:noProof/>
            <w:webHidden/>
          </w:rPr>
          <w:instrText xml:space="preserve"> PAGEREF _Toc86913815 \h </w:instrText>
        </w:r>
        <w:r w:rsidR="004C1E80">
          <w:rPr>
            <w:noProof/>
            <w:webHidden/>
          </w:rPr>
        </w:r>
        <w:r w:rsidR="004C1E80">
          <w:rPr>
            <w:noProof/>
            <w:webHidden/>
          </w:rPr>
          <w:fldChar w:fldCharType="separate"/>
        </w:r>
        <w:r w:rsidR="004C1E80">
          <w:rPr>
            <w:noProof/>
            <w:webHidden/>
          </w:rPr>
          <w:t>131</w:t>
        </w:r>
        <w:r w:rsidR="004C1E80">
          <w:rPr>
            <w:noProof/>
            <w:webHidden/>
          </w:rPr>
          <w:fldChar w:fldCharType="end"/>
        </w:r>
      </w:hyperlink>
    </w:p>
    <w:p w14:paraId="1A81C1E0" w14:textId="77777777" w:rsidR="004C1E80" w:rsidRPr="001F5902" w:rsidRDefault="002E0F67">
      <w:pPr>
        <w:pStyle w:val="TOC3"/>
        <w:tabs>
          <w:tab w:val="left" w:pos="797"/>
          <w:tab w:val="right" w:leader="dot" w:pos="9016"/>
        </w:tabs>
        <w:rPr>
          <w:rFonts w:cs="Times New Roman"/>
          <w:smallCaps w:val="0"/>
          <w:noProof/>
          <w:sz w:val="24"/>
          <w:szCs w:val="24"/>
        </w:rPr>
      </w:pPr>
      <w:hyperlink w:anchor="_Toc86913816" w:history="1">
        <w:r w:rsidR="004C1E80" w:rsidRPr="00B24727">
          <w:rPr>
            <w:rStyle w:val="Hyperlink"/>
            <w:noProof/>
            <w:lang w:bidi="hi-IN"/>
          </w:rPr>
          <w:t>15.5.1</w:t>
        </w:r>
        <w:r w:rsidR="004C1E80" w:rsidRPr="001F5902">
          <w:rPr>
            <w:rFonts w:cs="Times New Roman"/>
            <w:smallCaps w:val="0"/>
            <w:noProof/>
            <w:sz w:val="24"/>
            <w:szCs w:val="24"/>
          </w:rPr>
          <w:tab/>
        </w:r>
        <w:r w:rsidR="004C1E80" w:rsidRPr="00B24727">
          <w:rPr>
            <w:rStyle w:val="Hyperlink"/>
            <w:noProof/>
            <w:lang w:bidi="hi-IN"/>
          </w:rPr>
          <w:t>Use the API to create a User</w:t>
        </w:r>
        <w:r w:rsidR="004C1E80">
          <w:rPr>
            <w:noProof/>
            <w:webHidden/>
          </w:rPr>
          <w:tab/>
        </w:r>
        <w:r w:rsidR="004C1E80">
          <w:rPr>
            <w:noProof/>
            <w:webHidden/>
          </w:rPr>
          <w:fldChar w:fldCharType="begin"/>
        </w:r>
        <w:r w:rsidR="004C1E80">
          <w:rPr>
            <w:noProof/>
            <w:webHidden/>
          </w:rPr>
          <w:instrText xml:space="preserve"> PAGEREF _Toc86913816 \h </w:instrText>
        </w:r>
        <w:r w:rsidR="004C1E80">
          <w:rPr>
            <w:noProof/>
            <w:webHidden/>
          </w:rPr>
        </w:r>
        <w:r w:rsidR="004C1E80">
          <w:rPr>
            <w:noProof/>
            <w:webHidden/>
          </w:rPr>
          <w:fldChar w:fldCharType="separate"/>
        </w:r>
        <w:r w:rsidR="004C1E80">
          <w:rPr>
            <w:noProof/>
            <w:webHidden/>
          </w:rPr>
          <w:t>131</w:t>
        </w:r>
        <w:r w:rsidR="004C1E80">
          <w:rPr>
            <w:noProof/>
            <w:webHidden/>
          </w:rPr>
          <w:fldChar w:fldCharType="end"/>
        </w:r>
      </w:hyperlink>
    </w:p>
    <w:p w14:paraId="7EF76F56" w14:textId="77777777" w:rsidR="004C1E80" w:rsidRPr="001F5902" w:rsidRDefault="002E0F67">
      <w:pPr>
        <w:pStyle w:val="TOC2"/>
        <w:tabs>
          <w:tab w:val="left" w:pos="633"/>
          <w:tab w:val="right" w:leader="dot" w:pos="9016"/>
        </w:tabs>
        <w:rPr>
          <w:rFonts w:cs="Times New Roman"/>
          <w:b w:val="0"/>
          <w:bCs w:val="0"/>
          <w:smallCaps w:val="0"/>
          <w:noProof/>
          <w:sz w:val="24"/>
          <w:szCs w:val="24"/>
        </w:rPr>
      </w:pPr>
      <w:hyperlink w:anchor="_Toc86913817" w:history="1">
        <w:r w:rsidR="004C1E80" w:rsidRPr="00B24727">
          <w:rPr>
            <w:rStyle w:val="Hyperlink"/>
            <w:noProof/>
            <w:lang w:bidi="hi-IN"/>
          </w:rPr>
          <w:t>15.6</w:t>
        </w:r>
        <w:r w:rsidR="004C1E80" w:rsidRPr="001F5902">
          <w:rPr>
            <w:rFonts w:cs="Times New Roman"/>
            <w:b w:val="0"/>
            <w:bCs w:val="0"/>
            <w:smallCaps w:val="0"/>
            <w:noProof/>
            <w:sz w:val="24"/>
            <w:szCs w:val="24"/>
          </w:rPr>
          <w:tab/>
        </w:r>
        <w:r w:rsidR="004C1E80" w:rsidRPr="00B24727">
          <w:rPr>
            <w:rStyle w:val="Hyperlink"/>
            <w:noProof/>
            <w:lang w:bidi="hi-IN"/>
          </w:rPr>
          <w:t>Login</w:t>
        </w:r>
        <w:r w:rsidR="004C1E80">
          <w:rPr>
            <w:noProof/>
            <w:webHidden/>
          </w:rPr>
          <w:tab/>
        </w:r>
        <w:r w:rsidR="004C1E80">
          <w:rPr>
            <w:noProof/>
            <w:webHidden/>
          </w:rPr>
          <w:fldChar w:fldCharType="begin"/>
        </w:r>
        <w:r w:rsidR="004C1E80">
          <w:rPr>
            <w:noProof/>
            <w:webHidden/>
          </w:rPr>
          <w:instrText xml:space="preserve"> PAGEREF _Toc86913817 \h </w:instrText>
        </w:r>
        <w:r w:rsidR="004C1E80">
          <w:rPr>
            <w:noProof/>
            <w:webHidden/>
          </w:rPr>
        </w:r>
        <w:r w:rsidR="004C1E80">
          <w:rPr>
            <w:noProof/>
            <w:webHidden/>
          </w:rPr>
          <w:fldChar w:fldCharType="separate"/>
        </w:r>
        <w:r w:rsidR="004C1E80">
          <w:rPr>
            <w:noProof/>
            <w:webHidden/>
          </w:rPr>
          <w:t>131</w:t>
        </w:r>
        <w:r w:rsidR="004C1E80">
          <w:rPr>
            <w:noProof/>
            <w:webHidden/>
          </w:rPr>
          <w:fldChar w:fldCharType="end"/>
        </w:r>
      </w:hyperlink>
    </w:p>
    <w:p w14:paraId="75772296" w14:textId="77777777" w:rsidR="004C1E80" w:rsidRPr="001F5902" w:rsidRDefault="002E0F67">
      <w:pPr>
        <w:pStyle w:val="TOC2"/>
        <w:tabs>
          <w:tab w:val="left" w:pos="633"/>
          <w:tab w:val="right" w:leader="dot" w:pos="9016"/>
        </w:tabs>
        <w:rPr>
          <w:rFonts w:cs="Times New Roman"/>
          <w:b w:val="0"/>
          <w:bCs w:val="0"/>
          <w:smallCaps w:val="0"/>
          <w:noProof/>
          <w:sz w:val="24"/>
          <w:szCs w:val="24"/>
        </w:rPr>
      </w:pPr>
      <w:hyperlink w:anchor="_Toc86913818" w:history="1">
        <w:r w:rsidR="004C1E80" w:rsidRPr="00B24727">
          <w:rPr>
            <w:rStyle w:val="Hyperlink"/>
            <w:noProof/>
            <w:lang w:bidi="hi-IN"/>
          </w:rPr>
          <w:t>15.7</w:t>
        </w:r>
        <w:r w:rsidR="004C1E80" w:rsidRPr="001F5902">
          <w:rPr>
            <w:rFonts w:cs="Times New Roman"/>
            <w:b w:val="0"/>
            <w:bCs w:val="0"/>
            <w:smallCaps w:val="0"/>
            <w:noProof/>
            <w:sz w:val="24"/>
            <w:szCs w:val="24"/>
          </w:rPr>
          <w:tab/>
        </w:r>
        <w:r w:rsidR="004C1E80" w:rsidRPr="00B24727">
          <w:rPr>
            <w:rStyle w:val="Hyperlink"/>
            <w:noProof/>
            <w:lang w:bidi="hi-IN"/>
          </w:rPr>
          <w:t>Create a Data Call</w:t>
        </w:r>
        <w:r w:rsidR="004C1E80">
          <w:rPr>
            <w:noProof/>
            <w:webHidden/>
          </w:rPr>
          <w:tab/>
        </w:r>
        <w:r w:rsidR="004C1E80">
          <w:rPr>
            <w:noProof/>
            <w:webHidden/>
          </w:rPr>
          <w:fldChar w:fldCharType="begin"/>
        </w:r>
        <w:r w:rsidR="004C1E80">
          <w:rPr>
            <w:noProof/>
            <w:webHidden/>
          </w:rPr>
          <w:instrText xml:space="preserve"> PAGEREF _Toc86913818 \h </w:instrText>
        </w:r>
        <w:r w:rsidR="004C1E80">
          <w:rPr>
            <w:noProof/>
            <w:webHidden/>
          </w:rPr>
        </w:r>
        <w:r w:rsidR="004C1E80">
          <w:rPr>
            <w:noProof/>
            <w:webHidden/>
          </w:rPr>
          <w:fldChar w:fldCharType="separate"/>
        </w:r>
        <w:r w:rsidR="004C1E80">
          <w:rPr>
            <w:noProof/>
            <w:webHidden/>
          </w:rPr>
          <w:t>131</w:t>
        </w:r>
        <w:r w:rsidR="004C1E80">
          <w:rPr>
            <w:noProof/>
            <w:webHidden/>
          </w:rPr>
          <w:fldChar w:fldCharType="end"/>
        </w:r>
      </w:hyperlink>
    </w:p>
    <w:p w14:paraId="7676C781" w14:textId="77777777" w:rsidR="004C1E80" w:rsidRPr="001F5902" w:rsidRDefault="002E0F67">
      <w:pPr>
        <w:pStyle w:val="TOC2"/>
        <w:tabs>
          <w:tab w:val="left" w:pos="633"/>
          <w:tab w:val="right" w:leader="dot" w:pos="9016"/>
        </w:tabs>
        <w:rPr>
          <w:rFonts w:cs="Times New Roman"/>
          <w:b w:val="0"/>
          <w:bCs w:val="0"/>
          <w:smallCaps w:val="0"/>
          <w:noProof/>
          <w:sz w:val="24"/>
          <w:szCs w:val="24"/>
        </w:rPr>
      </w:pPr>
      <w:hyperlink w:anchor="_Toc86913819" w:history="1">
        <w:r w:rsidR="004C1E80" w:rsidRPr="00B24727">
          <w:rPr>
            <w:rStyle w:val="Hyperlink"/>
            <w:noProof/>
            <w:lang w:bidi="hi-IN"/>
          </w:rPr>
          <w:t>15.8</w:t>
        </w:r>
        <w:r w:rsidR="004C1E80" w:rsidRPr="001F5902">
          <w:rPr>
            <w:rFonts w:cs="Times New Roman"/>
            <w:b w:val="0"/>
            <w:bCs w:val="0"/>
            <w:smallCaps w:val="0"/>
            <w:noProof/>
            <w:sz w:val="24"/>
            <w:szCs w:val="24"/>
          </w:rPr>
          <w:tab/>
        </w:r>
        <w:r w:rsidR="004C1E80" w:rsidRPr="00B24727">
          <w:rPr>
            <w:rStyle w:val="Hyperlink"/>
            <w:noProof/>
            <w:lang w:bidi="hi-IN"/>
          </w:rPr>
          <w:t>Issue a Data Call</w:t>
        </w:r>
        <w:r w:rsidR="004C1E80">
          <w:rPr>
            <w:noProof/>
            <w:webHidden/>
          </w:rPr>
          <w:tab/>
        </w:r>
        <w:r w:rsidR="004C1E80">
          <w:rPr>
            <w:noProof/>
            <w:webHidden/>
          </w:rPr>
          <w:fldChar w:fldCharType="begin"/>
        </w:r>
        <w:r w:rsidR="004C1E80">
          <w:rPr>
            <w:noProof/>
            <w:webHidden/>
          </w:rPr>
          <w:instrText xml:space="preserve"> PAGEREF _Toc86913819 \h </w:instrText>
        </w:r>
        <w:r w:rsidR="004C1E80">
          <w:rPr>
            <w:noProof/>
            <w:webHidden/>
          </w:rPr>
        </w:r>
        <w:r w:rsidR="004C1E80">
          <w:rPr>
            <w:noProof/>
            <w:webHidden/>
          </w:rPr>
          <w:fldChar w:fldCharType="separate"/>
        </w:r>
        <w:r w:rsidR="004C1E80">
          <w:rPr>
            <w:noProof/>
            <w:webHidden/>
          </w:rPr>
          <w:t>131</w:t>
        </w:r>
        <w:r w:rsidR="004C1E80">
          <w:rPr>
            <w:noProof/>
            <w:webHidden/>
          </w:rPr>
          <w:fldChar w:fldCharType="end"/>
        </w:r>
      </w:hyperlink>
    </w:p>
    <w:p w14:paraId="45D0992C" w14:textId="77777777" w:rsidR="004C1E80" w:rsidRPr="001F5902" w:rsidRDefault="002E0F67">
      <w:pPr>
        <w:pStyle w:val="TOC2"/>
        <w:tabs>
          <w:tab w:val="left" w:pos="633"/>
          <w:tab w:val="right" w:leader="dot" w:pos="9016"/>
        </w:tabs>
        <w:rPr>
          <w:rFonts w:cs="Times New Roman"/>
          <w:b w:val="0"/>
          <w:bCs w:val="0"/>
          <w:smallCaps w:val="0"/>
          <w:noProof/>
          <w:sz w:val="24"/>
          <w:szCs w:val="24"/>
        </w:rPr>
      </w:pPr>
      <w:hyperlink w:anchor="_Toc86913820" w:history="1">
        <w:r w:rsidR="004C1E80" w:rsidRPr="00B24727">
          <w:rPr>
            <w:rStyle w:val="Hyperlink"/>
            <w:noProof/>
            <w:lang w:bidi="hi-IN"/>
          </w:rPr>
          <w:t>15.9</w:t>
        </w:r>
        <w:r w:rsidR="004C1E80" w:rsidRPr="001F5902">
          <w:rPr>
            <w:rFonts w:cs="Times New Roman"/>
            <w:b w:val="0"/>
            <w:bCs w:val="0"/>
            <w:smallCaps w:val="0"/>
            <w:noProof/>
            <w:sz w:val="24"/>
            <w:szCs w:val="24"/>
          </w:rPr>
          <w:tab/>
        </w:r>
        <w:r w:rsidR="004C1E80" w:rsidRPr="00B24727">
          <w:rPr>
            <w:rStyle w:val="Hyperlink"/>
            <w:noProof/>
            <w:lang w:bidi="hi-IN"/>
          </w:rPr>
          <w:t>Upload Data</w:t>
        </w:r>
        <w:r w:rsidR="004C1E80">
          <w:rPr>
            <w:noProof/>
            <w:webHidden/>
          </w:rPr>
          <w:tab/>
        </w:r>
        <w:r w:rsidR="004C1E80">
          <w:rPr>
            <w:noProof/>
            <w:webHidden/>
          </w:rPr>
          <w:fldChar w:fldCharType="begin"/>
        </w:r>
        <w:r w:rsidR="004C1E80">
          <w:rPr>
            <w:noProof/>
            <w:webHidden/>
          </w:rPr>
          <w:instrText xml:space="preserve"> PAGEREF _Toc86913820 \h </w:instrText>
        </w:r>
        <w:r w:rsidR="004C1E80">
          <w:rPr>
            <w:noProof/>
            <w:webHidden/>
          </w:rPr>
        </w:r>
        <w:r w:rsidR="004C1E80">
          <w:rPr>
            <w:noProof/>
            <w:webHidden/>
          </w:rPr>
          <w:fldChar w:fldCharType="separate"/>
        </w:r>
        <w:r w:rsidR="004C1E80">
          <w:rPr>
            <w:noProof/>
            <w:webHidden/>
          </w:rPr>
          <w:t>132</w:t>
        </w:r>
        <w:r w:rsidR="004C1E80">
          <w:rPr>
            <w:noProof/>
            <w:webHidden/>
          </w:rPr>
          <w:fldChar w:fldCharType="end"/>
        </w:r>
      </w:hyperlink>
    </w:p>
    <w:p w14:paraId="6E9109D1" w14:textId="77777777" w:rsidR="004C1E80" w:rsidRPr="001F5902" w:rsidRDefault="002E0F67">
      <w:pPr>
        <w:pStyle w:val="TOC2"/>
        <w:tabs>
          <w:tab w:val="left" w:pos="745"/>
          <w:tab w:val="right" w:leader="dot" w:pos="9016"/>
        </w:tabs>
        <w:rPr>
          <w:rFonts w:cs="Times New Roman"/>
          <w:b w:val="0"/>
          <w:bCs w:val="0"/>
          <w:smallCaps w:val="0"/>
          <w:noProof/>
          <w:sz w:val="24"/>
          <w:szCs w:val="24"/>
        </w:rPr>
      </w:pPr>
      <w:hyperlink w:anchor="_Toc86913821" w:history="1">
        <w:r w:rsidR="004C1E80" w:rsidRPr="00B24727">
          <w:rPr>
            <w:rStyle w:val="Hyperlink"/>
            <w:noProof/>
            <w:lang w:bidi="hi-IN"/>
          </w:rPr>
          <w:t>15.10</w:t>
        </w:r>
        <w:r w:rsidR="004C1E80" w:rsidRPr="001F5902">
          <w:rPr>
            <w:rFonts w:cs="Times New Roman"/>
            <w:b w:val="0"/>
            <w:bCs w:val="0"/>
            <w:smallCaps w:val="0"/>
            <w:noProof/>
            <w:sz w:val="24"/>
            <w:szCs w:val="24"/>
          </w:rPr>
          <w:tab/>
        </w:r>
        <w:r w:rsidR="004C1E80" w:rsidRPr="00B24727">
          <w:rPr>
            <w:rStyle w:val="Hyperlink"/>
            <w:noProof/>
            <w:lang w:bidi="hi-IN"/>
          </w:rPr>
          <w:t>Create an Extraction Pattern</w:t>
        </w:r>
        <w:r w:rsidR="004C1E80">
          <w:rPr>
            <w:noProof/>
            <w:webHidden/>
          </w:rPr>
          <w:tab/>
        </w:r>
        <w:r w:rsidR="004C1E80">
          <w:rPr>
            <w:noProof/>
            <w:webHidden/>
          </w:rPr>
          <w:fldChar w:fldCharType="begin"/>
        </w:r>
        <w:r w:rsidR="004C1E80">
          <w:rPr>
            <w:noProof/>
            <w:webHidden/>
          </w:rPr>
          <w:instrText xml:space="preserve"> PAGEREF _Toc86913821 \h </w:instrText>
        </w:r>
        <w:r w:rsidR="004C1E80">
          <w:rPr>
            <w:noProof/>
            <w:webHidden/>
          </w:rPr>
        </w:r>
        <w:r w:rsidR="004C1E80">
          <w:rPr>
            <w:noProof/>
            <w:webHidden/>
          </w:rPr>
          <w:fldChar w:fldCharType="separate"/>
        </w:r>
        <w:r w:rsidR="004C1E80">
          <w:rPr>
            <w:noProof/>
            <w:webHidden/>
          </w:rPr>
          <w:t>132</w:t>
        </w:r>
        <w:r w:rsidR="004C1E80">
          <w:rPr>
            <w:noProof/>
            <w:webHidden/>
          </w:rPr>
          <w:fldChar w:fldCharType="end"/>
        </w:r>
      </w:hyperlink>
    </w:p>
    <w:p w14:paraId="4D329927" w14:textId="77777777" w:rsidR="004C1E80" w:rsidRPr="001F5902" w:rsidRDefault="002E0F67">
      <w:pPr>
        <w:pStyle w:val="TOC2"/>
        <w:tabs>
          <w:tab w:val="left" w:pos="745"/>
          <w:tab w:val="right" w:leader="dot" w:pos="9016"/>
        </w:tabs>
        <w:rPr>
          <w:rFonts w:cs="Times New Roman"/>
          <w:b w:val="0"/>
          <w:bCs w:val="0"/>
          <w:smallCaps w:val="0"/>
          <w:noProof/>
          <w:sz w:val="24"/>
          <w:szCs w:val="24"/>
        </w:rPr>
      </w:pPr>
      <w:hyperlink w:anchor="_Toc86913822" w:history="1">
        <w:r w:rsidR="004C1E80" w:rsidRPr="00B24727">
          <w:rPr>
            <w:rStyle w:val="Hyperlink"/>
            <w:noProof/>
            <w:lang w:bidi="hi-IN"/>
          </w:rPr>
          <w:t>15.11</w:t>
        </w:r>
        <w:r w:rsidR="004C1E80" w:rsidRPr="001F5902">
          <w:rPr>
            <w:rFonts w:cs="Times New Roman"/>
            <w:b w:val="0"/>
            <w:bCs w:val="0"/>
            <w:smallCaps w:val="0"/>
            <w:noProof/>
            <w:sz w:val="24"/>
            <w:szCs w:val="24"/>
          </w:rPr>
          <w:tab/>
        </w:r>
        <w:r w:rsidR="004C1E80" w:rsidRPr="00B24727">
          <w:rPr>
            <w:rStyle w:val="Hyperlink"/>
            <w:noProof/>
            <w:lang w:bidi="hi-IN"/>
          </w:rPr>
          <w:t>Update an Extraction Pattern</w:t>
        </w:r>
        <w:r w:rsidR="004C1E80">
          <w:rPr>
            <w:noProof/>
            <w:webHidden/>
          </w:rPr>
          <w:tab/>
        </w:r>
        <w:r w:rsidR="004C1E80">
          <w:rPr>
            <w:noProof/>
            <w:webHidden/>
          </w:rPr>
          <w:fldChar w:fldCharType="begin"/>
        </w:r>
        <w:r w:rsidR="004C1E80">
          <w:rPr>
            <w:noProof/>
            <w:webHidden/>
          </w:rPr>
          <w:instrText xml:space="preserve"> PAGEREF _Toc86913822 \h </w:instrText>
        </w:r>
        <w:r w:rsidR="004C1E80">
          <w:rPr>
            <w:noProof/>
            <w:webHidden/>
          </w:rPr>
        </w:r>
        <w:r w:rsidR="004C1E80">
          <w:rPr>
            <w:noProof/>
            <w:webHidden/>
          </w:rPr>
          <w:fldChar w:fldCharType="separate"/>
        </w:r>
        <w:r w:rsidR="004C1E80">
          <w:rPr>
            <w:noProof/>
            <w:webHidden/>
          </w:rPr>
          <w:t>133</w:t>
        </w:r>
        <w:r w:rsidR="004C1E80">
          <w:rPr>
            <w:noProof/>
            <w:webHidden/>
          </w:rPr>
          <w:fldChar w:fldCharType="end"/>
        </w:r>
      </w:hyperlink>
    </w:p>
    <w:p w14:paraId="292A3B52" w14:textId="77777777" w:rsidR="004C1E80" w:rsidRPr="001F5902" w:rsidRDefault="002E0F67">
      <w:pPr>
        <w:pStyle w:val="TOC2"/>
        <w:tabs>
          <w:tab w:val="left" w:pos="745"/>
          <w:tab w:val="right" w:leader="dot" w:pos="9016"/>
        </w:tabs>
        <w:rPr>
          <w:rFonts w:cs="Times New Roman"/>
          <w:b w:val="0"/>
          <w:bCs w:val="0"/>
          <w:smallCaps w:val="0"/>
          <w:noProof/>
          <w:sz w:val="24"/>
          <w:szCs w:val="24"/>
        </w:rPr>
      </w:pPr>
      <w:hyperlink w:anchor="_Toc86913823" w:history="1">
        <w:r w:rsidR="004C1E80" w:rsidRPr="00B24727">
          <w:rPr>
            <w:rStyle w:val="Hyperlink"/>
            <w:noProof/>
            <w:lang w:bidi="hi-IN"/>
          </w:rPr>
          <w:t>15.12</w:t>
        </w:r>
        <w:r w:rsidR="004C1E80" w:rsidRPr="001F5902">
          <w:rPr>
            <w:rFonts w:cs="Times New Roman"/>
            <w:b w:val="0"/>
            <w:bCs w:val="0"/>
            <w:smallCaps w:val="0"/>
            <w:noProof/>
            <w:sz w:val="24"/>
            <w:szCs w:val="24"/>
          </w:rPr>
          <w:tab/>
        </w:r>
        <w:r w:rsidR="004C1E80" w:rsidRPr="00B24727">
          <w:rPr>
            <w:rStyle w:val="Hyperlink"/>
            <w:noProof/>
            <w:lang w:bidi="hi-IN"/>
          </w:rPr>
          <w:t>Publish the extraction pattern to the openIDL</w:t>
        </w:r>
        <w:r w:rsidR="004C1E80">
          <w:rPr>
            <w:noProof/>
            <w:webHidden/>
          </w:rPr>
          <w:tab/>
        </w:r>
        <w:r w:rsidR="004C1E80">
          <w:rPr>
            <w:noProof/>
            <w:webHidden/>
          </w:rPr>
          <w:fldChar w:fldCharType="begin"/>
        </w:r>
        <w:r w:rsidR="004C1E80">
          <w:rPr>
            <w:noProof/>
            <w:webHidden/>
          </w:rPr>
          <w:instrText xml:space="preserve"> PAGEREF _Toc86913823 \h </w:instrText>
        </w:r>
        <w:r w:rsidR="004C1E80">
          <w:rPr>
            <w:noProof/>
            <w:webHidden/>
          </w:rPr>
        </w:r>
        <w:r w:rsidR="004C1E80">
          <w:rPr>
            <w:noProof/>
            <w:webHidden/>
          </w:rPr>
          <w:fldChar w:fldCharType="separate"/>
        </w:r>
        <w:r w:rsidR="004C1E80">
          <w:rPr>
            <w:noProof/>
            <w:webHidden/>
          </w:rPr>
          <w:t>133</w:t>
        </w:r>
        <w:r w:rsidR="004C1E80">
          <w:rPr>
            <w:noProof/>
            <w:webHidden/>
          </w:rPr>
          <w:fldChar w:fldCharType="end"/>
        </w:r>
      </w:hyperlink>
    </w:p>
    <w:p w14:paraId="54327D93" w14:textId="77777777" w:rsidR="004C1E80" w:rsidRPr="001F5902" w:rsidRDefault="002E0F67">
      <w:pPr>
        <w:pStyle w:val="TOC2"/>
        <w:tabs>
          <w:tab w:val="left" w:pos="745"/>
          <w:tab w:val="right" w:leader="dot" w:pos="9016"/>
        </w:tabs>
        <w:rPr>
          <w:rFonts w:cs="Times New Roman"/>
          <w:b w:val="0"/>
          <w:bCs w:val="0"/>
          <w:smallCaps w:val="0"/>
          <w:noProof/>
          <w:sz w:val="24"/>
          <w:szCs w:val="24"/>
        </w:rPr>
      </w:pPr>
      <w:hyperlink w:anchor="_Toc86913824" w:history="1">
        <w:r w:rsidR="004C1E80" w:rsidRPr="00B24727">
          <w:rPr>
            <w:rStyle w:val="Hyperlink"/>
            <w:noProof/>
            <w:lang w:bidi="hi-IN"/>
          </w:rPr>
          <w:t>15.13</w:t>
        </w:r>
        <w:r w:rsidR="004C1E80" w:rsidRPr="001F5902">
          <w:rPr>
            <w:rFonts w:cs="Times New Roman"/>
            <w:b w:val="0"/>
            <w:bCs w:val="0"/>
            <w:smallCaps w:val="0"/>
            <w:noProof/>
            <w:sz w:val="24"/>
            <w:szCs w:val="24"/>
          </w:rPr>
          <w:tab/>
        </w:r>
        <w:r w:rsidR="004C1E80" w:rsidRPr="00B24727">
          <w:rPr>
            <w:rStyle w:val="Hyperlink"/>
            <w:noProof/>
            <w:lang w:bidi="hi-IN"/>
          </w:rPr>
          <w:t>Assign the extraction pattern to a data call</w:t>
        </w:r>
        <w:r w:rsidR="004C1E80">
          <w:rPr>
            <w:noProof/>
            <w:webHidden/>
          </w:rPr>
          <w:tab/>
        </w:r>
        <w:r w:rsidR="004C1E80">
          <w:rPr>
            <w:noProof/>
            <w:webHidden/>
          </w:rPr>
          <w:fldChar w:fldCharType="begin"/>
        </w:r>
        <w:r w:rsidR="004C1E80">
          <w:rPr>
            <w:noProof/>
            <w:webHidden/>
          </w:rPr>
          <w:instrText xml:space="preserve"> PAGEREF _Toc86913824 \h </w:instrText>
        </w:r>
        <w:r w:rsidR="004C1E80">
          <w:rPr>
            <w:noProof/>
            <w:webHidden/>
          </w:rPr>
        </w:r>
        <w:r w:rsidR="004C1E80">
          <w:rPr>
            <w:noProof/>
            <w:webHidden/>
          </w:rPr>
          <w:fldChar w:fldCharType="separate"/>
        </w:r>
        <w:r w:rsidR="004C1E80">
          <w:rPr>
            <w:noProof/>
            <w:webHidden/>
          </w:rPr>
          <w:t>133</w:t>
        </w:r>
        <w:r w:rsidR="004C1E80">
          <w:rPr>
            <w:noProof/>
            <w:webHidden/>
          </w:rPr>
          <w:fldChar w:fldCharType="end"/>
        </w:r>
      </w:hyperlink>
    </w:p>
    <w:p w14:paraId="30084081" w14:textId="77777777" w:rsidR="004C1E80" w:rsidRPr="001F5902" w:rsidRDefault="002E0F67">
      <w:pPr>
        <w:pStyle w:val="TOC2"/>
        <w:tabs>
          <w:tab w:val="left" w:pos="745"/>
          <w:tab w:val="right" w:leader="dot" w:pos="9016"/>
        </w:tabs>
        <w:rPr>
          <w:rFonts w:cs="Times New Roman"/>
          <w:b w:val="0"/>
          <w:bCs w:val="0"/>
          <w:smallCaps w:val="0"/>
          <w:noProof/>
          <w:sz w:val="24"/>
          <w:szCs w:val="24"/>
        </w:rPr>
      </w:pPr>
      <w:hyperlink w:anchor="_Toc86913825" w:history="1">
        <w:r w:rsidR="004C1E80" w:rsidRPr="00B24727">
          <w:rPr>
            <w:rStyle w:val="Hyperlink"/>
            <w:noProof/>
            <w:lang w:bidi="hi-IN"/>
          </w:rPr>
          <w:t>15.14</w:t>
        </w:r>
        <w:r w:rsidR="004C1E80" w:rsidRPr="001F5902">
          <w:rPr>
            <w:rFonts w:cs="Times New Roman"/>
            <w:b w:val="0"/>
            <w:bCs w:val="0"/>
            <w:smallCaps w:val="0"/>
            <w:noProof/>
            <w:sz w:val="24"/>
            <w:szCs w:val="24"/>
          </w:rPr>
          <w:tab/>
        </w:r>
        <w:r w:rsidR="004C1E80" w:rsidRPr="00B24727">
          <w:rPr>
            <w:rStyle w:val="Hyperlink"/>
            <w:noProof/>
            <w:lang w:bidi="hi-IN"/>
          </w:rPr>
          <w:t>Like or Unlike a Data Call</w:t>
        </w:r>
        <w:r w:rsidR="004C1E80">
          <w:rPr>
            <w:noProof/>
            <w:webHidden/>
          </w:rPr>
          <w:tab/>
        </w:r>
        <w:r w:rsidR="004C1E80">
          <w:rPr>
            <w:noProof/>
            <w:webHidden/>
          </w:rPr>
          <w:fldChar w:fldCharType="begin"/>
        </w:r>
        <w:r w:rsidR="004C1E80">
          <w:rPr>
            <w:noProof/>
            <w:webHidden/>
          </w:rPr>
          <w:instrText xml:space="preserve"> PAGEREF _Toc86913825 \h </w:instrText>
        </w:r>
        <w:r w:rsidR="004C1E80">
          <w:rPr>
            <w:noProof/>
            <w:webHidden/>
          </w:rPr>
        </w:r>
        <w:r w:rsidR="004C1E80">
          <w:rPr>
            <w:noProof/>
            <w:webHidden/>
          </w:rPr>
          <w:fldChar w:fldCharType="separate"/>
        </w:r>
        <w:r w:rsidR="004C1E80">
          <w:rPr>
            <w:noProof/>
            <w:webHidden/>
          </w:rPr>
          <w:t>133</w:t>
        </w:r>
        <w:r w:rsidR="004C1E80">
          <w:rPr>
            <w:noProof/>
            <w:webHidden/>
          </w:rPr>
          <w:fldChar w:fldCharType="end"/>
        </w:r>
      </w:hyperlink>
    </w:p>
    <w:p w14:paraId="479F4F02" w14:textId="77777777" w:rsidR="004C1E80" w:rsidRPr="001F5902" w:rsidRDefault="002E0F67">
      <w:pPr>
        <w:pStyle w:val="TOC2"/>
        <w:tabs>
          <w:tab w:val="left" w:pos="745"/>
          <w:tab w:val="right" w:leader="dot" w:pos="9016"/>
        </w:tabs>
        <w:rPr>
          <w:rFonts w:cs="Times New Roman"/>
          <w:b w:val="0"/>
          <w:bCs w:val="0"/>
          <w:smallCaps w:val="0"/>
          <w:noProof/>
          <w:sz w:val="24"/>
          <w:szCs w:val="24"/>
        </w:rPr>
      </w:pPr>
      <w:hyperlink w:anchor="_Toc86913826" w:history="1">
        <w:r w:rsidR="004C1E80" w:rsidRPr="00B24727">
          <w:rPr>
            <w:rStyle w:val="Hyperlink"/>
            <w:noProof/>
            <w:lang w:bidi="hi-IN"/>
          </w:rPr>
          <w:t>15.15</w:t>
        </w:r>
        <w:r w:rsidR="004C1E80" w:rsidRPr="001F5902">
          <w:rPr>
            <w:rFonts w:cs="Times New Roman"/>
            <w:b w:val="0"/>
            <w:bCs w:val="0"/>
            <w:smallCaps w:val="0"/>
            <w:noProof/>
            <w:sz w:val="24"/>
            <w:szCs w:val="24"/>
          </w:rPr>
          <w:tab/>
        </w:r>
        <w:r w:rsidR="004C1E80" w:rsidRPr="00B24727">
          <w:rPr>
            <w:rStyle w:val="Hyperlink"/>
            <w:noProof/>
            <w:lang w:bidi="hi-IN"/>
          </w:rPr>
          <w:t>View Organizations that Have Liked a Data Call</w:t>
        </w:r>
        <w:r w:rsidR="004C1E80">
          <w:rPr>
            <w:noProof/>
            <w:webHidden/>
          </w:rPr>
          <w:tab/>
        </w:r>
        <w:r w:rsidR="004C1E80">
          <w:rPr>
            <w:noProof/>
            <w:webHidden/>
          </w:rPr>
          <w:fldChar w:fldCharType="begin"/>
        </w:r>
        <w:r w:rsidR="004C1E80">
          <w:rPr>
            <w:noProof/>
            <w:webHidden/>
          </w:rPr>
          <w:instrText xml:space="preserve"> PAGEREF _Toc86913826 \h </w:instrText>
        </w:r>
        <w:r w:rsidR="004C1E80">
          <w:rPr>
            <w:noProof/>
            <w:webHidden/>
          </w:rPr>
        </w:r>
        <w:r w:rsidR="004C1E80">
          <w:rPr>
            <w:noProof/>
            <w:webHidden/>
          </w:rPr>
          <w:fldChar w:fldCharType="separate"/>
        </w:r>
        <w:r w:rsidR="004C1E80">
          <w:rPr>
            <w:noProof/>
            <w:webHidden/>
          </w:rPr>
          <w:t>134</w:t>
        </w:r>
        <w:r w:rsidR="004C1E80">
          <w:rPr>
            <w:noProof/>
            <w:webHidden/>
          </w:rPr>
          <w:fldChar w:fldCharType="end"/>
        </w:r>
      </w:hyperlink>
    </w:p>
    <w:p w14:paraId="45A6D7C4" w14:textId="77777777" w:rsidR="004C1E80" w:rsidRPr="001F5902" w:rsidRDefault="002E0F67">
      <w:pPr>
        <w:pStyle w:val="TOC2"/>
        <w:tabs>
          <w:tab w:val="left" w:pos="745"/>
          <w:tab w:val="right" w:leader="dot" w:pos="9016"/>
        </w:tabs>
        <w:rPr>
          <w:rFonts w:cs="Times New Roman"/>
          <w:b w:val="0"/>
          <w:bCs w:val="0"/>
          <w:smallCaps w:val="0"/>
          <w:noProof/>
          <w:sz w:val="24"/>
          <w:szCs w:val="24"/>
        </w:rPr>
      </w:pPr>
      <w:hyperlink w:anchor="_Toc86913827" w:history="1">
        <w:r w:rsidR="004C1E80" w:rsidRPr="00B24727">
          <w:rPr>
            <w:rStyle w:val="Hyperlink"/>
            <w:noProof/>
            <w:lang w:bidi="hi-IN"/>
          </w:rPr>
          <w:t>15.16</w:t>
        </w:r>
        <w:r w:rsidR="004C1E80" w:rsidRPr="001F5902">
          <w:rPr>
            <w:rFonts w:cs="Times New Roman"/>
            <w:b w:val="0"/>
            <w:bCs w:val="0"/>
            <w:smallCaps w:val="0"/>
            <w:noProof/>
            <w:sz w:val="24"/>
            <w:szCs w:val="24"/>
          </w:rPr>
          <w:tab/>
        </w:r>
        <w:r w:rsidR="004C1E80" w:rsidRPr="00B24727">
          <w:rPr>
            <w:rStyle w:val="Hyperlink"/>
            <w:noProof/>
            <w:lang w:bidi="hi-IN"/>
          </w:rPr>
          <w:t>View Organizations that Have Consented to a Data Call</w:t>
        </w:r>
        <w:r w:rsidR="004C1E80">
          <w:rPr>
            <w:noProof/>
            <w:webHidden/>
          </w:rPr>
          <w:tab/>
        </w:r>
        <w:r w:rsidR="004C1E80">
          <w:rPr>
            <w:noProof/>
            <w:webHidden/>
          </w:rPr>
          <w:fldChar w:fldCharType="begin"/>
        </w:r>
        <w:r w:rsidR="004C1E80">
          <w:rPr>
            <w:noProof/>
            <w:webHidden/>
          </w:rPr>
          <w:instrText xml:space="preserve"> PAGEREF _Toc86913827 \h </w:instrText>
        </w:r>
        <w:r w:rsidR="004C1E80">
          <w:rPr>
            <w:noProof/>
            <w:webHidden/>
          </w:rPr>
        </w:r>
        <w:r w:rsidR="004C1E80">
          <w:rPr>
            <w:noProof/>
            <w:webHidden/>
          </w:rPr>
          <w:fldChar w:fldCharType="separate"/>
        </w:r>
        <w:r w:rsidR="004C1E80">
          <w:rPr>
            <w:noProof/>
            <w:webHidden/>
          </w:rPr>
          <w:t>134</w:t>
        </w:r>
        <w:r w:rsidR="004C1E80">
          <w:rPr>
            <w:noProof/>
            <w:webHidden/>
          </w:rPr>
          <w:fldChar w:fldCharType="end"/>
        </w:r>
      </w:hyperlink>
    </w:p>
    <w:p w14:paraId="2CB06474" w14:textId="77777777" w:rsidR="004C1E80" w:rsidRPr="001F5902" w:rsidRDefault="002E0F67">
      <w:pPr>
        <w:pStyle w:val="TOC2"/>
        <w:tabs>
          <w:tab w:val="left" w:pos="745"/>
          <w:tab w:val="right" w:leader="dot" w:pos="9016"/>
        </w:tabs>
        <w:rPr>
          <w:rFonts w:cs="Times New Roman"/>
          <w:b w:val="0"/>
          <w:bCs w:val="0"/>
          <w:smallCaps w:val="0"/>
          <w:noProof/>
          <w:sz w:val="24"/>
          <w:szCs w:val="24"/>
        </w:rPr>
      </w:pPr>
      <w:hyperlink w:anchor="_Toc86913828" w:history="1">
        <w:r w:rsidR="004C1E80" w:rsidRPr="00B24727">
          <w:rPr>
            <w:rStyle w:val="Hyperlink"/>
            <w:noProof/>
            <w:lang w:bidi="hi-IN"/>
          </w:rPr>
          <w:t>15.17</w:t>
        </w:r>
        <w:r w:rsidR="004C1E80" w:rsidRPr="001F5902">
          <w:rPr>
            <w:rFonts w:cs="Times New Roman"/>
            <w:b w:val="0"/>
            <w:bCs w:val="0"/>
            <w:smallCaps w:val="0"/>
            <w:noProof/>
            <w:sz w:val="24"/>
            <w:szCs w:val="24"/>
          </w:rPr>
          <w:tab/>
        </w:r>
        <w:r w:rsidR="004C1E80" w:rsidRPr="00B24727">
          <w:rPr>
            <w:rStyle w:val="Hyperlink"/>
            <w:noProof/>
            <w:lang w:bidi="hi-IN"/>
          </w:rPr>
          <w:t>Consent to the data call</w:t>
        </w:r>
        <w:r w:rsidR="004C1E80">
          <w:rPr>
            <w:noProof/>
            <w:webHidden/>
          </w:rPr>
          <w:tab/>
        </w:r>
        <w:r w:rsidR="004C1E80">
          <w:rPr>
            <w:noProof/>
            <w:webHidden/>
          </w:rPr>
          <w:fldChar w:fldCharType="begin"/>
        </w:r>
        <w:r w:rsidR="004C1E80">
          <w:rPr>
            <w:noProof/>
            <w:webHidden/>
          </w:rPr>
          <w:instrText xml:space="preserve"> PAGEREF _Toc86913828 \h </w:instrText>
        </w:r>
        <w:r w:rsidR="004C1E80">
          <w:rPr>
            <w:noProof/>
            <w:webHidden/>
          </w:rPr>
        </w:r>
        <w:r w:rsidR="004C1E80">
          <w:rPr>
            <w:noProof/>
            <w:webHidden/>
          </w:rPr>
          <w:fldChar w:fldCharType="separate"/>
        </w:r>
        <w:r w:rsidR="004C1E80">
          <w:rPr>
            <w:noProof/>
            <w:webHidden/>
          </w:rPr>
          <w:t>134</w:t>
        </w:r>
        <w:r w:rsidR="004C1E80">
          <w:rPr>
            <w:noProof/>
            <w:webHidden/>
          </w:rPr>
          <w:fldChar w:fldCharType="end"/>
        </w:r>
      </w:hyperlink>
    </w:p>
    <w:p w14:paraId="060A7F59" w14:textId="77777777" w:rsidR="004C1E80" w:rsidRPr="001F5902" w:rsidRDefault="002E0F67">
      <w:pPr>
        <w:pStyle w:val="TOC2"/>
        <w:tabs>
          <w:tab w:val="left" w:pos="745"/>
          <w:tab w:val="right" w:leader="dot" w:pos="9016"/>
        </w:tabs>
        <w:rPr>
          <w:rFonts w:cs="Times New Roman"/>
          <w:b w:val="0"/>
          <w:bCs w:val="0"/>
          <w:smallCaps w:val="0"/>
          <w:noProof/>
          <w:sz w:val="24"/>
          <w:szCs w:val="24"/>
        </w:rPr>
      </w:pPr>
      <w:hyperlink w:anchor="_Toc86913829" w:history="1">
        <w:r w:rsidR="004C1E80" w:rsidRPr="00B24727">
          <w:rPr>
            <w:rStyle w:val="Hyperlink"/>
            <w:noProof/>
            <w:lang w:bidi="hi-IN"/>
          </w:rPr>
          <w:t>15.18</w:t>
        </w:r>
        <w:r w:rsidR="004C1E80" w:rsidRPr="001F5902">
          <w:rPr>
            <w:rFonts w:cs="Times New Roman"/>
            <w:b w:val="0"/>
            <w:bCs w:val="0"/>
            <w:smallCaps w:val="0"/>
            <w:noProof/>
            <w:sz w:val="24"/>
            <w:szCs w:val="24"/>
          </w:rPr>
          <w:tab/>
        </w:r>
        <w:r w:rsidR="004C1E80" w:rsidRPr="00B24727">
          <w:rPr>
            <w:rStyle w:val="Hyperlink"/>
            <w:noProof/>
            <w:lang w:bidi="hi-IN"/>
          </w:rPr>
          <w:t>Update Chaincode</w:t>
        </w:r>
        <w:r w:rsidR="004C1E80">
          <w:rPr>
            <w:noProof/>
            <w:webHidden/>
          </w:rPr>
          <w:tab/>
        </w:r>
        <w:r w:rsidR="004C1E80">
          <w:rPr>
            <w:noProof/>
            <w:webHidden/>
          </w:rPr>
          <w:fldChar w:fldCharType="begin"/>
        </w:r>
        <w:r w:rsidR="004C1E80">
          <w:rPr>
            <w:noProof/>
            <w:webHidden/>
          </w:rPr>
          <w:instrText xml:space="preserve"> PAGEREF _Toc86913829 \h </w:instrText>
        </w:r>
        <w:r w:rsidR="004C1E80">
          <w:rPr>
            <w:noProof/>
            <w:webHidden/>
          </w:rPr>
        </w:r>
        <w:r w:rsidR="004C1E80">
          <w:rPr>
            <w:noProof/>
            <w:webHidden/>
          </w:rPr>
          <w:fldChar w:fldCharType="separate"/>
        </w:r>
        <w:r w:rsidR="004C1E80">
          <w:rPr>
            <w:noProof/>
            <w:webHidden/>
          </w:rPr>
          <w:t>134</w:t>
        </w:r>
        <w:r w:rsidR="004C1E80">
          <w:rPr>
            <w:noProof/>
            <w:webHidden/>
          </w:rPr>
          <w:fldChar w:fldCharType="end"/>
        </w:r>
      </w:hyperlink>
    </w:p>
    <w:p w14:paraId="5BC43E90" w14:textId="77777777" w:rsidR="004C1E80" w:rsidRPr="001F5902" w:rsidRDefault="002E0F67">
      <w:pPr>
        <w:pStyle w:val="TOC2"/>
        <w:tabs>
          <w:tab w:val="left" w:pos="745"/>
          <w:tab w:val="right" w:leader="dot" w:pos="9016"/>
        </w:tabs>
        <w:rPr>
          <w:rFonts w:cs="Times New Roman"/>
          <w:b w:val="0"/>
          <w:bCs w:val="0"/>
          <w:smallCaps w:val="0"/>
          <w:noProof/>
          <w:sz w:val="24"/>
          <w:szCs w:val="24"/>
        </w:rPr>
      </w:pPr>
      <w:hyperlink w:anchor="_Toc86913830" w:history="1">
        <w:r w:rsidR="004C1E80" w:rsidRPr="00B24727">
          <w:rPr>
            <w:rStyle w:val="Hyperlink"/>
            <w:noProof/>
            <w:lang w:bidi="hi-IN"/>
          </w:rPr>
          <w:t>15.19</w:t>
        </w:r>
        <w:r w:rsidR="004C1E80" w:rsidRPr="001F5902">
          <w:rPr>
            <w:rFonts w:cs="Times New Roman"/>
            <w:b w:val="0"/>
            <w:bCs w:val="0"/>
            <w:smallCaps w:val="0"/>
            <w:noProof/>
            <w:sz w:val="24"/>
            <w:szCs w:val="24"/>
          </w:rPr>
          <w:tab/>
        </w:r>
        <w:r w:rsidR="004C1E80" w:rsidRPr="00B24727">
          <w:rPr>
            <w:rStyle w:val="Hyperlink"/>
            <w:noProof/>
            <w:lang w:bidi="hi-IN"/>
          </w:rPr>
          <w:t>The actual process should be</w:t>
        </w:r>
        <w:r w:rsidR="004C1E80">
          <w:rPr>
            <w:noProof/>
            <w:webHidden/>
          </w:rPr>
          <w:tab/>
        </w:r>
        <w:r w:rsidR="004C1E80">
          <w:rPr>
            <w:noProof/>
            <w:webHidden/>
          </w:rPr>
          <w:fldChar w:fldCharType="begin"/>
        </w:r>
        <w:r w:rsidR="004C1E80">
          <w:rPr>
            <w:noProof/>
            <w:webHidden/>
          </w:rPr>
          <w:instrText xml:space="preserve"> PAGEREF _Toc86913830 \h </w:instrText>
        </w:r>
        <w:r w:rsidR="004C1E80">
          <w:rPr>
            <w:noProof/>
            <w:webHidden/>
          </w:rPr>
        </w:r>
        <w:r w:rsidR="004C1E80">
          <w:rPr>
            <w:noProof/>
            <w:webHidden/>
          </w:rPr>
          <w:fldChar w:fldCharType="separate"/>
        </w:r>
        <w:r w:rsidR="004C1E80">
          <w:rPr>
            <w:noProof/>
            <w:webHidden/>
          </w:rPr>
          <w:t>134</w:t>
        </w:r>
        <w:r w:rsidR="004C1E80">
          <w:rPr>
            <w:noProof/>
            <w:webHidden/>
          </w:rPr>
          <w:fldChar w:fldCharType="end"/>
        </w:r>
      </w:hyperlink>
    </w:p>
    <w:p w14:paraId="12A11439" w14:textId="77777777" w:rsidR="004C1E80" w:rsidRPr="001F5902" w:rsidRDefault="002E0F67">
      <w:pPr>
        <w:pStyle w:val="TOC2"/>
        <w:tabs>
          <w:tab w:val="left" w:pos="745"/>
          <w:tab w:val="right" w:leader="dot" w:pos="9016"/>
        </w:tabs>
        <w:rPr>
          <w:rFonts w:cs="Times New Roman"/>
          <w:b w:val="0"/>
          <w:bCs w:val="0"/>
          <w:smallCaps w:val="0"/>
          <w:noProof/>
          <w:sz w:val="24"/>
          <w:szCs w:val="24"/>
        </w:rPr>
      </w:pPr>
      <w:hyperlink w:anchor="_Toc86913831" w:history="1">
        <w:r w:rsidR="004C1E80" w:rsidRPr="00B24727">
          <w:rPr>
            <w:rStyle w:val="Hyperlink"/>
            <w:noProof/>
            <w:lang w:bidi="hi-IN"/>
          </w:rPr>
          <w:t>15.20</w:t>
        </w:r>
        <w:r w:rsidR="004C1E80" w:rsidRPr="001F5902">
          <w:rPr>
            <w:rFonts w:cs="Times New Roman"/>
            <w:b w:val="0"/>
            <w:bCs w:val="0"/>
            <w:smallCaps w:val="0"/>
            <w:noProof/>
            <w:sz w:val="24"/>
            <w:szCs w:val="24"/>
          </w:rPr>
          <w:tab/>
        </w:r>
        <w:r w:rsidR="004C1E80" w:rsidRPr="00B24727">
          <w:rPr>
            <w:rStyle w:val="Hyperlink"/>
            <w:noProof/>
            <w:lang w:bidi="hi-IN"/>
          </w:rPr>
          <w:t>Testing Utilities</w:t>
        </w:r>
        <w:r w:rsidR="004C1E80">
          <w:rPr>
            <w:noProof/>
            <w:webHidden/>
          </w:rPr>
          <w:tab/>
        </w:r>
        <w:r w:rsidR="004C1E80">
          <w:rPr>
            <w:noProof/>
            <w:webHidden/>
          </w:rPr>
          <w:fldChar w:fldCharType="begin"/>
        </w:r>
        <w:r w:rsidR="004C1E80">
          <w:rPr>
            <w:noProof/>
            <w:webHidden/>
          </w:rPr>
          <w:instrText xml:space="preserve"> PAGEREF _Toc86913831 \h </w:instrText>
        </w:r>
        <w:r w:rsidR="004C1E80">
          <w:rPr>
            <w:noProof/>
            <w:webHidden/>
          </w:rPr>
        </w:r>
        <w:r w:rsidR="004C1E80">
          <w:rPr>
            <w:noProof/>
            <w:webHidden/>
          </w:rPr>
          <w:fldChar w:fldCharType="separate"/>
        </w:r>
        <w:r w:rsidR="004C1E80">
          <w:rPr>
            <w:noProof/>
            <w:webHidden/>
          </w:rPr>
          <w:t>135</w:t>
        </w:r>
        <w:r w:rsidR="004C1E80">
          <w:rPr>
            <w:noProof/>
            <w:webHidden/>
          </w:rPr>
          <w:fldChar w:fldCharType="end"/>
        </w:r>
      </w:hyperlink>
    </w:p>
    <w:p w14:paraId="4891967D" w14:textId="77777777" w:rsidR="004C1E80" w:rsidRPr="001F5902" w:rsidRDefault="002E0F67">
      <w:pPr>
        <w:pStyle w:val="TOC3"/>
        <w:tabs>
          <w:tab w:val="left" w:pos="909"/>
          <w:tab w:val="right" w:leader="dot" w:pos="9016"/>
        </w:tabs>
        <w:rPr>
          <w:rFonts w:cs="Times New Roman"/>
          <w:smallCaps w:val="0"/>
          <w:noProof/>
          <w:sz w:val="24"/>
          <w:szCs w:val="24"/>
        </w:rPr>
      </w:pPr>
      <w:hyperlink w:anchor="_Toc86913832" w:history="1">
        <w:r w:rsidR="004C1E80" w:rsidRPr="00B24727">
          <w:rPr>
            <w:rStyle w:val="Hyperlink"/>
            <w:noProof/>
            <w:lang w:bidi="hi-IN"/>
          </w:rPr>
          <w:t>15.20.2</w:t>
        </w:r>
        <w:r w:rsidR="004C1E80" w:rsidRPr="001F5902">
          <w:rPr>
            <w:rFonts w:cs="Times New Roman"/>
            <w:smallCaps w:val="0"/>
            <w:noProof/>
            <w:sz w:val="24"/>
            <w:szCs w:val="24"/>
          </w:rPr>
          <w:tab/>
        </w:r>
        <w:r w:rsidR="004C1E80" w:rsidRPr="00B24727">
          <w:rPr>
            <w:rStyle w:val="Hyperlink"/>
            <w:noProof/>
            <w:lang w:bidi="hi-IN"/>
          </w:rPr>
          <w:t>Data Call Helpers</w:t>
        </w:r>
        <w:r w:rsidR="004C1E80">
          <w:rPr>
            <w:noProof/>
            <w:webHidden/>
          </w:rPr>
          <w:tab/>
        </w:r>
        <w:r w:rsidR="004C1E80">
          <w:rPr>
            <w:noProof/>
            <w:webHidden/>
          </w:rPr>
          <w:fldChar w:fldCharType="begin"/>
        </w:r>
        <w:r w:rsidR="004C1E80">
          <w:rPr>
            <w:noProof/>
            <w:webHidden/>
          </w:rPr>
          <w:instrText xml:space="preserve"> PAGEREF _Toc86913832 \h </w:instrText>
        </w:r>
        <w:r w:rsidR="004C1E80">
          <w:rPr>
            <w:noProof/>
            <w:webHidden/>
          </w:rPr>
        </w:r>
        <w:r w:rsidR="004C1E80">
          <w:rPr>
            <w:noProof/>
            <w:webHidden/>
          </w:rPr>
          <w:fldChar w:fldCharType="separate"/>
        </w:r>
        <w:r w:rsidR="004C1E80">
          <w:rPr>
            <w:noProof/>
            <w:webHidden/>
          </w:rPr>
          <w:t>135</w:t>
        </w:r>
        <w:r w:rsidR="004C1E80">
          <w:rPr>
            <w:noProof/>
            <w:webHidden/>
          </w:rPr>
          <w:fldChar w:fldCharType="end"/>
        </w:r>
      </w:hyperlink>
    </w:p>
    <w:p w14:paraId="144713B4" w14:textId="77777777" w:rsidR="004C1E80" w:rsidRPr="001F5902" w:rsidRDefault="002E0F67">
      <w:pPr>
        <w:pStyle w:val="TOC3"/>
        <w:tabs>
          <w:tab w:val="left" w:pos="909"/>
          <w:tab w:val="right" w:leader="dot" w:pos="9016"/>
        </w:tabs>
        <w:rPr>
          <w:rFonts w:cs="Times New Roman"/>
          <w:smallCaps w:val="0"/>
          <w:noProof/>
          <w:sz w:val="24"/>
          <w:szCs w:val="24"/>
        </w:rPr>
      </w:pPr>
      <w:hyperlink w:anchor="_Toc86913833" w:history="1">
        <w:r w:rsidR="004C1E80" w:rsidRPr="00B24727">
          <w:rPr>
            <w:rStyle w:val="Hyperlink"/>
            <w:noProof/>
            <w:lang w:bidi="hi-IN"/>
          </w:rPr>
          <w:t>15.20.3</w:t>
        </w:r>
        <w:r w:rsidR="004C1E80" w:rsidRPr="001F5902">
          <w:rPr>
            <w:rFonts w:cs="Times New Roman"/>
            <w:smallCaps w:val="0"/>
            <w:noProof/>
            <w:sz w:val="24"/>
            <w:szCs w:val="24"/>
          </w:rPr>
          <w:tab/>
        </w:r>
        <w:r w:rsidR="004C1E80" w:rsidRPr="00B24727">
          <w:rPr>
            <w:rStyle w:val="Hyperlink"/>
            <w:noProof/>
            <w:lang w:bidi="hi-IN"/>
          </w:rPr>
          <w:t>Viewing the MongoDB for testing purposes</w:t>
        </w:r>
        <w:r w:rsidR="004C1E80">
          <w:rPr>
            <w:noProof/>
            <w:webHidden/>
          </w:rPr>
          <w:tab/>
        </w:r>
        <w:r w:rsidR="004C1E80">
          <w:rPr>
            <w:noProof/>
            <w:webHidden/>
          </w:rPr>
          <w:fldChar w:fldCharType="begin"/>
        </w:r>
        <w:r w:rsidR="004C1E80">
          <w:rPr>
            <w:noProof/>
            <w:webHidden/>
          </w:rPr>
          <w:instrText xml:space="preserve"> PAGEREF _Toc86913833 \h </w:instrText>
        </w:r>
        <w:r w:rsidR="004C1E80">
          <w:rPr>
            <w:noProof/>
            <w:webHidden/>
          </w:rPr>
        </w:r>
        <w:r w:rsidR="004C1E80">
          <w:rPr>
            <w:noProof/>
            <w:webHidden/>
          </w:rPr>
          <w:fldChar w:fldCharType="separate"/>
        </w:r>
        <w:r w:rsidR="004C1E80">
          <w:rPr>
            <w:noProof/>
            <w:webHidden/>
          </w:rPr>
          <w:t>135</w:t>
        </w:r>
        <w:r w:rsidR="004C1E80">
          <w:rPr>
            <w:noProof/>
            <w:webHidden/>
          </w:rPr>
          <w:fldChar w:fldCharType="end"/>
        </w:r>
      </w:hyperlink>
    </w:p>
    <w:p w14:paraId="05CB8F26" w14:textId="77777777" w:rsidR="004C1E80" w:rsidRPr="001F5902" w:rsidRDefault="002E0F67">
      <w:pPr>
        <w:pStyle w:val="TOC3"/>
        <w:tabs>
          <w:tab w:val="left" w:pos="909"/>
          <w:tab w:val="right" w:leader="dot" w:pos="9016"/>
        </w:tabs>
        <w:rPr>
          <w:rFonts w:cs="Times New Roman"/>
          <w:smallCaps w:val="0"/>
          <w:noProof/>
          <w:sz w:val="24"/>
          <w:szCs w:val="24"/>
        </w:rPr>
      </w:pPr>
      <w:hyperlink w:anchor="_Toc86913834" w:history="1">
        <w:r w:rsidR="004C1E80" w:rsidRPr="00B24727">
          <w:rPr>
            <w:rStyle w:val="Hyperlink"/>
            <w:noProof/>
            <w:lang w:bidi="hi-IN"/>
          </w:rPr>
          <w:t>15.20.4</w:t>
        </w:r>
        <w:r w:rsidR="004C1E80" w:rsidRPr="001F5902">
          <w:rPr>
            <w:rFonts w:cs="Times New Roman"/>
            <w:smallCaps w:val="0"/>
            <w:noProof/>
            <w:sz w:val="24"/>
            <w:szCs w:val="24"/>
          </w:rPr>
          <w:tab/>
        </w:r>
        <w:r w:rsidR="004C1E80" w:rsidRPr="00B24727">
          <w:rPr>
            <w:rStyle w:val="Hyperlink"/>
            <w:noProof/>
            <w:lang w:bidi="hi-IN"/>
          </w:rPr>
          <w:t>Getting the URL for the application</w:t>
        </w:r>
        <w:r w:rsidR="004C1E80">
          <w:rPr>
            <w:noProof/>
            <w:webHidden/>
          </w:rPr>
          <w:tab/>
        </w:r>
        <w:r w:rsidR="004C1E80">
          <w:rPr>
            <w:noProof/>
            <w:webHidden/>
          </w:rPr>
          <w:fldChar w:fldCharType="begin"/>
        </w:r>
        <w:r w:rsidR="004C1E80">
          <w:rPr>
            <w:noProof/>
            <w:webHidden/>
          </w:rPr>
          <w:instrText xml:space="preserve"> PAGEREF _Toc86913834 \h </w:instrText>
        </w:r>
        <w:r w:rsidR="004C1E80">
          <w:rPr>
            <w:noProof/>
            <w:webHidden/>
          </w:rPr>
        </w:r>
        <w:r w:rsidR="004C1E80">
          <w:rPr>
            <w:noProof/>
            <w:webHidden/>
          </w:rPr>
          <w:fldChar w:fldCharType="separate"/>
        </w:r>
        <w:r w:rsidR="004C1E80">
          <w:rPr>
            <w:noProof/>
            <w:webHidden/>
          </w:rPr>
          <w:t>135</w:t>
        </w:r>
        <w:r w:rsidR="004C1E80">
          <w:rPr>
            <w:noProof/>
            <w:webHidden/>
          </w:rPr>
          <w:fldChar w:fldCharType="end"/>
        </w:r>
      </w:hyperlink>
    </w:p>
    <w:p w14:paraId="6D3F6577" w14:textId="77777777" w:rsidR="004C1E80" w:rsidRPr="001F5902" w:rsidRDefault="002E0F67">
      <w:pPr>
        <w:pStyle w:val="TOC3"/>
        <w:tabs>
          <w:tab w:val="left" w:pos="909"/>
          <w:tab w:val="right" w:leader="dot" w:pos="9016"/>
        </w:tabs>
        <w:rPr>
          <w:rFonts w:cs="Times New Roman"/>
          <w:smallCaps w:val="0"/>
          <w:noProof/>
          <w:sz w:val="24"/>
          <w:szCs w:val="24"/>
        </w:rPr>
      </w:pPr>
      <w:hyperlink w:anchor="_Toc86913835" w:history="1">
        <w:r w:rsidR="004C1E80" w:rsidRPr="00B24727">
          <w:rPr>
            <w:rStyle w:val="Hyperlink"/>
            <w:noProof/>
            <w:lang w:bidi="hi-IN"/>
          </w:rPr>
          <w:t>15.20.5</w:t>
        </w:r>
        <w:r w:rsidR="004C1E80" w:rsidRPr="001F5902">
          <w:rPr>
            <w:rFonts w:cs="Times New Roman"/>
            <w:smallCaps w:val="0"/>
            <w:noProof/>
            <w:sz w:val="24"/>
            <w:szCs w:val="24"/>
          </w:rPr>
          <w:tab/>
        </w:r>
        <w:r w:rsidR="004C1E80" w:rsidRPr="00B24727">
          <w:rPr>
            <w:rStyle w:val="Hyperlink"/>
            <w:noProof/>
            <w:lang w:bidi="hi-IN"/>
          </w:rPr>
          <w:t>Determining the base URL for an Application</w:t>
        </w:r>
        <w:r w:rsidR="004C1E80">
          <w:rPr>
            <w:noProof/>
            <w:webHidden/>
          </w:rPr>
          <w:tab/>
        </w:r>
        <w:r w:rsidR="004C1E80">
          <w:rPr>
            <w:noProof/>
            <w:webHidden/>
          </w:rPr>
          <w:fldChar w:fldCharType="begin"/>
        </w:r>
        <w:r w:rsidR="004C1E80">
          <w:rPr>
            <w:noProof/>
            <w:webHidden/>
          </w:rPr>
          <w:instrText xml:space="preserve"> PAGEREF _Toc86913835 \h </w:instrText>
        </w:r>
        <w:r w:rsidR="004C1E80">
          <w:rPr>
            <w:noProof/>
            <w:webHidden/>
          </w:rPr>
        </w:r>
        <w:r w:rsidR="004C1E80">
          <w:rPr>
            <w:noProof/>
            <w:webHidden/>
          </w:rPr>
          <w:fldChar w:fldCharType="separate"/>
        </w:r>
        <w:r w:rsidR="004C1E80">
          <w:rPr>
            <w:noProof/>
            <w:webHidden/>
          </w:rPr>
          <w:t>135</w:t>
        </w:r>
        <w:r w:rsidR="004C1E80">
          <w:rPr>
            <w:noProof/>
            <w:webHidden/>
          </w:rPr>
          <w:fldChar w:fldCharType="end"/>
        </w:r>
      </w:hyperlink>
    </w:p>
    <w:p w14:paraId="34247D11" w14:textId="77777777" w:rsidR="004C1E80" w:rsidRPr="001F5902" w:rsidRDefault="002E0F67">
      <w:pPr>
        <w:pStyle w:val="TOC3"/>
        <w:tabs>
          <w:tab w:val="left" w:pos="909"/>
          <w:tab w:val="right" w:leader="dot" w:pos="9016"/>
        </w:tabs>
        <w:rPr>
          <w:rFonts w:cs="Times New Roman"/>
          <w:smallCaps w:val="0"/>
          <w:noProof/>
          <w:sz w:val="24"/>
          <w:szCs w:val="24"/>
        </w:rPr>
      </w:pPr>
      <w:hyperlink w:anchor="_Toc86913836" w:history="1">
        <w:r w:rsidR="004C1E80" w:rsidRPr="00B24727">
          <w:rPr>
            <w:rStyle w:val="Hyperlink"/>
            <w:noProof/>
            <w:lang w:bidi="hi-IN"/>
          </w:rPr>
          <w:t>15.20.6</w:t>
        </w:r>
        <w:r w:rsidR="004C1E80" w:rsidRPr="001F5902">
          <w:rPr>
            <w:rFonts w:cs="Times New Roman"/>
            <w:smallCaps w:val="0"/>
            <w:noProof/>
            <w:sz w:val="24"/>
            <w:szCs w:val="24"/>
          </w:rPr>
          <w:tab/>
        </w:r>
        <w:r w:rsidR="004C1E80" w:rsidRPr="00B24727">
          <w:rPr>
            <w:rStyle w:val="Hyperlink"/>
            <w:noProof/>
            <w:lang w:bidi="hi-IN"/>
          </w:rPr>
          <w:t>Getting Credentials for APIs</w:t>
        </w:r>
        <w:r w:rsidR="004C1E80">
          <w:rPr>
            <w:noProof/>
            <w:webHidden/>
          </w:rPr>
          <w:tab/>
        </w:r>
        <w:r w:rsidR="004C1E80">
          <w:rPr>
            <w:noProof/>
            <w:webHidden/>
          </w:rPr>
          <w:fldChar w:fldCharType="begin"/>
        </w:r>
        <w:r w:rsidR="004C1E80">
          <w:rPr>
            <w:noProof/>
            <w:webHidden/>
          </w:rPr>
          <w:instrText xml:space="preserve"> PAGEREF _Toc86913836 \h </w:instrText>
        </w:r>
        <w:r w:rsidR="004C1E80">
          <w:rPr>
            <w:noProof/>
            <w:webHidden/>
          </w:rPr>
        </w:r>
        <w:r w:rsidR="004C1E80">
          <w:rPr>
            <w:noProof/>
            <w:webHidden/>
          </w:rPr>
          <w:fldChar w:fldCharType="separate"/>
        </w:r>
        <w:r w:rsidR="004C1E80">
          <w:rPr>
            <w:noProof/>
            <w:webHidden/>
          </w:rPr>
          <w:t>136</w:t>
        </w:r>
        <w:r w:rsidR="004C1E80">
          <w:rPr>
            <w:noProof/>
            <w:webHidden/>
          </w:rPr>
          <w:fldChar w:fldCharType="end"/>
        </w:r>
      </w:hyperlink>
    </w:p>
    <w:p w14:paraId="76DED24F" w14:textId="77777777" w:rsidR="004C1E80" w:rsidRPr="001F5902" w:rsidRDefault="002E0F67">
      <w:pPr>
        <w:pStyle w:val="TOC3"/>
        <w:tabs>
          <w:tab w:val="left" w:pos="909"/>
          <w:tab w:val="right" w:leader="dot" w:pos="9016"/>
        </w:tabs>
        <w:rPr>
          <w:rFonts w:cs="Times New Roman"/>
          <w:smallCaps w:val="0"/>
          <w:noProof/>
          <w:sz w:val="24"/>
          <w:szCs w:val="24"/>
        </w:rPr>
      </w:pPr>
      <w:hyperlink w:anchor="_Toc86913837" w:history="1">
        <w:r w:rsidR="004C1E80" w:rsidRPr="00B24727">
          <w:rPr>
            <w:rStyle w:val="Hyperlink"/>
            <w:noProof/>
            <w:lang w:bidi="hi-IN"/>
          </w:rPr>
          <w:t>15.20.7</w:t>
        </w:r>
        <w:r w:rsidR="004C1E80" w:rsidRPr="001F5902">
          <w:rPr>
            <w:rFonts w:cs="Times New Roman"/>
            <w:smallCaps w:val="0"/>
            <w:noProof/>
            <w:sz w:val="24"/>
            <w:szCs w:val="24"/>
          </w:rPr>
          <w:tab/>
        </w:r>
        <w:r w:rsidR="004C1E80" w:rsidRPr="00B24727">
          <w:rPr>
            <w:rStyle w:val="Hyperlink"/>
            <w:noProof/>
            <w:lang w:bidi="hi-IN"/>
          </w:rPr>
          <w:t>Debugging a Consent Call</w:t>
        </w:r>
        <w:r w:rsidR="004C1E80">
          <w:rPr>
            <w:noProof/>
            <w:webHidden/>
          </w:rPr>
          <w:tab/>
        </w:r>
        <w:r w:rsidR="004C1E80">
          <w:rPr>
            <w:noProof/>
            <w:webHidden/>
          </w:rPr>
          <w:fldChar w:fldCharType="begin"/>
        </w:r>
        <w:r w:rsidR="004C1E80">
          <w:rPr>
            <w:noProof/>
            <w:webHidden/>
          </w:rPr>
          <w:instrText xml:space="preserve"> PAGEREF _Toc86913837 \h </w:instrText>
        </w:r>
        <w:r w:rsidR="004C1E80">
          <w:rPr>
            <w:noProof/>
            <w:webHidden/>
          </w:rPr>
        </w:r>
        <w:r w:rsidR="004C1E80">
          <w:rPr>
            <w:noProof/>
            <w:webHidden/>
          </w:rPr>
          <w:fldChar w:fldCharType="separate"/>
        </w:r>
        <w:r w:rsidR="004C1E80">
          <w:rPr>
            <w:noProof/>
            <w:webHidden/>
          </w:rPr>
          <w:t>136</w:t>
        </w:r>
        <w:r w:rsidR="004C1E80">
          <w:rPr>
            <w:noProof/>
            <w:webHidden/>
          </w:rPr>
          <w:fldChar w:fldCharType="end"/>
        </w:r>
      </w:hyperlink>
    </w:p>
    <w:p w14:paraId="5D37186F" w14:textId="77777777" w:rsidR="004C1E80" w:rsidRPr="001F5902" w:rsidRDefault="002E0F67">
      <w:pPr>
        <w:pStyle w:val="TOC1"/>
        <w:tabs>
          <w:tab w:val="left" w:pos="463"/>
          <w:tab w:val="right" w:leader="dot" w:pos="9016"/>
        </w:tabs>
        <w:rPr>
          <w:rFonts w:cs="Times New Roman"/>
          <w:b w:val="0"/>
          <w:bCs w:val="0"/>
          <w:caps w:val="0"/>
          <w:noProof/>
          <w:sz w:val="24"/>
          <w:szCs w:val="24"/>
          <w:u w:val="none"/>
        </w:rPr>
      </w:pPr>
      <w:hyperlink w:anchor="_Toc86913838" w:history="1">
        <w:r w:rsidR="004C1E80" w:rsidRPr="00B24727">
          <w:rPr>
            <w:rStyle w:val="Hyperlink"/>
            <w:noProof/>
          </w:rPr>
          <w:t>16</w:t>
        </w:r>
        <w:r w:rsidR="004C1E80" w:rsidRPr="001F5902">
          <w:rPr>
            <w:rFonts w:cs="Times New Roman"/>
            <w:b w:val="0"/>
            <w:bCs w:val="0"/>
            <w:caps w:val="0"/>
            <w:noProof/>
            <w:sz w:val="24"/>
            <w:szCs w:val="24"/>
            <w:u w:val="none"/>
          </w:rPr>
          <w:tab/>
        </w:r>
        <w:r w:rsidR="004C1E80" w:rsidRPr="00B24727">
          <w:rPr>
            <w:rStyle w:val="Hyperlink"/>
            <w:noProof/>
          </w:rPr>
          <w:t>Debugging</w:t>
        </w:r>
        <w:r w:rsidR="004C1E80">
          <w:rPr>
            <w:noProof/>
            <w:webHidden/>
          </w:rPr>
          <w:tab/>
        </w:r>
        <w:r w:rsidR="004C1E80">
          <w:rPr>
            <w:noProof/>
            <w:webHidden/>
          </w:rPr>
          <w:fldChar w:fldCharType="begin"/>
        </w:r>
        <w:r w:rsidR="004C1E80">
          <w:rPr>
            <w:noProof/>
            <w:webHidden/>
          </w:rPr>
          <w:instrText xml:space="preserve"> PAGEREF _Toc86913838 \h </w:instrText>
        </w:r>
        <w:r w:rsidR="004C1E80">
          <w:rPr>
            <w:noProof/>
            <w:webHidden/>
          </w:rPr>
        </w:r>
        <w:r w:rsidR="004C1E80">
          <w:rPr>
            <w:noProof/>
            <w:webHidden/>
          </w:rPr>
          <w:fldChar w:fldCharType="separate"/>
        </w:r>
        <w:r w:rsidR="004C1E80">
          <w:rPr>
            <w:noProof/>
            <w:webHidden/>
          </w:rPr>
          <w:t>137</w:t>
        </w:r>
        <w:r w:rsidR="004C1E80">
          <w:rPr>
            <w:noProof/>
            <w:webHidden/>
          </w:rPr>
          <w:fldChar w:fldCharType="end"/>
        </w:r>
      </w:hyperlink>
    </w:p>
    <w:p w14:paraId="25B13E5B" w14:textId="77777777" w:rsidR="004C1E80" w:rsidRPr="001F5902" w:rsidRDefault="002E0F67">
      <w:pPr>
        <w:pStyle w:val="TOC2"/>
        <w:tabs>
          <w:tab w:val="left" w:pos="633"/>
          <w:tab w:val="right" w:leader="dot" w:pos="9016"/>
        </w:tabs>
        <w:rPr>
          <w:rFonts w:cs="Times New Roman"/>
          <w:b w:val="0"/>
          <w:bCs w:val="0"/>
          <w:smallCaps w:val="0"/>
          <w:noProof/>
          <w:sz w:val="24"/>
          <w:szCs w:val="24"/>
        </w:rPr>
      </w:pPr>
      <w:hyperlink w:anchor="_Toc86913839" w:history="1">
        <w:r w:rsidR="004C1E80" w:rsidRPr="00B24727">
          <w:rPr>
            <w:rStyle w:val="Hyperlink"/>
            <w:noProof/>
          </w:rPr>
          <w:t>16.1</w:t>
        </w:r>
        <w:r w:rsidR="004C1E80" w:rsidRPr="001F5902">
          <w:rPr>
            <w:rFonts w:cs="Times New Roman"/>
            <w:b w:val="0"/>
            <w:bCs w:val="0"/>
            <w:smallCaps w:val="0"/>
            <w:noProof/>
            <w:sz w:val="24"/>
            <w:szCs w:val="24"/>
          </w:rPr>
          <w:tab/>
        </w:r>
        <w:r w:rsidR="004C1E80" w:rsidRPr="00B24727">
          <w:rPr>
            <w:rStyle w:val="Hyperlink"/>
            <w:noProof/>
          </w:rPr>
          <w:t>Checking the logs for the different components</w:t>
        </w:r>
        <w:r w:rsidR="004C1E80">
          <w:rPr>
            <w:noProof/>
            <w:webHidden/>
          </w:rPr>
          <w:tab/>
        </w:r>
        <w:r w:rsidR="004C1E80">
          <w:rPr>
            <w:noProof/>
            <w:webHidden/>
          </w:rPr>
          <w:fldChar w:fldCharType="begin"/>
        </w:r>
        <w:r w:rsidR="004C1E80">
          <w:rPr>
            <w:noProof/>
            <w:webHidden/>
          </w:rPr>
          <w:instrText xml:space="preserve"> PAGEREF _Toc86913839 \h </w:instrText>
        </w:r>
        <w:r w:rsidR="004C1E80">
          <w:rPr>
            <w:noProof/>
            <w:webHidden/>
          </w:rPr>
        </w:r>
        <w:r w:rsidR="004C1E80">
          <w:rPr>
            <w:noProof/>
            <w:webHidden/>
          </w:rPr>
          <w:fldChar w:fldCharType="separate"/>
        </w:r>
        <w:r w:rsidR="004C1E80">
          <w:rPr>
            <w:noProof/>
            <w:webHidden/>
          </w:rPr>
          <w:t>137</w:t>
        </w:r>
        <w:r w:rsidR="004C1E80">
          <w:rPr>
            <w:noProof/>
            <w:webHidden/>
          </w:rPr>
          <w:fldChar w:fldCharType="end"/>
        </w:r>
      </w:hyperlink>
    </w:p>
    <w:p w14:paraId="1BB1EF58" w14:textId="77777777" w:rsidR="005E6929" w:rsidRDefault="005E6929">
      <w:r>
        <w:rPr>
          <w:b/>
          <w:bCs/>
          <w:noProof/>
        </w:rPr>
        <w:fldChar w:fldCharType="end"/>
      </w:r>
    </w:p>
    <w:p w14:paraId="1437C4FC" w14:textId="77777777" w:rsidR="005E6929" w:rsidRPr="005E6929" w:rsidRDefault="005E6929" w:rsidP="00176E31">
      <w:pPr>
        <w:pStyle w:val="LO-normal1"/>
      </w:pPr>
    </w:p>
    <w:p w14:paraId="3A8CABFF" w14:textId="77777777" w:rsidR="009E4350" w:rsidRPr="006725F0" w:rsidRDefault="005E6929" w:rsidP="00176E31">
      <w:pPr>
        <w:pStyle w:val="Heading1"/>
      </w:pPr>
      <w:bookmarkStart w:id="0" w:name="_Toc86222635"/>
      <w:bookmarkStart w:id="1" w:name="_Toc86913724"/>
      <w:r>
        <w:lastRenderedPageBreak/>
        <w:t>O</w:t>
      </w:r>
      <w:r w:rsidR="009E4350" w:rsidRPr="00303CAD">
        <w:t>verview</w:t>
      </w:r>
      <w:bookmarkEnd w:id="0"/>
      <w:bookmarkEnd w:id="1"/>
    </w:p>
    <w:p w14:paraId="0418114C" w14:textId="4EA6E9EF" w:rsidR="00566BBD" w:rsidRDefault="00566BBD" w:rsidP="00303CAD">
      <w:pPr>
        <w:pStyle w:val="LO-normal1"/>
        <w:rPr>
          <w:rFonts w:ascii="Calibri" w:hAnsi="Calibri" w:cs="Calibri"/>
          <w:sz w:val="20"/>
          <w:szCs w:val="20"/>
        </w:rPr>
      </w:pPr>
      <w:r>
        <w:rPr>
          <w:rFonts w:ascii="Calibri" w:hAnsi="Calibri" w:cs="Calibri"/>
          <w:sz w:val="20"/>
          <w:szCs w:val="20"/>
        </w:rPr>
        <w:t>This document describes the process of setting up an openIDL node with Infrastructure as Code.  The process varies based on the set of technologies utilized.  There are two paths to choose from: GitHub Actions or Jenkins.</w:t>
      </w:r>
    </w:p>
    <w:p w14:paraId="746967F0" w14:textId="6E387475" w:rsidR="00566BBD" w:rsidRDefault="00566BBD" w:rsidP="00303CAD">
      <w:pPr>
        <w:pStyle w:val="LO-normal1"/>
        <w:rPr>
          <w:rFonts w:ascii="Calibri" w:hAnsi="Calibri" w:cs="Calibri"/>
          <w:sz w:val="20"/>
          <w:szCs w:val="20"/>
        </w:rPr>
      </w:pPr>
      <w:r>
        <w:rPr>
          <w:rFonts w:ascii="Calibri" w:hAnsi="Calibri" w:cs="Calibri"/>
          <w:sz w:val="20"/>
          <w:szCs w:val="20"/>
        </w:rPr>
        <w:t>The GitHub Actions path uses GitHub actions as the core execution technology of terraform and ansible.</w:t>
      </w:r>
    </w:p>
    <w:p w14:paraId="06D899FA" w14:textId="1F6457FA" w:rsidR="00566BBD" w:rsidRDefault="00566BBD" w:rsidP="00303CAD">
      <w:pPr>
        <w:pStyle w:val="LO-normal1"/>
        <w:rPr>
          <w:rFonts w:ascii="Calibri" w:hAnsi="Calibri" w:cs="Calibri"/>
          <w:sz w:val="20"/>
          <w:szCs w:val="20"/>
        </w:rPr>
      </w:pPr>
      <w:r>
        <w:rPr>
          <w:rFonts w:ascii="Calibri" w:hAnsi="Calibri" w:cs="Calibri"/>
          <w:sz w:val="20"/>
          <w:szCs w:val="20"/>
        </w:rPr>
        <w:t xml:space="preserve">The Jenkins path uses Jenkins to coordinate Terraform Enterprise (Terraform Cloud is the free / low-cost alternative) and Ansible Tower (AWX is the </w:t>
      </w:r>
      <w:proofErr w:type="gramStart"/>
      <w:r>
        <w:rPr>
          <w:rFonts w:ascii="Calibri" w:hAnsi="Calibri" w:cs="Calibri"/>
          <w:sz w:val="20"/>
          <w:szCs w:val="20"/>
        </w:rPr>
        <w:t>open source</w:t>
      </w:r>
      <w:proofErr w:type="gramEnd"/>
      <w:r>
        <w:rPr>
          <w:rFonts w:ascii="Calibri" w:hAnsi="Calibri" w:cs="Calibri"/>
          <w:sz w:val="20"/>
          <w:szCs w:val="20"/>
        </w:rPr>
        <w:t xml:space="preserve"> alternative).</w:t>
      </w:r>
    </w:p>
    <w:p w14:paraId="678FCEA9" w14:textId="0081FAB1" w:rsidR="00566BBD" w:rsidRDefault="00566BBD" w:rsidP="00303CAD">
      <w:pPr>
        <w:pStyle w:val="LO-normal1"/>
        <w:rPr>
          <w:rFonts w:ascii="Calibri" w:hAnsi="Calibri" w:cs="Calibri"/>
          <w:sz w:val="20"/>
          <w:szCs w:val="20"/>
        </w:rPr>
      </w:pPr>
    </w:p>
    <w:p w14:paraId="157B1944" w14:textId="5C265A59" w:rsidR="009A2285" w:rsidRDefault="009A2285" w:rsidP="00303CAD">
      <w:pPr>
        <w:pStyle w:val="LO-normal1"/>
        <w:rPr>
          <w:rFonts w:ascii="Calibri" w:hAnsi="Calibri" w:cs="Calibri"/>
          <w:sz w:val="20"/>
          <w:szCs w:val="20"/>
        </w:rPr>
      </w:pPr>
      <w:r>
        <w:rPr>
          <w:rFonts w:ascii="Calibri" w:hAnsi="Calibri" w:cs="Calibri"/>
          <w:sz w:val="20"/>
          <w:szCs w:val="20"/>
        </w:rPr>
        <w:t xml:space="preserve">NOTE: When setting up nodes, all nodes must use the same environment.  It is not possible to connect with different environments.  For example, a test carrier node cannot connect to a dev </w:t>
      </w:r>
      <w:proofErr w:type="spellStart"/>
      <w:r>
        <w:rPr>
          <w:rFonts w:ascii="Calibri" w:hAnsi="Calibri" w:cs="Calibri"/>
          <w:sz w:val="20"/>
          <w:szCs w:val="20"/>
        </w:rPr>
        <w:t>aais</w:t>
      </w:r>
      <w:proofErr w:type="spellEnd"/>
      <w:r>
        <w:rPr>
          <w:rFonts w:ascii="Calibri" w:hAnsi="Calibri" w:cs="Calibri"/>
          <w:sz w:val="20"/>
          <w:szCs w:val="20"/>
        </w:rPr>
        <w:t xml:space="preserve"> and analytics network.</w:t>
      </w:r>
    </w:p>
    <w:p w14:paraId="4664EE9C" w14:textId="77777777" w:rsidR="009A2285" w:rsidRDefault="009A2285" w:rsidP="00303CAD">
      <w:pPr>
        <w:pStyle w:val="LO-normal1"/>
        <w:rPr>
          <w:rFonts w:ascii="Calibri" w:hAnsi="Calibri" w:cs="Calibri"/>
          <w:sz w:val="20"/>
          <w:szCs w:val="20"/>
        </w:rPr>
      </w:pPr>
    </w:p>
    <w:p w14:paraId="527545E1" w14:textId="1A19ECDE" w:rsidR="00566BBD" w:rsidRDefault="00CB281C" w:rsidP="00303CAD">
      <w:pPr>
        <w:pStyle w:val="LO-normal1"/>
        <w:rPr>
          <w:rFonts w:ascii="Calibri" w:hAnsi="Calibri" w:cs="Calibri"/>
          <w:sz w:val="20"/>
          <w:szCs w:val="20"/>
        </w:rPr>
      </w:pPr>
      <w:r>
        <w:rPr>
          <w:rFonts w:ascii="Calibri" w:hAnsi="Calibri" w:cs="Calibri"/>
          <w:sz w:val="20"/>
          <w:szCs w:val="20"/>
        </w:rPr>
        <w:t>Throughout</w:t>
      </w:r>
      <w:r w:rsidR="00566BBD">
        <w:rPr>
          <w:rFonts w:ascii="Calibri" w:hAnsi="Calibri" w:cs="Calibri"/>
          <w:sz w:val="20"/>
          <w:szCs w:val="20"/>
        </w:rPr>
        <w:t xml:space="preserve"> this document you will find sections, sub sections, paragraphs or steps that apply to one or the other path.  This will be designated with </w:t>
      </w:r>
      <w:proofErr w:type="spellStart"/>
      <w:proofErr w:type="gramStart"/>
      <w:r w:rsidR="00566BBD">
        <w:rPr>
          <w:rFonts w:ascii="Calibri" w:hAnsi="Calibri" w:cs="Calibri"/>
          <w:sz w:val="20"/>
          <w:szCs w:val="20"/>
        </w:rPr>
        <w:t>a</w:t>
      </w:r>
      <w:proofErr w:type="spellEnd"/>
      <w:proofErr w:type="gramEnd"/>
      <w:r w:rsidR="00566BBD">
        <w:rPr>
          <w:rFonts w:ascii="Calibri" w:hAnsi="Calibri" w:cs="Calibri"/>
          <w:sz w:val="20"/>
          <w:szCs w:val="20"/>
        </w:rPr>
        <w:t xml:space="preserve"> if statement or a flag in the right part of the page.</w:t>
      </w:r>
    </w:p>
    <w:p w14:paraId="6F3B040E" w14:textId="77777777" w:rsidR="00566BBD" w:rsidRDefault="00566BBD" w:rsidP="00303CAD">
      <w:pPr>
        <w:pStyle w:val="LO-normal1"/>
        <w:rPr>
          <w:rFonts w:ascii="Calibri" w:hAnsi="Calibri" w:cs="Calibri"/>
          <w:sz w:val="20"/>
          <w:szCs w:val="20"/>
        </w:rPr>
      </w:pPr>
    </w:p>
    <w:p w14:paraId="41AF352C" w14:textId="32A1CBE6" w:rsidR="009E4350" w:rsidRPr="00303CAD" w:rsidRDefault="009E4350" w:rsidP="00303CAD">
      <w:pPr>
        <w:pStyle w:val="LO-normal1"/>
        <w:rPr>
          <w:rFonts w:ascii="Calibri" w:hAnsi="Calibri" w:cs="Calibri"/>
          <w:sz w:val="20"/>
          <w:szCs w:val="20"/>
        </w:rPr>
      </w:pPr>
      <w:r w:rsidRPr="006725F0">
        <w:rPr>
          <w:rFonts w:ascii="Calibri" w:hAnsi="Calibri" w:cs="Calibri"/>
          <w:sz w:val="20"/>
          <w:szCs w:val="20"/>
        </w:rPr>
        <w:t xml:space="preserve">The overall </w:t>
      </w:r>
      <w:r w:rsidR="00E24BAE" w:rsidRPr="006725F0">
        <w:rPr>
          <w:rFonts w:ascii="Calibri" w:hAnsi="Calibri" w:cs="Calibri"/>
          <w:sz w:val="20"/>
          <w:szCs w:val="20"/>
        </w:rPr>
        <w:t>infrastructure</w:t>
      </w:r>
      <w:r w:rsidRPr="006725F0">
        <w:rPr>
          <w:rFonts w:ascii="Calibri" w:hAnsi="Calibri" w:cs="Calibri"/>
          <w:sz w:val="20"/>
          <w:szCs w:val="20"/>
        </w:rPr>
        <w:t xml:space="preserve"> as code to deploy the required nodes (</w:t>
      </w:r>
      <w:r w:rsidR="00E24BAE" w:rsidRPr="006725F0">
        <w:rPr>
          <w:rFonts w:ascii="Calibri" w:hAnsi="Calibri" w:cs="Calibri"/>
          <w:sz w:val="20"/>
          <w:szCs w:val="20"/>
        </w:rPr>
        <w:t>AAIS</w:t>
      </w:r>
      <w:r w:rsidRPr="006725F0">
        <w:rPr>
          <w:rFonts w:ascii="Calibri" w:hAnsi="Calibri" w:cs="Calibri"/>
          <w:sz w:val="20"/>
          <w:szCs w:val="20"/>
        </w:rPr>
        <w:t xml:space="preserve"> node | analytics node | carrier node) involves the following. </w:t>
      </w:r>
    </w:p>
    <w:p w14:paraId="7997A329" w14:textId="77777777" w:rsidR="009E4350" w:rsidRPr="006725F0" w:rsidRDefault="009E4350">
      <w:pPr>
        <w:pStyle w:val="LO-normal1"/>
        <w:rPr>
          <w:rFonts w:ascii="Calibri" w:hAnsi="Calibri" w:cs="Calibri"/>
          <w:sz w:val="20"/>
          <w:szCs w:val="20"/>
        </w:rPr>
      </w:pPr>
    </w:p>
    <w:p w14:paraId="495B555A" w14:textId="77777777" w:rsidR="009E4350" w:rsidRPr="00303CAD" w:rsidRDefault="009E4350">
      <w:pPr>
        <w:pStyle w:val="LO-normal1"/>
        <w:rPr>
          <w:rFonts w:ascii="Calibri" w:hAnsi="Calibri" w:cs="Calibri"/>
          <w:sz w:val="20"/>
          <w:szCs w:val="20"/>
        </w:rPr>
      </w:pPr>
      <w:r w:rsidRPr="006725F0">
        <w:rPr>
          <w:rFonts w:ascii="Calibri" w:hAnsi="Calibri" w:cs="Calibri"/>
          <w:sz w:val="20"/>
          <w:szCs w:val="20"/>
        </w:rPr>
        <w:t xml:space="preserve">1. </w:t>
      </w:r>
      <w:r w:rsidR="00E24BAE" w:rsidRPr="006725F0">
        <w:rPr>
          <w:rFonts w:ascii="Calibri" w:hAnsi="Calibri" w:cs="Calibri"/>
          <w:sz w:val="20"/>
          <w:szCs w:val="20"/>
        </w:rPr>
        <w:t>GitHub</w:t>
      </w:r>
    </w:p>
    <w:p w14:paraId="4FE64878" w14:textId="77777777" w:rsidR="009E4350" w:rsidRPr="006725F0" w:rsidRDefault="009E4350">
      <w:pPr>
        <w:pStyle w:val="LO-normal1"/>
        <w:rPr>
          <w:rFonts w:ascii="Calibri" w:hAnsi="Calibri" w:cs="Calibri"/>
        </w:rPr>
      </w:pPr>
      <w:r w:rsidRPr="006725F0">
        <w:rPr>
          <w:rFonts w:ascii="Calibri" w:hAnsi="Calibri" w:cs="Calibri"/>
          <w:sz w:val="20"/>
          <w:szCs w:val="20"/>
        </w:rPr>
        <w:t>2. Terraform</w:t>
      </w:r>
    </w:p>
    <w:p w14:paraId="5076F737" w14:textId="77777777" w:rsidR="009E4350" w:rsidRPr="006725F0" w:rsidRDefault="009E4350">
      <w:pPr>
        <w:pStyle w:val="LO-normal1"/>
        <w:rPr>
          <w:rFonts w:ascii="Calibri" w:hAnsi="Calibri" w:cs="Calibri"/>
        </w:rPr>
      </w:pPr>
      <w:r w:rsidRPr="006725F0">
        <w:rPr>
          <w:rFonts w:ascii="Calibri" w:hAnsi="Calibri" w:cs="Calibri"/>
          <w:sz w:val="20"/>
          <w:szCs w:val="20"/>
        </w:rPr>
        <w:t>3. AWS Cloud</w:t>
      </w:r>
    </w:p>
    <w:p w14:paraId="7EF6C7BA" w14:textId="77777777" w:rsidR="009E4350" w:rsidRPr="006725F0" w:rsidRDefault="009E4350">
      <w:pPr>
        <w:pStyle w:val="LO-normal1"/>
        <w:rPr>
          <w:rFonts w:ascii="Calibri" w:hAnsi="Calibri" w:cs="Calibri"/>
          <w:sz w:val="20"/>
          <w:szCs w:val="20"/>
        </w:rPr>
      </w:pPr>
    </w:p>
    <w:p w14:paraId="5C59271A" w14:textId="57E5DBEF" w:rsidR="00AE0A5F" w:rsidRDefault="00AE0A5F" w:rsidP="005E6929">
      <w:pPr>
        <w:pStyle w:val="Heading2"/>
      </w:pPr>
      <w:bookmarkStart w:id="2" w:name="_Toc86913725"/>
      <w:bookmarkStart w:id="3" w:name="_Toc86222636"/>
      <w:bookmarkStart w:id="4" w:name="_Toc81311400"/>
      <w:r>
        <w:t>CI/CD Workflow</w:t>
      </w:r>
      <w:bookmarkEnd w:id="2"/>
    </w:p>
    <w:p w14:paraId="633DE616" w14:textId="2D7C5D39" w:rsidR="00402A1E" w:rsidRDefault="00402A1E" w:rsidP="00EE441D">
      <w:pPr>
        <w:pStyle w:val="Heading3"/>
      </w:pPr>
      <w:proofErr w:type="spellStart"/>
      <w:r>
        <w:t>IaC</w:t>
      </w:r>
      <w:proofErr w:type="spellEnd"/>
      <w:r>
        <w:t xml:space="preserve"> using GitHub Actions</w:t>
      </w:r>
      <w:r w:rsidR="00882B2F">
        <w:t xml:space="preserve"> (GitHub Actions only)</w:t>
      </w:r>
    </w:p>
    <w:p w14:paraId="58B0CB6F" w14:textId="77777777" w:rsidR="00402A1E" w:rsidRDefault="00566BBD" w:rsidP="00402A1E">
      <w:pPr>
        <w:pStyle w:val="LO-normal1"/>
      </w:pPr>
      <w:r>
        <w:rPr>
          <w:noProof/>
        </w:rPr>
        <w:drawing>
          <wp:anchor distT="0" distB="0" distL="0" distR="0" simplePos="0" relativeHeight="251652096" behindDoc="0" locked="0" layoutInCell="1" allowOverlap="1" wp14:anchorId="1443557F" wp14:editId="763395B7">
            <wp:simplePos x="0" y="0"/>
            <wp:positionH relativeFrom="column">
              <wp:posOffset>136525</wp:posOffset>
            </wp:positionH>
            <wp:positionV relativeFrom="paragraph">
              <wp:posOffset>129540</wp:posOffset>
            </wp:positionV>
            <wp:extent cx="5196205" cy="3733800"/>
            <wp:effectExtent l="0" t="0" r="0" b="0"/>
            <wp:wrapSquare wrapText="largest"/>
            <wp:docPr id="7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6205" cy="37338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1793B51" w14:textId="77777777" w:rsidR="00402A1E" w:rsidRPr="00402A1E" w:rsidRDefault="00402A1E" w:rsidP="00402A1E">
      <w:pPr>
        <w:pStyle w:val="LO-normal1"/>
      </w:pPr>
    </w:p>
    <w:p w14:paraId="72E54BAB" w14:textId="77777777" w:rsidR="00402A1E" w:rsidRPr="00402A1E" w:rsidRDefault="00402A1E" w:rsidP="00402A1E">
      <w:pPr>
        <w:pStyle w:val="LO-normal1"/>
      </w:pPr>
    </w:p>
    <w:p w14:paraId="6194D6A1" w14:textId="77777777" w:rsidR="009E4350" w:rsidRPr="006725F0" w:rsidRDefault="00E24BAE" w:rsidP="00176E31">
      <w:r w:rsidRPr="006725F0">
        <w:br w:type="page"/>
      </w:r>
      <w:bookmarkEnd w:id="3"/>
      <w:bookmarkEnd w:id="4"/>
    </w:p>
    <w:p w14:paraId="25FAD3E7" w14:textId="77777777" w:rsidR="009E4350" w:rsidRPr="006725F0" w:rsidRDefault="009E4350">
      <w:pPr>
        <w:pStyle w:val="LO-normal1"/>
        <w:rPr>
          <w:rFonts w:ascii="Calibri" w:hAnsi="Calibri" w:cs="Calibri"/>
          <w:sz w:val="32"/>
          <w:szCs w:val="32"/>
        </w:rPr>
      </w:pPr>
    </w:p>
    <w:p w14:paraId="22A01099" w14:textId="77777777" w:rsidR="009E4350" w:rsidRPr="006725F0" w:rsidRDefault="009E4350">
      <w:pPr>
        <w:pStyle w:val="LO-normal1"/>
        <w:rPr>
          <w:rFonts w:ascii="Calibri" w:hAnsi="Calibri" w:cs="Calibri"/>
          <w:sz w:val="20"/>
          <w:szCs w:val="20"/>
        </w:rPr>
      </w:pPr>
      <w:r w:rsidRPr="006725F0">
        <w:rPr>
          <w:rFonts w:ascii="Calibri" w:hAnsi="Calibri" w:cs="Calibri"/>
          <w:sz w:val="20"/>
          <w:szCs w:val="20"/>
        </w:rPr>
        <w:t xml:space="preserve">The overall workflow is represented in the below workflow diagram. A user pushes the code to feature branch and submits a pull request. When the pull request is submitted the </w:t>
      </w:r>
      <w:r w:rsidR="00D25247" w:rsidRPr="006725F0">
        <w:rPr>
          <w:rFonts w:ascii="Calibri" w:hAnsi="Calibri" w:cs="Calibri"/>
          <w:sz w:val="20"/>
          <w:szCs w:val="20"/>
        </w:rPr>
        <w:t>GitHub</w:t>
      </w:r>
      <w:r w:rsidRPr="006725F0">
        <w:rPr>
          <w:rFonts w:ascii="Calibri" w:hAnsi="Calibri" w:cs="Calibri"/>
          <w:sz w:val="20"/>
          <w:szCs w:val="20"/>
        </w:rPr>
        <w:t xml:space="preserve"> actions pipeline gets triggered and runs terraform plan. </w:t>
      </w:r>
    </w:p>
    <w:p w14:paraId="71A98297" w14:textId="77777777" w:rsidR="00090994" w:rsidRPr="006725F0" w:rsidRDefault="00090994">
      <w:pPr>
        <w:pStyle w:val="LO-normal1"/>
        <w:rPr>
          <w:rFonts w:ascii="Calibri" w:hAnsi="Calibri" w:cs="Calibri"/>
        </w:rPr>
      </w:pPr>
    </w:p>
    <w:p w14:paraId="0F03BFDD" w14:textId="77777777" w:rsidR="009E4350" w:rsidRPr="006725F0" w:rsidRDefault="00566BBD">
      <w:pPr>
        <w:pStyle w:val="LO-normal1"/>
        <w:rPr>
          <w:rFonts w:ascii="Calibri" w:hAnsi="Calibri" w:cs="Calibri"/>
          <w:b/>
        </w:rPr>
      </w:pPr>
      <w:r>
        <w:rPr>
          <w:noProof/>
        </w:rPr>
        <w:drawing>
          <wp:anchor distT="0" distB="0" distL="0" distR="0" simplePos="0" relativeHeight="251668480" behindDoc="0" locked="0" layoutInCell="1" allowOverlap="1" wp14:anchorId="3403909B" wp14:editId="07CF5F5B">
            <wp:simplePos x="0" y="0"/>
            <wp:positionH relativeFrom="column">
              <wp:posOffset>853440</wp:posOffset>
            </wp:positionH>
            <wp:positionV relativeFrom="paragraph">
              <wp:posOffset>59055</wp:posOffset>
            </wp:positionV>
            <wp:extent cx="3634105" cy="6776085"/>
            <wp:effectExtent l="0" t="0" r="0" b="0"/>
            <wp:wrapSquare wrapText="largest"/>
            <wp:docPr id="69" name="Picture 2"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34105" cy="67760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DE42F12" w14:textId="77777777" w:rsidR="00EF1274" w:rsidRPr="006725F0" w:rsidRDefault="00EF1274" w:rsidP="004F537F">
      <w:pPr>
        <w:rPr>
          <w:lang w:val="en-MY"/>
        </w:rPr>
      </w:pPr>
    </w:p>
    <w:p w14:paraId="55EE7857" w14:textId="77777777" w:rsidR="00EF1274" w:rsidRPr="006725F0" w:rsidRDefault="00EF1274" w:rsidP="00EF1274">
      <w:pPr>
        <w:pStyle w:val="LO-normal1"/>
        <w:rPr>
          <w:rFonts w:ascii="Calibri" w:hAnsi="Calibri" w:cs="Calibri"/>
          <w:lang w:val="en-MY" w:eastAsia="en-US" w:bidi="ar-SA"/>
        </w:rPr>
      </w:pPr>
    </w:p>
    <w:p w14:paraId="388B814A" w14:textId="77777777" w:rsidR="00EF1274" w:rsidRPr="006725F0" w:rsidRDefault="00EF1274" w:rsidP="00EF1274">
      <w:pPr>
        <w:pStyle w:val="LO-normal1"/>
        <w:rPr>
          <w:rFonts w:ascii="Calibri" w:hAnsi="Calibri" w:cs="Calibri"/>
          <w:lang w:val="en-MY" w:eastAsia="en-US" w:bidi="ar-SA"/>
        </w:rPr>
      </w:pPr>
    </w:p>
    <w:p w14:paraId="5AEBCBFF" w14:textId="77777777" w:rsidR="00EF1274" w:rsidRPr="006725F0" w:rsidRDefault="00EF1274" w:rsidP="004F537F">
      <w:pPr>
        <w:rPr>
          <w:lang w:val="en-MY"/>
        </w:rPr>
      </w:pPr>
    </w:p>
    <w:p w14:paraId="22FDE6DB" w14:textId="77777777" w:rsidR="00EF1274" w:rsidRPr="006725F0" w:rsidRDefault="00EF1274" w:rsidP="004F537F">
      <w:pPr>
        <w:rPr>
          <w:lang w:val="en-MY"/>
        </w:rPr>
      </w:pPr>
    </w:p>
    <w:p w14:paraId="018E24A6" w14:textId="77777777" w:rsidR="00EF1274" w:rsidRPr="006725F0" w:rsidRDefault="00EF1274" w:rsidP="004F537F">
      <w:pPr>
        <w:rPr>
          <w:lang w:val="en-MY"/>
        </w:rPr>
      </w:pPr>
    </w:p>
    <w:p w14:paraId="4520938D" w14:textId="77777777" w:rsidR="00EF1274" w:rsidRPr="006725F0" w:rsidRDefault="00EF1274" w:rsidP="004F537F">
      <w:pPr>
        <w:rPr>
          <w:lang w:val="en-MY"/>
        </w:rPr>
      </w:pPr>
    </w:p>
    <w:p w14:paraId="0DC95840" w14:textId="77777777" w:rsidR="00EF1274" w:rsidRPr="006725F0" w:rsidRDefault="00EF1274" w:rsidP="004F537F">
      <w:pPr>
        <w:rPr>
          <w:lang w:val="en-MY"/>
        </w:rPr>
      </w:pPr>
    </w:p>
    <w:p w14:paraId="004B4DE5" w14:textId="77777777" w:rsidR="00EF1274" w:rsidRPr="006725F0" w:rsidRDefault="00EF1274" w:rsidP="004F537F">
      <w:pPr>
        <w:rPr>
          <w:lang w:val="en-MY"/>
        </w:rPr>
      </w:pPr>
    </w:p>
    <w:p w14:paraId="63F7F7F9" w14:textId="77777777" w:rsidR="00EF1274" w:rsidRPr="006725F0" w:rsidRDefault="00EF1274" w:rsidP="00EF1274">
      <w:pPr>
        <w:pStyle w:val="LO-normal1"/>
        <w:rPr>
          <w:rFonts w:ascii="Calibri" w:hAnsi="Calibri" w:cs="Calibri"/>
          <w:lang w:val="en-MY" w:eastAsia="en-US" w:bidi="ar-SA"/>
        </w:rPr>
      </w:pPr>
    </w:p>
    <w:p w14:paraId="3AF0E4A0" w14:textId="77777777" w:rsidR="00EF1274" w:rsidRPr="006725F0" w:rsidRDefault="00EF1274" w:rsidP="00EF1274">
      <w:pPr>
        <w:pStyle w:val="LO-normal1"/>
        <w:rPr>
          <w:rFonts w:ascii="Calibri" w:hAnsi="Calibri" w:cs="Calibri"/>
          <w:lang w:val="en-MY" w:eastAsia="en-US" w:bidi="ar-SA"/>
        </w:rPr>
      </w:pPr>
    </w:p>
    <w:p w14:paraId="467F95D5" w14:textId="77777777" w:rsidR="00EF1274" w:rsidRPr="006725F0" w:rsidRDefault="00EF1274" w:rsidP="00EF1274">
      <w:pPr>
        <w:pStyle w:val="LO-normal1"/>
        <w:rPr>
          <w:rFonts w:ascii="Calibri" w:hAnsi="Calibri" w:cs="Calibri"/>
          <w:lang w:val="en-MY" w:eastAsia="en-US" w:bidi="ar-SA"/>
        </w:rPr>
      </w:pPr>
    </w:p>
    <w:p w14:paraId="27A3DFB3" w14:textId="77777777" w:rsidR="00EF1274" w:rsidRPr="006725F0" w:rsidRDefault="00EF1274" w:rsidP="00EF1274">
      <w:pPr>
        <w:pStyle w:val="LO-normal1"/>
        <w:rPr>
          <w:rFonts w:ascii="Calibri" w:hAnsi="Calibri" w:cs="Calibri"/>
          <w:lang w:val="en-MY" w:eastAsia="en-US" w:bidi="ar-SA"/>
        </w:rPr>
      </w:pPr>
    </w:p>
    <w:p w14:paraId="54C9AF44" w14:textId="77777777" w:rsidR="00EF1274" w:rsidRPr="006725F0" w:rsidRDefault="00EF1274" w:rsidP="00EF1274">
      <w:pPr>
        <w:pStyle w:val="LO-normal1"/>
        <w:rPr>
          <w:rFonts w:ascii="Calibri" w:hAnsi="Calibri" w:cs="Calibri"/>
          <w:lang w:val="en-MY" w:eastAsia="en-US" w:bidi="ar-SA"/>
        </w:rPr>
      </w:pPr>
    </w:p>
    <w:p w14:paraId="5855AA5B" w14:textId="77777777" w:rsidR="00EF1274" w:rsidRPr="006725F0" w:rsidRDefault="00EF1274" w:rsidP="00EF1274">
      <w:pPr>
        <w:pStyle w:val="LO-normal1"/>
        <w:rPr>
          <w:rFonts w:ascii="Calibri" w:hAnsi="Calibri" w:cs="Calibri"/>
          <w:lang w:val="en-MY" w:eastAsia="en-US" w:bidi="ar-SA"/>
        </w:rPr>
      </w:pPr>
    </w:p>
    <w:p w14:paraId="6975390D" w14:textId="77777777" w:rsidR="00DB3958" w:rsidRPr="006725F0" w:rsidRDefault="00DB3958">
      <w:pPr>
        <w:rPr>
          <w:rFonts w:ascii="Calibri" w:hAnsi="Calibri" w:cs="Calibri"/>
          <w:color w:val="2F5496"/>
          <w:sz w:val="32"/>
          <w:szCs w:val="32"/>
          <w:lang w:val="en-MY"/>
        </w:rPr>
      </w:pPr>
      <w:r w:rsidRPr="006725F0">
        <w:rPr>
          <w:rFonts w:ascii="Calibri" w:hAnsi="Calibri" w:cs="Calibri"/>
          <w:color w:val="2F5496"/>
          <w:sz w:val="32"/>
          <w:szCs w:val="32"/>
          <w:lang w:val="en-MY"/>
        </w:rPr>
        <w:br w:type="page"/>
      </w:r>
    </w:p>
    <w:p w14:paraId="511A9950" w14:textId="77777777" w:rsidR="009E4350" w:rsidRPr="006725F0" w:rsidRDefault="009E4350" w:rsidP="003F5883">
      <w:pPr>
        <w:pStyle w:val="Heading1"/>
      </w:pPr>
      <w:bookmarkStart w:id="5" w:name="_Toc86222637"/>
      <w:bookmarkStart w:id="6" w:name="_Toc86913726"/>
      <w:r w:rsidRPr="006725F0">
        <w:lastRenderedPageBreak/>
        <w:t xml:space="preserve">Setting up </w:t>
      </w:r>
      <w:r w:rsidR="00AE0A5F">
        <w:t xml:space="preserve">the </w:t>
      </w:r>
      <w:r w:rsidR="00F93892" w:rsidRPr="006725F0">
        <w:t>GitHub</w:t>
      </w:r>
      <w:r w:rsidRPr="006725F0">
        <w:t xml:space="preserve"> repository</w:t>
      </w:r>
      <w:bookmarkEnd w:id="5"/>
      <w:bookmarkEnd w:id="6"/>
    </w:p>
    <w:p w14:paraId="047879FE" w14:textId="77777777" w:rsidR="00C43F33" w:rsidRPr="006725F0" w:rsidRDefault="00BE6EC4" w:rsidP="00FE4B9C">
      <w:pPr>
        <w:pStyle w:val="LO-normal1"/>
        <w:numPr>
          <w:ilvl w:val="0"/>
          <w:numId w:val="12"/>
        </w:numPr>
        <w:rPr>
          <w:rFonts w:ascii="Calibri" w:hAnsi="Calibri" w:cs="Calibri"/>
          <w:lang w:val="en-MY" w:eastAsia="en-US" w:bidi="ar-SA"/>
        </w:rPr>
      </w:pPr>
      <w:r w:rsidRPr="006725F0">
        <w:rPr>
          <w:rFonts w:ascii="Calibri" w:hAnsi="Calibri" w:cs="Calibri"/>
          <w:lang w:val="en-MY" w:eastAsia="en-US" w:bidi="ar-SA"/>
        </w:rPr>
        <w:t xml:space="preserve">If you don’t have an alternate organization into which you can fork the </w:t>
      </w:r>
      <w:proofErr w:type="spellStart"/>
      <w:r w:rsidRPr="006725F0">
        <w:rPr>
          <w:rFonts w:ascii="Calibri" w:hAnsi="Calibri" w:cs="Calibri"/>
          <w:lang w:val="en-MY" w:eastAsia="en-US" w:bidi="ar-SA"/>
        </w:rPr>
        <w:t>openidl</w:t>
      </w:r>
      <w:proofErr w:type="spellEnd"/>
      <w:r w:rsidRPr="006725F0">
        <w:rPr>
          <w:rFonts w:ascii="Calibri" w:hAnsi="Calibri" w:cs="Calibri"/>
          <w:lang w:val="en-MY" w:eastAsia="en-US" w:bidi="ar-SA"/>
        </w:rPr>
        <w:t>-org/</w:t>
      </w:r>
      <w:proofErr w:type="spellStart"/>
      <w:r w:rsidRPr="006725F0">
        <w:rPr>
          <w:rFonts w:ascii="Calibri" w:hAnsi="Calibri" w:cs="Calibri"/>
          <w:lang w:val="en-MY" w:eastAsia="en-US" w:bidi="ar-SA"/>
        </w:rPr>
        <w:t>openidl-gitops</w:t>
      </w:r>
      <w:proofErr w:type="spellEnd"/>
      <w:r w:rsidRPr="006725F0">
        <w:rPr>
          <w:rFonts w:ascii="Calibri" w:hAnsi="Calibri" w:cs="Calibri"/>
          <w:lang w:val="en-MY" w:eastAsia="en-US" w:bidi="ar-SA"/>
        </w:rPr>
        <w:t xml:space="preserve"> repo, then create that now</w:t>
      </w:r>
    </w:p>
    <w:p w14:paraId="1CECB647" w14:textId="77777777" w:rsidR="00BE6EC4" w:rsidRPr="006725F0" w:rsidRDefault="00BE6EC4" w:rsidP="00FE4B9C">
      <w:pPr>
        <w:pStyle w:val="LO-normal1"/>
        <w:numPr>
          <w:ilvl w:val="0"/>
          <w:numId w:val="12"/>
        </w:numPr>
        <w:rPr>
          <w:rFonts w:ascii="Calibri" w:hAnsi="Calibri" w:cs="Calibri"/>
          <w:lang w:val="en-MY" w:eastAsia="en-US" w:bidi="ar-SA"/>
        </w:rPr>
      </w:pPr>
      <w:r w:rsidRPr="006725F0">
        <w:rPr>
          <w:rFonts w:ascii="Calibri" w:hAnsi="Calibri" w:cs="Calibri"/>
          <w:lang w:val="en-MY" w:eastAsia="en-US" w:bidi="ar-SA"/>
        </w:rPr>
        <w:t xml:space="preserve">We are using the </w:t>
      </w:r>
      <w:r w:rsidR="001F3AAC" w:rsidRPr="00AC5B04">
        <w:rPr>
          <w:rFonts w:ascii="Calibri" w:hAnsi="Calibri" w:cs="Calibri"/>
          <w:b/>
          <w:bCs/>
          <w:i/>
          <w:iCs/>
          <w:lang w:val="en-MY" w:eastAsia="en-US" w:bidi="ar-SA"/>
        </w:rPr>
        <w:t>develop</w:t>
      </w:r>
      <w:r w:rsidRPr="006725F0">
        <w:rPr>
          <w:rFonts w:ascii="Calibri" w:hAnsi="Calibri" w:cs="Calibri"/>
          <w:lang w:val="en-MY" w:eastAsia="en-US" w:bidi="ar-SA"/>
        </w:rPr>
        <w:t xml:space="preserve"> branch here.  If you don’t have one called that in your fork, then create that branch now.</w:t>
      </w:r>
    </w:p>
    <w:p w14:paraId="401993B1" w14:textId="77777777" w:rsidR="00BE6EC4" w:rsidRPr="006725F0" w:rsidRDefault="00BE6EC4" w:rsidP="00FE4B9C">
      <w:pPr>
        <w:pStyle w:val="LO-normal1"/>
        <w:numPr>
          <w:ilvl w:val="0"/>
          <w:numId w:val="12"/>
        </w:numPr>
        <w:rPr>
          <w:rFonts w:ascii="Calibri" w:hAnsi="Calibri" w:cs="Calibri"/>
          <w:lang w:val="en-MY" w:eastAsia="en-US" w:bidi="ar-SA"/>
        </w:rPr>
      </w:pPr>
      <w:r w:rsidRPr="006725F0">
        <w:rPr>
          <w:rFonts w:ascii="Calibri" w:hAnsi="Calibri" w:cs="Calibri"/>
          <w:lang w:val="en-MY" w:eastAsia="en-US" w:bidi="ar-SA"/>
        </w:rPr>
        <w:t xml:space="preserve">Fetch the upstream for </w:t>
      </w:r>
      <w:r w:rsidR="00A81DCF" w:rsidRPr="00A81DCF">
        <w:rPr>
          <w:rFonts w:ascii="Calibri" w:hAnsi="Calibri" w:cs="Calibri"/>
          <w:b/>
          <w:bCs/>
          <w:i/>
          <w:iCs/>
          <w:lang w:val="en-MY" w:eastAsia="en-US" w:bidi="ar-SA"/>
        </w:rPr>
        <w:t>develop</w:t>
      </w:r>
      <w:r w:rsidRPr="006725F0">
        <w:rPr>
          <w:rFonts w:ascii="Calibri" w:hAnsi="Calibri" w:cs="Calibri"/>
          <w:lang w:val="en-MY" w:eastAsia="en-US" w:bidi="ar-SA"/>
        </w:rPr>
        <w:t xml:space="preserve"> into your repository.</w:t>
      </w:r>
    </w:p>
    <w:p w14:paraId="3043B53C" w14:textId="77777777" w:rsidR="009E4350" w:rsidRPr="006725F0" w:rsidRDefault="009E4350">
      <w:pPr>
        <w:pStyle w:val="LO-normal1"/>
        <w:rPr>
          <w:rFonts w:ascii="Calibri" w:hAnsi="Calibri" w:cs="Calibri"/>
          <w:b/>
          <w:bCs/>
          <w:sz w:val="20"/>
          <w:szCs w:val="20"/>
        </w:rPr>
      </w:pPr>
    </w:p>
    <w:p w14:paraId="308C80A9" w14:textId="77777777" w:rsidR="0071266B" w:rsidRPr="006725F0" w:rsidRDefault="0071266B">
      <w:pPr>
        <w:pStyle w:val="LO-normal1"/>
        <w:rPr>
          <w:rFonts w:ascii="Calibri" w:hAnsi="Calibri" w:cs="Calibri"/>
          <w:sz w:val="20"/>
          <w:szCs w:val="20"/>
        </w:rPr>
      </w:pPr>
      <w:r w:rsidRPr="006725F0">
        <w:rPr>
          <w:rFonts w:ascii="Calibri" w:hAnsi="Calibri" w:cs="Calibri"/>
          <w:sz w:val="20"/>
          <w:szCs w:val="20"/>
        </w:rPr>
        <w:t xml:space="preserve">Most of the time, we’ll be forking the repo.  If so, it is necessary to activate terraform on the actions page.  </w:t>
      </w:r>
    </w:p>
    <w:p w14:paraId="79815ED7" w14:textId="59008BA1" w:rsidR="006C4550" w:rsidRDefault="006C4550" w:rsidP="003F5883">
      <w:pPr>
        <w:pStyle w:val="Heading2"/>
      </w:pPr>
      <w:proofErr w:type="spellStart"/>
      <w:r w:rsidRPr="006C4550">
        <w:t>GitActions</w:t>
      </w:r>
      <w:proofErr w:type="spellEnd"/>
      <w:r w:rsidR="00882B2F">
        <w:t xml:space="preserve"> (GitHub Actions only)</w:t>
      </w:r>
    </w:p>
    <w:p w14:paraId="39594AB2" w14:textId="77777777" w:rsidR="00AF4992" w:rsidRPr="006725F0" w:rsidRDefault="00AF4992" w:rsidP="00B615A6">
      <w:pPr>
        <w:pStyle w:val="Heading3"/>
      </w:pPr>
      <w:r w:rsidRPr="006725F0">
        <w:t xml:space="preserve">To activate GitHub Actions for Terraform. Go to GitHub Actions sections and look for Terraform and click on setup this workflow. The reference screenshot below. </w:t>
      </w:r>
    </w:p>
    <w:p w14:paraId="319355EC" w14:textId="77777777" w:rsidR="00AF4992" w:rsidRPr="006725F0" w:rsidRDefault="00AF4992">
      <w:pPr>
        <w:pStyle w:val="LO-normal1"/>
        <w:rPr>
          <w:rFonts w:ascii="Calibri" w:hAnsi="Calibri" w:cs="Calibri"/>
          <w:sz w:val="20"/>
          <w:szCs w:val="20"/>
        </w:rPr>
      </w:pPr>
    </w:p>
    <w:p w14:paraId="7C540E9B" w14:textId="77777777" w:rsidR="0071266B" w:rsidRPr="006725F0" w:rsidRDefault="0071266B">
      <w:pPr>
        <w:pStyle w:val="LO-normal1"/>
        <w:rPr>
          <w:rFonts w:ascii="Calibri" w:hAnsi="Calibri" w:cs="Calibri"/>
          <w:sz w:val="20"/>
          <w:szCs w:val="20"/>
        </w:rPr>
      </w:pPr>
    </w:p>
    <w:p w14:paraId="3FC14246" w14:textId="77777777" w:rsidR="00AF4992" w:rsidRPr="006725F0" w:rsidRDefault="00566BBD" w:rsidP="00176E31">
      <w:r w:rsidRPr="005E6929">
        <w:rPr>
          <w:noProof/>
        </w:rPr>
        <w:drawing>
          <wp:inline distT="0" distB="0" distL="0" distR="0" wp14:anchorId="3989DFC1" wp14:editId="7959C3B4">
            <wp:extent cx="5943600" cy="3851910"/>
            <wp:effectExtent l="0" t="0" r="0" b="0"/>
            <wp:docPr id="4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851910"/>
                    </a:xfrm>
                    <a:prstGeom prst="rect">
                      <a:avLst/>
                    </a:prstGeom>
                    <a:noFill/>
                    <a:ln>
                      <a:noFill/>
                    </a:ln>
                  </pic:spPr>
                </pic:pic>
              </a:graphicData>
            </a:graphic>
          </wp:inline>
        </w:drawing>
      </w:r>
    </w:p>
    <w:p w14:paraId="74185BE8" w14:textId="77777777" w:rsidR="00AF4992" w:rsidRPr="006725F0" w:rsidRDefault="00AF4992">
      <w:pPr>
        <w:pStyle w:val="LO-normal1"/>
        <w:rPr>
          <w:rFonts w:ascii="Calibri" w:hAnsi="Calibri" w:cs="Calibri"/>
          <w:sz w:val="20"/>
          <w:szCs w:val="20"/>
        </w:rPr>
      </w:pPr>
    </w:p>
    <w:p w14:paraId="658AC35F" w14:textId="77777777" w:rsidR="00AF4992" w:rsidRPr="006725F0" w:rsidRDefault="00AF4992" w:rsidP="00402A1E">
      <w:r w:rsidRPr="006725F0">
        <w:t xml:space="preserve">Then commit the file </w:t>
      </w:r>
      <w:proofErr w:type="spellStart"/>
      <w:r w:rsidRPr="006725F0">
        <w:t>terraform.yml</w:t>
      </w:r>
      <w:proofErr w:type="spellEnd"/>
      <w:r w:rsidRPr="006725F0">
        <w:t xml:space="preserve"> to enable Actions. Note: This is a dummy file, and it can be removed once the entire pipeline is setup and working with branches. </w:t>
      </w:r>
    </w:p>
    <w:p w14:paraId="17760987" w14:textId="77777777" w:rsidR="00AF4992" w:rsidRPr="006725F0" w:rsidRDefault="00AF4992">
      <w:pPr>
        <w:pStyle w:val="LO-normal1"/>
        <w:rPr>
          <w:rFonts w:ascii="Calibri" w:hAnsi="Calibri" w:cs="Calibri"/>
          <w:sz w:val="20"/>
          <w:szCs w:val="20"/>
        </w:rPr>
      </w:pPr>
    </w:p>
    <w:p w14:paraId="265836BE" w14:textId="77777777" w:rsidR="00090994" w:rsidRPr="006725F0" w:rsidRDefault="00090994">
      <w:pPr>
        <w:pStyle w:val="LO-normal1"/>
        <w:rPr>
          <w:rFonts w:ascii="Calibri" w:hAnsi="Calibri" w:cs="Calibri"/>
          <w:sz w:val="20"/>
          <w:szCs w:val="20"/>
        </w:rPr>
      </w:pPr>
    </w:p>
    <w:p w14:paraId="2138E16E" w14:textId="77777777" w:rsidR="00090994" w:rsidRPr="006725F0" w:rsidRDefault="00090994">
      <w:pPr>
        <w:pStyle w:val="LO-normal1"/>
        <w:rPr>
          <w:rFonts w:ascii="Calibri" w:hAnsi="Calibri" w:cs="Calibri"/>
          <w:sz w:val="20"/>
          <w:szCs w:val="20"/>
        </w:rPr>
      </w:pPr>
    </w:p>
    <w:p w14:paraId="1E2CFA9A" w14:textId="77777777" w:rsidR="00090994" w:rsidRPr="006725F0" w:rsidRDefault="00090994">
      <w:pPr>
        <w:pStyle w:val="LO-normal1"/>
        <w:rPr>
          <w:rFonts w:ascii="Calibri" w:hAnsi="Calibri" w:cs="Calibri"/>
          <w:sz w:val="20"/>
          <w:szCs w:val="20"/>
        </w:rPr>
      </w:pPr>
    </w:p>
    <w:p w14:paraId="3E969DEB" w14:textId="77777777" w:rsidR="00090994" w:rsidRPr="006725F0" w:rsidRDefault="00090994">
      <w:pPr>
        <w:pStyle w:val="LO-normal1"/>
        <w:rPr>
          <w:rFonts w:ascii="Calibri" w:hAnsi="Calibri" w:cs="Calibri"/>
          <w:sz w:val="20"/>
          <w:szCs w:val="20"/>
        </w:rPr>
      </w:pPr>
    </w:p>
    <w:p w14:paraId="33350E26" w14:textId="77777777" w:rsidR="00090994" w:rsidRPr="006725F0" w:rsidRDefault="00090994">
      <w:pPr>
        <w:pStyle w:val="LO-normal1"/>
        <w:rPr>
          <w:rFonts w:ascii="Calibri" w:hAnsi="Calibri" w:cs="Calibri"/>
          <w:sz w:val="20"/>
          <w:szCs w:val="20"/>
        </w:rPr>
      </w:pPr>
    </w:p>
    <w:p w14:paraId="156C901D" w14:textId="77777777" w:rsidR="00090994" w:rsidRPr="006725F0" w:rsidRDefault="00090994">
      <w:pPr>
        <w:pStyle w:val="LO-normal1"/>
        <w:rPr>
          <w:rFonts w:ascii="Calibri" w:hAnsi="Calibri" w:cs="Calibri"/>
          <w:sz w:val="20"/>
          <w:szCs w:val="20"/>
        </w:rPr>
      </w:pPr>
    </w:p>
    <w:p w14:paraId="00E166E1" w14:textId="77777777" w:rsidR="00090994" w:rsidRPr="006725F0" w:rsidRDefault="00090994">
      <w:pPr>
        <w:pStyle w:val="LO-normal1"/>
        <w:rPr>
          <w:rFonts w:ascii="Calibri" w:hAnsi="Calibri" w:cs="Calibri"/>
          <w:sz w:val="20"/>
          <w:szCs w:val="20"/>
        </w:rPr>
      </w:pPr>
    </w:p>
    <w:p w14:paraId="62347E02" w14:textId="77777777" w:rsidR="00090994" w:rsidRPr="006725F0" w:rsidRDefault="00090994">
      <w:pPr>
        <w:pStyle w:val="LO-normal1"/>
        <w:rPr>
          <w:rFonts w:ascii="Calibri" w:hAnsi="Calibri" w:cs="Calibri"/>
          <w:sz w:val="20"/>
          <w:szCs w:val="20"/>
        </w:rPr>
      </w:pPr>
    </w:p>
    <w:p w14:paraId="12D2FC61" w14:textId="77777777" w:rsidR="00090994" w:rsidRPr="006725F0" w:rsidRDefault="00090994">
      <w:pPr>
        <w:pStyle w:val="LO-normal1"/>
        <w:rPr>
          <w:rFonts w:ascii="Calibri" w:hAnsi="Calibri" w:cs="Calibri"/>
          <w:sz w:val="20"/>
          <w:szCs w:val="20"/>
        </w:rPr>
      </w:pPr>
    </w:p>
    <w:p w14:paraId="4328D886" w14:textId="77777777" w:rsidR="00AF4992" w:rsidRPr="006725F0" w:rsidRDefault="00566BBD">
      <w:pPr>
        <w:pStyle w:val="LO-normal1"/>
        <w:rPr>
          <w:rFonts w:ascii="Calibri" w:hAnsi="Calibri" w:cs="Calibri"/>
          <w:sz w:val="20"/>
          <w:szCs w:val="20"/>
        </w:rPr>
      </w:pPr>
      <w:r w:rsidRPr="006725F0">
        <w:rPr>
          <w:rFonts w:ascii="Calibri" w:hAnsi="Calibri" w:cs="Calibri"/>
          <w:noProof/>
          <w:sz w:val="20"/>
          <w:szCs w:val="20"/>
        </w:rPr>
        <w:drawing>
          <wp:inline distT="0" distB="0" distL="0" distR="0" wp14:anchorId="03B5D35F" wp14:editId="717A841A">
            <wp:extent cx="5943600" cy="1602740"/>
            <wp:effectExtent l="0" t="0" r="0" b="0"/>
            <wp:docPr id="4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602740"/>
                    </a:xfrm>
                    <a:prstGeom prst="rect">
                      <a:avLst/>
                    </a:prstGeom>
                    <a:noFill/>
                    <a:ln>
                      <a:noFill/>
                    </a:ln>
                  </pic:spPr>
                </pic:pic>
              </a:graphicData>
            </a:graphic>
          </wp:inline>
        </w:drawing>
      </w:r>
    </w:p>
    <w:p w14:paraId="11076ADE" w14:textId="77777777" w:rsidR="00AF4992" w:rsidRPr="006725F0" w:rsidRDefault="00AF4992">
      <w:pPr>
        <w:pStyle w:val="LO-normal1"/>
        <w:rPr>
          <w:rFonts w:ascii="Calibri" w:hAnsi="Calibri" w:cs="Calibri"/>
          <w:sz w:val="20"/>
          <w:szCs w:val="20"/>
        </w:rPr>
      </w:pPr>
    </w:p>
    <w:p w14:paraId="649B867C" w14:textId="77777777" w:rsidR="00AF4992" w:rsidRPr="006725F0" w:rsidRDefault="00AF4992">
      <w:pPr>
        <w:pStyle w:val="LO-normal1"/>
        <w:rPr>
          <w:rFonts w:ascii="Calibri" w:hAnsi="Calibri" w:cs="Calibri"/>
          <w:sz w:val="20"/>
          <w:szCs w:val="20"/>
        </w:rPr>
      </w:pPr>
    </w:p>
    <w:p w14:paraId="3D8339F5" w14:textId="77777777" w:rsidR="00AF4992" w:rsidRPr="006725F0" w:rsidRDefault="00AF4992">
      <w:pPr>
        <w:pStyle w:val="LO-normal1"/>
        <w:rPr>
          <w:rFonts w:ascii="Calibri" w:hAnsi="Calibri" w:cs="Calibri"/>
          <w:sz w:val="20"/>
          <w:szCs w:val="20"/>
        </w:rPr>
      </w:pPr>
    </w:p>
    <w:p w14:paraId="6E534FF5"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The primary </w:t>
      </w:r>
      <w:r w:rsidR="00EF1274" w:rsidRPr="006725F0">
        <w:rPr>
          <w:rFonts w:ascii="Calibri" w:hAnsi="Calibri" w:cs="Calibri"/>
          <w:sz w:val="20"/>
          <w:szCs w:val="20"/>
        </w:rPr>
        <w:t>GitHub</w:t>
      </w:r>
      <w:r w:rsidRPr="006725F0">
        <w:rPr>
          <w:rFonts w:ascii="Calibri" w:hAnsi="Calibri" w:cs="Calibri"/>
          <w:sz w:val="20"/>
          <w:szCs w:val="20"/>
        </w:rPr>
        <w:t xml:space="preserve"> repository used for </w:t>
      </w:r>
      <w:r w:rsidR="00EF1274" w:rsidRPr="006725F0">
        <w:rPr>
          <w:rFonts w:ascii="Calibri" w:hAnsi="Calibri" w:cs="Calibri"/>
          <w:sz w:val="20"/>
          <w:szCs w:val="20"/>
        </w:rPr>
        <w:t>infrastructure</w:t>
      </w:r>
      <w:r w:rsidRPr="006725F0">
        <w:rPr>
          <w:rFonts w:ascii="Calibri" w:hAnsi="Calibri" w:cs="Calibri"/>
          <w:sz w:val="20"/>
          <w:szCs w:val="20"/>
        </w:rPr>
        <w:t xml:space="preserve"> as code is mentioned below. </w:t>
      </w:r>
    </w:p>
    <w:p w14:paraId="0D2F4FAF" w14:textId="77777777" w:rsidR="009E4350" w:rsidRPr="006725F0" w:rsidRDefault="009E4350">
      <w:pPr>
        <w:pStyle w:val="LO-normal1"/>
        <w:rPr>
          <w:rFonts w:ascii="Calibri" w:hAnsi="Calibri" w:cs="Calibri"/>
          <w:sz w:val="20"/>
          <w:szCs w:val="20"/>
        </w:rPr>
      </w:pPr>
    </w:p>
    <w:p w14:paraId="6B10B2C8" w14:textId="77777777" w:rsidR="009E4350" w:rsidRPr="006725F0" w:rsidRDefault="00EF1274">
      <w:pPr>
        <w:pStyle w:val="LO-normal1"/>
        <w:rPr>
          <w:rFonts w:ascii="Calibri" w:hAnsi="Calibri" w:cs="Calibri"/>
          <w:sz w:val="28"/>
          <w:szCs w:val="28"/>
        </w:rPr>
      </w:pPr>
      <w:r w:rsidRPr="006725F0">
        <w:rPr>
          <w:rFonts w:ascii="Calibri" w:hAnsi="Calibri" w:cs="Calibri"/>
          <w:b/>
          <w:bCs/>
          <w:sz w:val="20"/>
          <w:szCs w:val="20"/>
        </w:rPr>
        <w:t>GitHub</w:t>
      </w:r>
      <w:r w:rsidR="009E4350" w:rsidRPr="006725F0">
        <w:rPr>
          <w:rFonts w:ascii="Calibri" w:hAnsi="Calibri" w:cs="Calibri"/>
          <w:b/>
          <w:bCs/>
          <w:sz w:val="20"/>
          <w:szCs w:val="20"/>
        </w:rPr>
        <w:t xml:space="preserve"> repository:</w:t>
      </w:r>
      <w:r w:rsidR="009E4350" w:rsidRPr="006725F0">
        <w:rPr>
          <w:rFonts w:ascii="Calibri" w:hAnsi="Calibri" w:cs="Calibri"/>
          <w:sz w:val="20"/>
          <w:szCs w:val="20"/>
        </w:rPr>
        <w:t xml:space="preserve"> </w:t>
      </w:r>
      <w:hyperlink r:id="rId21" w:history="1">
        <w:r w:rsidR="009E4350" w:rsidRPr="006725F0">
          <w:rPr>
            <w:rStyle w:val="Hyperlink"/>
            <w:rFonts w:ascii="Calibri" w:hAnsi="Calibri" w:cs="Calibri"/>
            <w:sz w:val="20"/>
            <w:szCs w:val="20"/>
          </w:rPr>
          <w:t>https://github.com/openidl-org/openidl-aais-gitops.git</w:t>
        </w:r>
      </w:hyperlink>
    </w:p>
    <w:p w14:paraId="7AA7840F" w14:textId="77777777" w:rsidR="009E4350" w:rsidRPr="006725F0" w:rsidRDefault="009E4350" w:rsidP="00402A1E">
      <w:pPr>
        <w:pStyle w:val="Heading3"/>
        <w:rPr>
          <w:rFonts w:ascii="Calibri" w:eastAsia="Times New Roman" w:hAnsi="Calibri" w:cs="Calibri"/>
          <w:color w:val="2F5496"/>
          <w:sz w:val="26"/>
          <w:szCs w:val="26"/>
          <w:lang w:val="en-MY" w:eastAsia="en-US" w:bidi="ar-SA"/>
        </w:rPr>
      </w:pPr>
      <w:bookmarkStart w:id="7" w:name="_Toc86222638"/>
      <w:bookmarkStart w:id="8" w:name="_Toc86913727"/>
      <w:r w:rsidRPr="006725F0">
        <w:rPr>
          <w:rFonts w:ascii="Calibri" w:eastAsia="Times New Roman" w:hAnsi="Calibri" w:cs="Calibri"/>
          <w:color w:val="2F5496"/>
          <w:sz w:val="26"/>
          <w:szCs w:val="26"/>
          <w:lang w:val="en-MY" w:eastAsia="en-US" w:bidi="ar-SA"/>
        </w:rPr>
        <w:t xml:space="preserve">Basic configuration required for </w:t>
      </w:r>
      <w:r w:rsidR="00EF1274" w:rsidRPr="006725F0">
        <w:rPr>
          <w:rFonts w:ascii="Calibri" w:eastAsia="Times New Roman" w:hAnsi="Calibri" w:cs="Calibri"/>
          <w:color w:val="2F5496"/>
          <w:sz w:val="26"/>
          <w:szCs w:val="26"/>
          <w:lang w:val="en-MY" w:eastAsia="en-US" w:bidi="ar-SA"/>
        </w:rPr>
        <w:t>GitHub</w:t>
      </w:r>
      <w:r w:rsidRPr="006725F0">
        <w:rPr>
          <w:rFonts w:ascii="Calibri" w:eastAsia="Times New Roman" w:hAnsi="Calibri" w:cs="Calibri"/>
          <w:color w:val="2F5496"/>
          <w:sz w:val="26"/>
          <w:szCs w:val="26"/>
          <w:lang w:val="en-MY" w:eastAsia="en-US" w:bidi="ar-SA"/>
        </w:rPr>
        <w:t xml:space="preserve"> repository</w:t>
      </w:r>
      <w:bookmarkEnd w:id="7"/>
      <w:bookmarkEnd w:id="8"/>
    </w:p>
    <w:p w14:paraId="078238C0" w14:textId="77777777" w:rsidR="009E4350" w:rsidRPr="006725F0" w:rsidRDefault="009E4350">
      <w:pPr>
        <w:pStyle w:val="LO-normal1"/>
        <w:rPr>
          <w:rFonts w:ascii="Calibri" w:hAnsi="Calibri" w:cs="Calibri"/>
        </w:rPr>
      </w:pPr>
    </w:p>
    <w:p w14:paraId="29C7D69F"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1. The appropriate number of branches and its naming are vital for the overall </w:t>
      </w:r>
      <w:r w:rsidR="00EF1274" w:rsidRPr="006725F0">
        <w:rPr>
          <w:rFonts w:ascii="Calibri" w:hAnsi="Calibri" w:cs="Calibri"/>
          <w:sz w:val="20"/>
          <w:szCs w:val="20"/>
        </w:rPr>
        <w:t>GitHub</w:t>
      </w:r>
      <w:r w:rsidRPr="006725F0">
        <w:rPr>
          <w:rFonts w:ascii="Calibri" w:hAnsi="Calibri" w:cs="Calibri"/>
          <w:sz w:val="20"/>
          <w:szCs w:val="20"/>
        </w:rPr>
        <w:t xml:space="preserve"> actions pipeline. Hence setup the repository with the following branches and its names according to required nodes to setup.</w:t>
      </w:r>
      <w:r w:rsidR="00330BE3">
        <w:rPr>
          <w:rFonts w:ascii="Calibri" w:hAnsi="Calibri" w:cs="Calibri"/>
          <w:sz w:val="20"/>
          <w:szCs w:val="20"/>
        </w:rPr>
        <w:t xml:space="preserve">  Only those branches you will use are needed.  So, if you are setting up a carrier node, only use those branches.</w:t>
      </w:r>
    </w:p>
    <w:p w14:paraId="7281666E" w14:textId="77777777" w:rsidR="009E4350" w:rsidRPr="006725F0" w:rsidRDefault="009E4350">
      <w:pPr>
        <w:pStyle w:val="LO-normal1"/>
        <w:rPr>
          <w:rFonts w:ascii="Calibri" w:hAnsi="Calibri" w:cs="Calibri"/>
          <w:bCs/>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29" w:type="dxa"/>
          <w:bottom w:w="29" w:type="dxa"/>
          <w:right w:w="29" w:type="dxa"/>
        </w:tblCellMar>
        <w:tblLook w:val="0000" w:firstRow="0" w:lastRow="0" w:firstColumn="0" w:lastColumn="0" w:noHBand="0" w:noVBand="0"/>
      </w:tblPr>
      <w:tblGrid>
        <w:gridCol w:w="3120"/>
        <w:gridCol w:w="3120"/>
        <w:gridCol w:w="3120"/>
      </w:tblGrid>
      <w:tr w:rsidR="009E4350" w:rsidRPr="006725F0" w14:paraId="03747ADC" w14:textId="77777777" w:rsidTr="00090994">
        <w:trPr>
          <w:jc w:val="center"/>
        </w:trPr>
        <w:tc>
          <w:tcPr>
            <w:tcW w:w="3120" w:type="dxa"/>
            <w:shd w:val="clear" w:color="auto" w:fill="CCCCCC"/>
          </w:tcPr>
          <w:p w14:paraId="69436D8A" w14:textId="77777777" w:rsidR="009E4350" w:rsidRPr="006725F0" w:rsidRDefault="009E4350">
            <w:pPr>
              <w:pStyle w:val="TableContents"/>
              <w:jc w:val="center"/>
              <w:rPr>
                <w:rFonts w:ascii="Calibri" w:hAnsi="Calibri" w:cs="Calibri"/>
              </w:rPr>
            </w:pPr>
            <w:r w:rsidRPr="006725F0">
              <w:rPr>
                <w:rFonts w:ascii="Calibri" w:hAnsi="Calibri" w:cs="Calibri"/>
                <w:b/>
                <w:bCs/>
                <w:sz w:val="20"/>
                <w:szCs w:val="20"/>
              </w:rPr>
              <w:t>Node Type</w:t>
            </w:r>
          </w:p>
        </w:tc>
        <w:tc>
          <w:tcPr>
            <w:tcW w:w="3120" w:type="dxa"/>
            <w:shd w:val="clear" w:color="auto" w:fill="CCCCCC"/>
          </w:tcPr>
          <w:p w14:paraId="5ACE3068" w14:textId="77777777" w:rsidR="009E4350" w:rsidRPr="006725F0" w:rsidRDefault="009E4350">
            <w:pPr>
              <w:pStyle w:val="TableContents"/>
              <w:jc w:val="center"/>
              <w:rPr>
                <w:rFonts w:ascii="Calibri" w:hAnsi="Calibri" w:cs="Calibri"/>
              </w:rPr>
            </w:pPr>
            <w:r w:rsidRPr="006725F0">
              <w:rPr>
                <w:rFonts w:ascii="Calibri" w:hAnsi="Calibri" w:cs="Calibri"/>
                <w:b/>
                <w:bCs/>
                <w:sz w:val="20"/>
                <w:szCs w:val="20"/>
              </w:rPr>
              <w:t>Environment</w:t>
            </w:r>
          </w:p>
        </w:tc>
        <w:tc>
          <w:tcPr>
            <w:tcW w:w="3120" w:type="dxa"/>
            <w:shd w:val="clear" w:color="auto" w:fill="CCCCCC"/>
          </w:tcPr>
          <w:p w14:paraId="3323E77D" w14:textId="77777777" w:rsidR="009E4350" w:rsidRPr="006725F0" w:rsidRDefault="009E4350">
            <w:pPr>
              <w:pStyle w:val="TableContents"/>
              <w:jc w:val="center"/>
              <w:rPr>
                <w:rFonts w:ascii="Calibri" w:hAnsi="Calibri" w:cs="Calibri"/>
              </w:rPr>
            </w:pPr>
            <w:r w:rsidRPr="006725F0">
              <w:rPr>
                <w:rFonts w:ascii="Calibri" w:hAnsi="Calibri" w:cs="Calibri"/>
                <w:b/>
                <w:bCs/>
                <w:sz w:val="20"/>
                <w:szCs w:val="20"/>
              </w:rPr>
              <w:t>Branch Name</w:t>
            </w:r>
          </w:p>
        </w:tc>
      </w:tr>
      <w:tr w:rsidR="009E4350" w:rsidRPr="006725F0" w14:paraId="1CCE3062" w14:textId="77777777" w:rsidTr="00090994">
        <w:trPr>
          <w:jc w:val="center"/>
        </w:trPr>
        <w:tc>
          <w:tcPr>
            <w:tcW w:w="3120" w:type="dxa"/>
            <w:shd w:val="clear" w:color="auto" w:fill="auto"/>
          </w:tcPr>
          <w:p w14:paraId="2699F23C"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Aais</w:t>
            </w:r>
            <w:proofErr w:type="spellEnd"/>
            <w:r w:rsidRPr="006725F0">
              <w:rPr>
                <w:rFonts w:ascii="Calibri" w:hAnsi="Calibri" w:cs="Calibri"/>
                <w:sz w:val="20"/>
                <w:szCs w:val="20"/>
              </w:rPr>
              <w:t xml:space="preserve"> node</w:t>
            </w:r>
          </w:p>
        </w:tc>
        <w:tc>
          <w:tcPr>
            <w:tcW w:w="3120" w:type="dxa"/>
            <w:shd w:val="clear" w:color="auto" w:fill="auto"/>
          </w:tcPr>
          <w:p w14:paraId="7AEEB6FE" w14:textId="77777777" w:rsidR="009E4350" w:rsidRPr="006725F0" w:rsidRDefault="009E4350">
            <w:pPr>
              <w:pStyle w:val="TableContents"/>
              <w:rPr>
                <w:rFonts w:ascii="Calibri" w:hAnsi="Calibri" w:cs="Calibri"/>
              </w:rPr>
            </w:pPr>
            <w:r w:rsidRPr="006725F0">
              <w:rPr>
                <w:rFonts w:ascii="Calibri" w:hAnsi="Calibri" w:cs="Calibri"/>
                <w:sz w:val="20"/>
                <w:szCs w:val="20"/>
              </w:rPr>
              <w:t>Dev</w:t>
            </w:r>
          </w:p>
        </w:tc>
        <w:tc>
          <w:tcPr>
            <w:tcW w:w="3120" w:type="dxa"/>
            <w:shd w:val="clear" w:color="auto" w:fill="auto"/>
          </w:tcPr>
          <w:p w14:paraId="32EF2E41"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aais_dev</w:t>
            </w:r>
            <w:proofErr w:type="spellEnd"/>
          </w:p>
        </w:tc>
      </w:tr>
      <w:tr w:rsidR="009E4350" w:rsidRPr="006725F0" w14:paraId="62A4CB3B" w14:textId="77777777" w:rsidTr="00090994">
        <w:trPr>
          <w:jc w:val="center"/>
        </w:trPr>
        <w:tc>
          <w:tcPr>
            <w:tcW w:w="3120" w:type="dxa"/>
            <w:shd w:val="clear" w:color="auto" w:fill="auto"/>
          </w:tcPr>
          <w:p w14:paraId="2D22DEFE"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Aais</w:t>
            </w:r>
            <w:proofErr w:type="spellEnd"/>
            <w:r w:rsidRPr="006725F0">
              <w:rPr>
                <w:rFonts w:ascii="Calibri" w:hAnsi="Calibri" w:cs="Calibri"/>
                <w:sz w:val="20"/>
                <w:szCs w:val="20"/>
              </w:rPr>
              <w:t xml:space="preserve"> node</w:t>
            </w:r>
          </w:p>
        </w:tc>
        <w:tc>
          <w:tcPr>
            <w:tcW w:w="3120" w:type="dxa"/>
            <w:shd w:val="clear" w:color="auto" w:fill="auto"/>
          </w:tcPr>
          <w:p w14:paraId="2DD18360" w14:textId="77777777" w:rsidR="009E4350" w:rsidRPr="006725F0" w:rsidRDefault="009E4350">
            <w:pPr>
              <w:pStyle w:val="TableContents"/>
              <w:rPr>
                <w:rFonts w:ascii="Calibri" w:hAnsi="Calibri" w:cs="Calibri"/>
              </w:rPr>
            </w:pPr>
            <w:r w:rsidRPr="006725F0">
              <w:rPr>
                <w:rFonts w:ascii="Calibri" w:hAnsi="Calibri" w:cs="Calibri"/>
                <w:sz w:val="20"/>
                <w:szCs w:val="20"/>
              </w:rPr>
              <w:t>Test</w:t>
            </w:r>
          </w:p>
        </w:tc>
        <w:tc>
          <w:tcPr>
            <w:tcW w:w="3120" w:type="dxa"/>
            <w:shd w:val="clear" w:color="auto" w:fill="auto"/>
          </w:tcPr>
          <w:p w14:paraId="59A9D031"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aais_test</w:t>
            </w:r>
            <w:proofErr w:type="spellEnd"/>
          </w:p>
        </w:tc>
      </w:tr>
      <w:tr w:rsidR="009E4350" w:rsidRPr="006725F0" w14:paraId="29AB10D2" w14:textId="77777777" w:rsidTr="00090994">
        <w:trPr>
          <w:jc w:val="center"/>
        </w:trPr>
        <w:tc>
          <w:tcPr>
            <w:tcW w:w="3120" w:type="dxa"/>
            <w:shd w:val="clear" w:color="auto" w:fill="auto"/>
          </w:tcPr>
          <w:p w14:paraId="671571B2"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Aais</w:t>
            </w:r>
            <w:proofErr w:type="spellEnd"/>
            <w:r w:rsidRPr="006725F0">
              <w:rPr>
                <w:rFonts w:ascii="Calibri" w:hAnsi="Calibri" w:cs="Calibri"/>
                <w:sz w:val="20"/>
                <w:szCs w:val="20"/>
              </w:rPr>
              <w:t xml:space="preserve"> node</w:t>
            </w:r>
          </w:p>
        </w:tc>
        <w:tc>
          <w:tcPr>
            <w:tcW w:w="3120" w:type="dxa"/>
            <w:shd w:val="clear" w:color="auto" w:fill="auto"/>
          </w:tcPr>
          <w:p w14:paraId="3CB79CA5" w14:textId="77777777" w:rsidR="009E4350" w:rsidRPr="006725F0" w:rsidRDefault="009E4350">
            <w:pPr>
              <w:pStyle w:val="TableContents"/>
              <w:rPr>
                <w:rFonts w:ascii="Calibri" w:hAnsi="Calibri" w:cs="Calibri"/>
              </w:rPr>
            </w:pPr>
            <w:r w:rsidRPr="006725F0">
              <w:rPr>
                <w:rFonts w:ascii="Calibri" w:hAnsi="Calibri" w:cs="Calibri"/>
                <w:sz w:val="20"/>
                <w:szCs w:val="20"/>
              </w:rPr>
              <w:t>Prod</w:t>
            </w:r>
          </w:p>
        </w:tc>
        <w:tc>
          <w:tcPr>
            <w:tcW w:w="3120" w:type="dxa"/>
            <w:shd w:val="clear" w:color="auto" w:fill="auto"/>
          </w:tcPr>
          <w:p w14:paraId="6B013DC1"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aais_prod</w:t>
            </w:r>
            <w:proofErr w:type="spellEnd"/>
          </w:p>
        </w:tc>
      </w:tr>
      <w:tr w:rsidR="009E4350" w:rsidRPr="006725F0" w14:paraId="5ACE22F7" w14:textId="77777777" w:rsidTr="00090994">
        <w:trPr>
          <w:jc w:val="center"/>
        </w:trPr>
        <w:tc>
          <w:tcPr>
            <w:tcW w:w="3120" w:type="dxa"/>
            <w:shd w:val="clear" w:color="auto" w:fill="auto"/>
          </w:tcPr>
          <w:p w14:paraId="22B11DEF" w14:textId="77777777" w:rsidR="009E4350" w:rsidRPr="006725F0" w:rsidRDefault="009E4350">
            <w:pPr>
              <w:pStyle w:val="TableContents"/>
              <w:rPr>
                <w:rFonts w:ascii="Calibri" w:hAnsi="Calibri" w:cs="Calibri"/>
              </w:rPr>
            </w:pPr>
            <w:r w:rsidRPr="006725F0">
              <w:rPr>
                <w:rFonts w:ascii="Calibri" w:hAnsi="Calibri" w:cs="Calibri"/>
                <w:sz w:val="20"/>
                <w:szCs w:val="20"/>
              </w:rPr>
              <w:t>Carrier node</w:t>
            </w:r>
          </w:p>
        </w:tc>
        <w:tc>
          <w:tcPr>
            <w:tcW w:w="3120" w:type="dxa"/>
            <w:shd w:val="clear" w:color="auto" w:fill="auto"/>
          </w:tcPr>
          <w:p w14:paraId="7FD624E6" w14:textId="77777777" w:rsidR="009E4350" w:rsidRPr="006725F0" w:rsidRDefault="009E4350">
            <w:pPr>
              <w:pStyle w:val="TableContents"/>
              <w:rPr>
                <w:rFonts w:ascii="Calibri" w:hAnsi="Calibri" w:cs="Calibri"/>
              </w:rPr>
            </w:pPr>
            <w:r w:rsidRPr="006725F0">
              <w:rPr>
                <w:rFonts w:ascii="Calibri" w:hAnsi="Calibri" w:cs="Calibri"/>
                <w:sz w:val="20"/>
                <w:szCs w:val="20"/>
              </w:rPr>
              <w:t>Dev</w:t>
            </w:r>
          </w:p>
        </w:tc>
        <w:tc>
          <w:tcPr>
            <w:tcW w:w="3120" w:type="dxa"/>
            <w:shd w:val="clear" w:color="auto" w:fill="auto"/>
          </w:tcPr>
          <w:p w14:paraId="55528BE8"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carrier_dev</w:t>
            </w:r>
            <w:proofErr w:type="spellEnd"/>
          </w:p>
        </w:tc>
      </w:tr>
      <w:tr w:rsidR="009E4350" w:rsidRPr="006725F0" w14:paraId="50B32CCA" w14:textId="77777777" w:rsidTr="00090994">
        <w:trPr>
          <w:jc w:val="center"/>
        </w:trPr>
        <w:tc>
          <w:tcPr>
            <w:tcW w:w="3120" w:type="dxa"/>
            <w:shd w:val="clear" w:color="auto" w:fill="auto"/>
          </w:tcPr>
          <w:p w14:paraId="312035D9" w14:textId="77777777" w:rsidR="009E4350" w:rsidRPr="006725F0" w:rsidRDefault="009E4350">
            <w:pPr>
              <w:pStyle w:val="TableContents"/>
              <w:rPr>
                <w:rFonts w:ascii="Calibri" w:hAnsi="Calibri" w:cs="Calibri"/>
              </w:rPr>
            </w:pPr>
            <w:r w:rsidRPr="006725F0">
              <w:rPr>
                <w:rFonts w:ascii="Calibri" w:hAnsi="Calibri" w:cs="Calibri"/>
                <w:sz w:val="20"/>
                <w:szCs w:val="20"/>
              </w:rPr>
              <w:t>Carrier node</w:t>
            </w:r>
          </w:p>
        </w:tc>
        <w:tc>
          <w:tcPr>
            <w:tcW w:w="3120" w:type="dxa"/>
            <w:shd w:val="clear" w:color="auto" w:fill="auto"/>
          </w:tcPr>
          <w:p w14:paraId="3BBE90B0" w14:textId="77777777" w:rsidR="009E4350" w:rsidRPr="006725F0" w:rsidRDefault="009E4350">
            <w:pPr>
              <w:pStyle w:val="TableContents"/>
              <w:rPr>
                <w:rFonts w:ascii="Calibri" w:hAnsi="Calibri" w:cs="Calibri"/>
              </w:rPr>
            </w:pPr>
            <w:r w:rsidRPr="006725F0">
              <w:rPr>
                <w:rFonts w:ascii="Calibri" w:hAnsi="Calibri" w:cs="Calibri"/>
                <w:sz w:val="20"/>
                <w:szCs w:val="20"/>
              </w:rPr>
              <w:t>Test</w:t>
            </w:r>
          </w:p>
        </w:tc>
        <w:tc>
          <w:tcPr>
            <w:tcW w:w="3120" w:type="dxa"/>
            <w:shd w:val="clear" w:color="auto" w:fill="auto"/>
          </w:tcPr>
          <w:p w14:paraId="18C17506"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carrier_test</w:t>
            </w:r>
            <w:proofErr w:type="spellEnd"/>
          </w:p>
        </w:tc>
      </w:tr>
      <w:tr w:rsidR="009E4350" w:rsidRPr="006725F0" w14:paraId="3F524127" w14:textId="77777777" w:rsidTr="00090994">
        <w:trPr>
          <w:jc w:val="center"/>
        </w:trPr>
        <w:tc>
          <w:tcPr>
            <w:tcW w:w="3120" w:type="dxa"/>
            <w:shd w:val="clear" w:color="auto" w:fill="auto"/>
          </w:tcPr>
          <w:p w14:paraId="04CA1169" w14:textId="77777777" w:rsidR="009E4350" w:rsidRPr="006725F0" w:rsidRDefault="009E4350">
            <w:pPr>
              <w:pStyle w:val="TableContents"/>
              <w:rPr>
                <w:rFonts w:ascii="Calibri" w:hAnsi="Calibri" w:cs="Calibri"/>
              </w:rPr>
            </w:pPr>
            <w:r w:rsidRPr="006725F0">
              <w:rPr>
                <w:rFonts w:ascii="Calibri" w:hAnsi="Calibri" w:cs="Calibri"/>
                <w:sz w:val="20"/>
                <w:szCs w:val="20"/>
              </w:rPr>
              <w:t>Carrier node</w:t>
            </w:r>
          </w:p>
        </w:tc>
        <w:tc>
          <w:tcPr>
            <w:tcW w:w="3120" w:type="dxa"/>
            <w:shd w:val="clear" w:color="auto" w:fill="auto"/>
          </w:tcPr>
          <w:p w14:paraId="570A9C52" w14:textId="77777777" w:rsidR="009E4350" w:rsidRPr="006725F0" w:rsidRDefault="009E4350">
            <w:pPr>
              <w:pStyle w:val="TableContents"/>
              <w:rPr>
                <w:rFonts w:ascii="Calibri" w:hAnsi="Calibri" w:cs="Calibri"/>
              </w:rPr>
            </w:pPr>
            <w:r w:rsidRPr="006725F0">
              <w:rPr>
                <w:rFonts w:ascii="Calibri" w:hAnsi="Calibri" w:cs="Calibri"/>
                <w:sz w:val="20"/>
                <w:szCs w:val="20"/>
              </w:rPr>
              <w:t>Prod</w:t>
            </w:r>
          </w:p>
        </w:tc>
        <w:tc>
          <w:tcPr>
            <w:tcW w:w="3120" w:type="dxa"/>
            <w:shd w:val="clear" w:color="auto" w:fill="auto"/>
          </w:tcPr>
          <w:p w14:paraId="4D1BD1F3"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carrier_prod</w:t>
            </w:r>
            <w:proofErr w:type="spellEnd"/>
          </w:p>
        </w:tc>
      </w:tr>
      <w:tr w:rsidR="009E4350" w:rsidRPr="006725F0" w14:paraId="71658327" w14:textId="77777777" w:rsidTr="00090994">
        <w:trPr>
          <w:jc w:val="center"/>
        </w:trPr>
        <w:tc>
          <w:tcPr>
            <w:tcW w:w="3120" w:type="dxa"/>
            <w:shd w:val="clear" w:color="auto" w:fill="auto"/>
          </w:tcPr>
          <w:p w14:paraId="519A41E5" w14:textId="77777777" w:rsidR="009E4350" w:rsidRPr="006725F0" w:rsidRDefault="009E4350">
            <w:pPr>
              <w:pStyle w:val="TableContents"/>
              <w:rPr>
                <w:rFonts w:ascii="Calibri" w:hAnsi="Calibri" w:cs="Calibri"/>
              </w:rPr>
            </w:pPr>
            <w:r w:rsidRPr="006725F0">
              <w:rPr>
                <w:rFonts w:ascii="Calibri" w:hAnsi="Calibri" w:cs="Calibri"/>
                <w:sz w:val="20"/>
                <w:szCs w:val="20"/>
              </w:rPr>
              <w:t>Analytics node</w:t>
            </w:r>
          </w:p>
        </w:tc>
        <w:tc>
          <w:tcPr>
            <w:tcW w:w="3120" w:type="dxa"/>
            <w:shd w:val="clear" w:color="auto" w:fill="auto"/>
          </w:tcPr>
          <w:p w14:paraId="25DEC808" w14:textId="77777777" w:rsidR="009E4350" w:rsidRPr="006725F0" w:rsidRDefault="009E4350">
            <w:pPr>
              <w:pStyle w:val="TableContents"/>
              <w:rPr>
                <w:rFonts w:ascii="Calibri" w:hAnsi="Calibri" w:cs="Calibri"/>
              </w:rPr>
            </w:pPr>
            <w:r w:rsidRPr="006725F0">
              <w:rPr>
                <w:rFonts w:ascii="Calibri" w:hAnsi="Calibri" w:cs="Calibri"/>
                <w:sz w:val="20"/>
                <w:szCs w:val="20"/>
              </w:rPr>
              <w:t>Dev</w:t>
            </w:r>
          </w:p>
        </w:tc>
        <w:tc>
          <w:tcPr>
            <w:tcW w:w="3120" w:type="dxa"/>
            <w:shd w:val="clear" w:color="auto" w:fill="auto"/>
          </w:tcPr>
          <w:p w14:paraId="6EACAC93"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analytics_dev</w:t>
            </w:r>
            <w:proofErr w:type="spellEnd"/>
          </w:p>
        </w:tc>
      </w:tr>
      <w:tr w:rsidR="009E4350" w:rsidRPr="006725F0" w14:paraId="1ED5CB1F" w14:textId="77777777" w:rsidTr="00090994">
        <w:trPr>
          <w:jc w:val="center"/>
        </w:trPr>
        <w:tc>
          <w:tcPr>
            <w:tcW w:w="3120" w:type="dxa"/>
            <w:shd w:val="clear" w:color="auto" w:fill="auto"/>
          </w:tcPr>
          <w:p w14:paraId="5E6563D4" w14:textId="77777777" w:rsidR="009E4350" w:rsidRPr="006725F0" w:rsidRDefault="009E4350">
            <w:pPr>
              <w:pStyle w:val="TableContents"/>
              <w:rPr>
                <w:rFonts w:ascii="Calibri" w:hAnsi="Calibri" w:cs="Calibri"/>
              </w:rPr>
            </w:pPr>
            <w:r w:rsidRPr="006725F0">
              <w:rPr>
                <w:rFonts w:ascii="Calibri" w:hAnsi="Calibri" w:cs="Calibri"/>
                <w:sz w:val="20"/>
                <w:szCs w:val="20"/>
              </w:rPr>
              <w:t>Analytics node</w:t>
            </w:r>
          </w:p>
        </w:tc>
        <w:tc>
          <w:tcPr>
            <w:tcW w:w="3120" w:type="dxa"/>
            <w:shd w:val="clear" w:color="auto" w:fill="auto"/>
          </w:tcPr>
          <w:p w14:paraId="72B3B52C" w14:textId="77777777" w:rsidR="009E4350" w:rsidRPr="006725F0" w:rsidRDefault="009E4350">
            <w:pPr>
              <w:pStyle w:val="TableContents"/>
              <w:rPr>
                <w:rFonts w:ascii="Calibri" w:hAnsi="Calibri" w:cs="Calibri"/>
              </w:rPr>
            </w:pPr>
            <w:r w:rsidRPr="006725F0">
              <w:rPr>
                <w:rFonts w:ascii="Calibri" w:hAnsi="Calibri" w:cs="Calibri"/>
                <w:sz w:val="20"/>
                <w:szCs w:val="20"/>
              </w:rPr>
              <w:t>Test</w:t>
            </w:r>
          </w:p>
        </w:tc>
        <w:tc>
          <w:tcPr>
            <w:tcW w:w="3120" w:type="dxa"/>
            <w:shd w:val="clear" w:color="auto" w:fill="auto"/>
          </w:tcPr>
          <w:p w14:paraId="733A4E2B"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analytics_test</w:t>
            </w:r>
            <w:proofErr w:type="spellEnd"/>
          </w:p>
        </w:tc>
      </w:tr>
      <w:tr w:rsidR="009E4350" w:rsidRPr="006725F0" w14:paraId="2313AB66" w14:textId="77777777" w:rsidTr="00090994">
        <w:trPr>
          <w:jc w:val="center"/>
        </w:trPr>
        <w:tc>
          <w:tcPr>
            <w:tcW w:w="3120" w:type="dxa"/>
            <w:shd w:val="clear" w:color="auto" w:fill="auto"/>
          </w:tcPr>
          <w:p w14:paraId="0ADE35B6" w14:textId="77777777" w:rsidR="009E4350" w:rsidRPr="006725F0" w:rsidRDefault="009E4350">
            <w:pPr>
              <w:pStyle w:val="TableContents"/>
              <w:rPr>
                <w:rFonts w:ascii="Calibri" w:hAnsi="Calibri" w:cs="Calibri"/>
              </w:rPr>
            </w:pPr>
            <w:r w:rsidRPr="006725F0">
              <w:rPr>
                <w:rFonts w:ascii="Calibri" w:hAnsi="Calibri" w:cs="Calibri"/>
                <w:sz w:val="20"/>
                <w:szCs w:val="20"/>
              </w:rPr>
              <w:t>Analytics node</w:t>
            </w:r>
          </w:p>
        </w:tc>
        <w:tc>
          <w:tcPr>
            <w:tcW w:w="3120" w:type="dxa"/>
            <w:shd w:val="clear" w:color="auto" w:fill="auto"/>
          </w:tcPr>
          <w:p w14:paraId="09BF4B9B" w14:textId="77777777" w:rsidR="009E4350" w:rsidRPr="006725F0" w:rsidRDefault="009E4350">
            <w:pPr>
              <w:pStyle w:val="TableContents"/>
              <w:rPr>
                <w:rFonts w:ascii="Calibri" w:hAnsi="Calibri" w:cs="Calibri"/>
              </w:rPr>
            </w:pPr>
            <w:r w:rsidRPr="006725F0">
              <w:rPr>
                <w:rFonts w:ascii="Calibri" w:hAnsi="Calibri" w:cs="Calibri"/>
                <w:sz w:val="20"/>
                <w:szCs w:val="20"/>
              </w:rPr>
              <w:t>Prod</w:t>
            </w:r>
          </w:p>
        </w:tc>
        <w:tc>
          <w:tcPr>
            <w:tcW w:w="3120" w:type="dxa"/>
            <w:shd w:val="clear" w:color="auto" w:fill="auto"/>
          </w:tcPr>
          <w:p w14:paraId="0AC42D8A"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analytics_prod</w:t>
            </w:r>
            <w:proofErr w:type="spellEnd"/>
          </w:p>
        </w:tc>
      </w:tr>
    </w:tbl>
    <w:p w14:paraId="44A33E99" w14:textId="77777777" w:rsidR="009E4350" w:rsidRPr="006725F0" w:rsidRDefault="009E4350">
      <w:pPr>
        <w:pStyle w:val="LO-normal1"/>
        <w:rPr>
          <w:rFonts w:ascii="Calibri" w:hAnsi="Calibri" w:cs="Calibri"/>
          <w:bCs/>
          <w:sz w:val="20"/>
          <w:szCs w:val="20"/>
        </w:rPr>
      </w:pPr>
    </w:p>
    <w:p w14:paraId="45A5458E" w14:textId="77777777" w:rsidR="009E4350" w:rsidRPr="006725F0" w:rsidRDefault="009E4350">
      <w:pPr>
        <w:pStyle w:val="LO-normal1"/>
        <w:rPr>
          <w:rFonts w:ascii="Calibri" w:hAnsi="Calibri" w:cs="Calibri"/>
        </w:rPr>
      </w:pPr>
      <w:r w:rsidRPr="006725F0">
        <w:rPr>
          <w:rFonts w:ascii="Calibri" w:hAnsi="Calibri" w:cs="Calibri"/>
          <w:b/>
          <w:bCs/>
          <w:sz w:val="20"/>
          <w:szCs w:val="20"/>
        </w:rPr>
        <w:t xml:space="preserve">Note: </w:t>
      </w:r>
    </w:p>
    <w:p w14:paraId="706A277C" w14:textId="77777777" w:rsidR="009E4350" w:rsidRPr="006725F0" w:rsidRDefault="009E4350">
      <w:pPr>
        <w:pStyle w:val="LO-normal1"/>
        <w:rPr>
          <w:rFonts w:ascii="Calibri" w:hAnsi="Calibri" w:cs="Calibri"/>
        </w:rPr>
      </w:pPr>
      <w:r w:rsidRPr="006725F0">
        <w:rPr>
          <w:rFonts w:ascii="Calibri" w:hAnsi="Calibri" w:cs="Calibri"/>
          <w:bCs/>
          <w:sz w:val="20"/>
          <w:szCs w:val="20"/>
        </w:rPr>
        <w:tab/>
        <w:t>The naming format for any feature branch should be</w:t>
      </w:r>
      <w:r w:rsidRPr="006725F0">
        <w:rPr>
          <w:rFonts w:ascii="Calibri" w:hAnsi="Calibri" w:cs="Calibri"/>
          <w:sz w:val="20"/>
          <w:szCs w:val="20"/>
        </w:rPr>
        <w:t xml:space="preserve"> </w:t>
      </w:r>
      <w:r w:rsidRPr="006725F0">
        <w:rPr>
          <w:rFonts w:ascii="Calibri" w:hAnsi="Calibri" w:cs="Calibri"/>
          <w:color w:val="000000"/>
          <w:sz w:val="20"/>
          <w:szCs w:val="20"/>
          <w:shd w:val="clear" w:color="auto" w:fill="FFFF00"/>
        </w:rPr>
        <w:t>&lt;</w:t>
      </w:r>
      <w:proofErr w:type="spellStart"/>
      <w:r w:rsidRPr="006725F0">
        <w:rPr>
          <w:rFonts w:ascii="Calibri" w:hAnsi="Calibri" w:cs="Calibri"/>
          <w:color w:val="000000"/>
          <w:sz w:val="20"/>
          <w:szCs w:val="20"/>
          <w:shd w:val="clear" w:color="auto" w:fill="FFFF00"/>
        </w:rPr>
        <w:t>base_branch_name</w:t>
      </w:r>
      <w:proofErr w:type="spellEnd"/>
      <w:r w:rsidRPr="006725F0">
        <w:rPr>
          <w:rFonts w:ascii="Calibri" w:hAnsi="Calibri" w:cs="Calibri"/>
          <w:color w:val="000000"/>
          <w:sz w:val="20"/>
          <w:szCs w:val="20"/>
          <w:shd w:val="clear" w:color="auto" w:fill="FFFF00"/>
        </w:rPr>
        <w:t>&gt;*</w:t>
      </w:r>
    </w:p>
    <w:p w14:paraId="3379A427" w14:textId="77777777" w:rsidR="009E4350" w:rsidRPr="006725F0" w:rsidRDefault="009E4350" w:rsidP="00EF1274">
      <w:pPr>
        <w:pStyle w:val="LO-normal1"/>
        <w:rPr>
          <w:rFonts w:ascii="Calibri" w:eastAsia="Times New Roman" w:hAnsi="Calibri" w:cs="Calibri"/>
          <w:color w:val="2F5496"/>
          <w:sz w:val="26"/>
          <w:szCs w:val="26"/>
          <w:lang w:val="en-MY" w:eastAsia="en-US" w:bidi="ar-SA"/>
        </w:rPr>
      </w:pPr>
      <w:r w:rsidRPr="006725F0">
        <w:rPr>
          <w:rFonts w:ascii="Calibri" w:hAnsi="Calibri" w:cs="Calibri"/>
          <w:sz w:val="20"/>
          <w:szCs w:val="20"/>
        </w:rPr>
        <w:tab/>
      </w:r>
      <w:r w:rsidRPr="006725F0">
        <w:rPr>
          <w:rFonts w:ascii="Calibri" w:hAnsi="Calibri" w:cs="Calibri"/>
          <w:b/>
          <w:bCs/>
          <w:sz w:val="20"/>
          <w:szCs w:val="20"/>
        </w:rPr>
        <w:t>Example</w:t>
      </w:r>
      <w:r w:rsidRPr="006725F0">
        <w:rPr>
          <w:rFonts w:ascii="Calibri" w:hAnsi="Calibri" w:cs="Calibri"/>
          <w:sz w:val="20"/>
          <w:szCs w:val="20"/>
        </w:rPr>
        <w:t xml:space="preserve">: feature branch for carrier node in test environment may </w:t>
      </w:r>
      <w:proofErr w:type="gramStart"/>
      <w:r w:rsidR="00C35225" w:rsidRPr="006725F0">
        <w:rPr>
          <w:rFonts w:ascii="Calibri" w:hAnsi="Calibri" w:cs="Calibri"/>
          <w:sz w:val="20"/>
          <w:szCs w:val="20"/>
        </w:rPr>
        <w:t>be:</w:t>
      </w:r>
      <w:proofErr w:type="gramEnd"/>
      <w:r w:rsidR="00C35225" w:rsidRPr="006725F0">
        <w:rPr>
          <w:rFonts w:ascii="Calibri" w:hAnsi="Calibri" w:cs="Calibri"/>
          <w:sz w:val="20"/>
          <w:szCs w:val="20"/>
        </w:rPr>
        <w:t xml:space="preserve"> </w:t>
      </w:r>
      <w:proofErr w:type="spellStart"/>
      <w:r w:rsidRPr="006725F0">
        <w:rPr>
          <w:rFonts w:ascii="Calibri" w:hAnsi="Calibri" w:cs="Calibri"/>
          <w:color w:val="000000"/>
          <w:sz w:val="20"/>
          <w:szCs w:val="20"/>
          <w:shd w:val="clear" w:color="auto" w:fill="FFFF00"/>
        </w:rPr>
        <w:t>carrier_test_feature</w:t>
      </w:r>
      <w:proofErr w:type="spellEnd"/>
      <w:r w:rsidRPr="006725F0">
        <w:rPr>
          <w:rFonts w:ascii="Calibri" w:hAnsi="Calibri" w:cs="Calibri"/>
          <w:b/>
          <w:bCs/>
          <w:sz w:val="20"/>
          <w:szCs w:val="20"/>
        </w:rPr>
        <w:tab/>
      </w:r>
    </w:p>
    <w:p w14:paraId="5C9B396B" w14:textId="77777777" w:rsidR="00090994" w:rsidRPr="006725F0" w:rsidRDefault="00090994">
      <w:pPr>
        <w:rPr>
          <w:rFonts w:ascii="Calibri" w:hAnsi="Calibri" w:cs="Calibri"/>
          <w:color w:val="2F5496"/>
          <w:sz w:val="26"/>
          <w:szCs w:val="26"/>
          <w:lang w:val="en-MY"/>
        </w:rPr>
      </w:pPr>
      <w:r w:rsidRPr="006725F0">
        <w:rPr>
          <w:rFonts w:ascii="Calibri" w:hAnsi="Calibri" w:cs="Calibri"/>
          <w:color w:val="2F5496"/>
          <w:sz w:val="26"/>
          <w:szCs w:val="26"/>
          <w:lang w:val="en-MY"/>
        </w:rPr>
        <w:br w:type="page"/>
      </w:r>
    </w:p>
    <w:p w14:paraId="49F6A220" w14:textId="77777777"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9" w:name="_Toc86222639"/>
      <w:bookmarkStart w:id="10" w:name="_Toc86913728"/>
      <w:r w:rsidRPr="006725F0">
        <w:rPr>
          <w:rFonts w:ascii="Calibri" w:eastAsia="Times New Roman" w:hAnsi="Calibri" w:cs="Calibri"/>
          <w:color w:val="2F5496"/>
          <w:sz w:val="26"/>
          <w:szCs w:val="26"/>
          <w:lang w:val="en-MY" w:eastAsia="en-US" w:bidi="ar-SA"/>
        </w:rPr>
        <w:lastRenderedPageBreak/>
        <w:t xml:space="preserve">Best </w:t>
      </w:r>
      <w:r w:rsidR="00EF1274" w:rsidRPr="006725F0">
        <w:rPr>
          <w:rFonts w:ascii="Calibri" w:eastAsia="Times New Roman" w:hAnsi="Calibri" w:cs="Calibri"/>
          <w:color w:val="2F5496"/>
          <w:sz w:val="26"/>
          <w:szCs w:val="26"/>
          <w:lang w:val="en-MY" w:eastAsia="en-US" w:bidi="ar-SA"/>
        </w:rPr>
        <w:t>practices</w:t>
      </w:r>
      <w:r w:rsidRPr="006725F0">
        <w:rPr>
          <w:rFonts w:ascii="Calibri" w:eastAsia="Times New Roman" w:hAnsi="Calibri" w:cs="Calibri"/>
          <w:color w:val="2F5496"/>
          <w:sz w:val="26"/>
          <w:szCs w:val="26"/>
          <w:lang w:val="en-MY" w:eastAsia="en-US" w:bidi="ar-SA"/>
        </w:rPr>
        <w:t xml:space="preserve"> to consider in setting up </w:t>
      </w:r>
      <w:r w:rsidR="00EF1274" w:rsidRPr="006725F0">
        <w:rPr>
          <w:rFonts w:ascii="Calibri" w:eastAsia="Times New Roman" w:hAnsi="Calibri" w:cs="Calibri"/>
          <w:color w:val="2F5496"/>
          <w:sz w:val="26"/>
          <w:szCs w:val="26"/>
          <w:lang w:val="en-MY" w:eastAsia="en-US" w:bidi="ar-SA"/>
        </w:rPr>
        <w:t>GitHub</w:t>
      </w:r>
      <w:r w:rsidRPr="006725F0">
        <w:rPr>
          <w:rFonts w:ascii="Calibri" w:eastAsia="Times New Roman" w:hAnsi="Calibri" w:cs="Calibri"/>
          <w:color w:val="2F5496"/>
          <w:sz w:val="26"/>
          <w:szCs w:val="26"/>
          <w:lang w:val="en-MY" w:eastAsia="en-US" w:bidi="ar-SA"/>
        </w:rPr>
        <w:t xml:space="preserve"> repository</w:t>
      </w:r>
      <w:bookmarkEnd w:id="9"/>
      <w:bookmarkEnd w:id="10"/>
    </w:p>
    <w:p w14:paraId="15B680D1" w14:textId="77777777" w:rsidR="00C35225" w:rsidRPr="006725F0" w:rsidRDefault="00C35225">
      <w:pPr>
        <w:pStyle w:val="LO-normal1"/>
        <w:rPr>
          <w:rFonts w:ascii="Calibri" w:hAnsi="Calibri" w:cs="Calibri"/>
          <w:bCs/>
          <w:sz w:val="28"/>
          <w:szCs w:val="28"/>
        </w:rPr>
      </w:pPr>
    </w:p>
    <w:p w14:paraId="15788794" w14:textId="77777777" w:rsidR="00C35225" w:rsidRPr="006725F0" w:rsidRDefault="00C35225">
      <w:pPr>
        <w:pStyle w:val="LO-normal"/>
        <w:rPr>
          <w:rFonts w:ascii="Calibri" w:hAnsi="Calibri" w:cs="Calibri"/>
          <w:sz w:val="20"/>
          <w:szCs w:val="20"/>
        </w:rPr>
      </w:pPr>
      <w:r w:rsidRPr="006725F0">
        <w:rPr>
          <w:rFonts w:ascii="Calibri" w:hAnsi="Calibri" w:cs="Calibri"/>
          <w:sz w:val="20"/>
          <w:szCs w:val="20"/>
        </w:rPr>
        <w:t>The below are best practices recommended in setting up a GitHub repository and for more details refer to GitHub documentation. However, these are only optional for enabling the pipeline.</w:t>
      </w:r>
    </w:p>
    <w:p w14:paraId="4BF5EE57" w14:textId="77777777" w:rsidR="00C35225" w:rsidRPr="006725F0" w:rsidRDefault="00C35225">
      <w:pPr>
        <w:pStyle w:val="LO-normal"/>
        <w:rPr>
          <w:rFonts w:ascii="Calibri" w:hAnsi="Calibri" w:cs="Calibri"/>
          <w:sz w:val="20"/>
          <w:szCs w:val="20"/>
        </w:rPr>
      </w:pPr>
    </w:p>
    <w:p w14:paraId="34C55493" w14:textId="77777777" w:rsidR="009E4350" w:rsidRPr="006725F0" w:rsidRDefault="009E4350">
      <w:pPr>
        <w:pStyle w:val="LO-normal"/>
        <w:rPr>
          <w:rFonts w:ascii="Calibri" w:hAnsi="Calibri" w:cs="Calibri"/>
        </w:rPr>
      </w:pPr>
      <w:r w:rsidRPr="006725F0">
        <w:rPr>
          <w:rFonts w:ascii="Calibri" w:hAnsi="Calibri" w:cs="Calibri"/>
          <w:sz w:val="20"/>
          <w:szCs w:val="20"/>
        </w:rPr>
        <w:t xml:space="preserve">1. Enable appropriate branch protection rules to manage who can push/pull to a branch </w:t>
      </w:r>
    </w:p>
    <w:p w14:paraId="114A647F" w14:textId="77777777" w:rsidR="009E4350" w:rsidRPr="006725F0" w:rsidRDefault="009E4350">
      <w:pPr>
        <w:pStyle w:val="LO-normal"/>
        <w:rPr>
          <w:rFonts w:ascii="Calibri" w:hAnsi="Calibri" w:cs="Calibri"/>
        </w:rPr>
      </w:pPr>
      <w:r w:rsidRPr="006725F0">
        <w:rPr>
          <w:rFonts w:ascii="Calibri" w:hAnsi="Calibri" w:cs="Calibri"/>
          <w:sz w:val="20"/>
          <w:szCs w:val="20"/>
        </w:rPr>
        <w:t xml:space="preserve">2. Enable required status checks, either strict or loose to have controlled updates to the branch </w:t>
      </w:r>
    </w:p>
    <w:p w14:paraId="6DFE0E7C" w14:textId="77777777" w:rsidR="009E4350" w:rsidRPr="006725F0" w:rsidRDefault="009E4350">
      <w:pPr>
        <w:pStyle w:val="LO-normal"/>
        <w:rPr>
          <w:rFonts w:ascii="Calibri" w:hAnsi="Calibri" w:cs="Calibri"/>
        </w:rPr>
      </w:pPr>
      <w:r w:rsidRPr="006725F0">
        <w:rPr>
          <w:rFonts w:ascii="Calibri" w:hAnsi="Calibri" w:cs="Calibri"/>
          <w:sz w:val="20"/>
          <w:szCs w:val="20"/>
        </w:rPr>
        <w:t xml:space="preserve">3. Configure how to merge based on requirements (Option A: Allow merge commits, Option B: Allow squash merging, Option C: Allow rebase merging)  </w:t>
      </w:r>
    </w:p>
    <w:p w14:paraId="467EADA6" w14:textId="77777777" w:rsidR="009E4350" w:rsidRPr="006725F0" w:rsidRDefault="009E4350">
      <w:pPr>
        <w:pStyle w:val="LO-normal"/>
        <w:rPr>
          <w:rFonts w:ascii="Calibri" w:hAnsi="Calibri" w:cs="Calibri"/>
        </w:rPr>
      </w:pPr>
      <w:r w:rsidRPr="006725F0">
        <w:rPr>
          <w:rFonts w:ascii="Calibri" w:hAnsi="Calibri" w:cs="Calibri"/>
          <w:sz w:val="20"/>
          <w:szCs w:val="20"/>
        </w:rPr>
        <w:t xml:space="preserve">4. Disable auto merge </w:t>
      </w:r>
    </w:p>
    <w:p w14:paraId="04D883DD" w14:textId="77777777" w:rsidR="009E4350" w:rsidRPr="006725F0" w:rsidRDefault="009E4350">
      <w:pPr>
        <w:pStyle w:val="LO-normal"/>
        <w:rPr>
          <w:rFonts w:ascii="Calibri" w:hAnsi="Calibri" w:cs="Calibri"/>
        </w:rPr>
      </w:pPr>
      <w:r w:rsidRPr="006725F0">
        <w:rPr>
          <w:rFonts w:ascii="Calibri" w:hAnsi="Calibri" w:cs="Calibri"/>
          <w:sz w:val="20"/>
          <w:szCs w:val="20"/>
        </w:rPr>
        <w:t xml:space="preserve">5. Disable auto delete of head branch </w:t>
      </w:r>
    </w:p>
    <w:p w14:paraId="01475E80" w14:textId="77777777" w:rsidR="009E4350" w:rsidRPr="006725F0" w:rsidRDefault="009E4350">
      <w:pPr>
        <w:pStyle w:val="LO-normal"/>
        <w:rPr>
          <w:rFonts w:ascii="Calibri" w:hAnsi="Calibri" w:cs="Calibri"/>
        </w:rPr>
      </w:pPr>
      <w:r w:rsidRPr="006725F0">
        <w:rPr>
          <w:rFonts w:ascii="Calibri" w:hAnsi="Calibri" w:cs="Calibri"/>
          <w:sz w:val="20"/>
          <w:szCs w:val="20"/>
        </w:rPr>
        <w:t xml:space="preserve">6. Enable who can have access to repository </w:t>
      </w:r>
    </w:p>
    <w:p w14:paraId="2A01043B" w14:textId="77777777" w:rsidR="009E4350" w:rsidRPr="006725F0" w:rsidRDefault="009E4350">
      <w:pPr>
        <w:pStyle w:val="LO-normal"/>
        <w:rPr>
          <w:rFonts w:ascii="Calibri" w:hAnsi="Calibri" w:cs="Calibri"/>
        </w:rPr>
      </w:pPr>
      <w:r w:rsidRPr="006725F0">
        <w:rPr>
          <w:rFonts w:ascii="Calibri" w:hAnsi="Calibri" w:cs="Calibri"/>
          <w:sz w:val="20"/>
          <w:szCs w:val="20"/>
        </w:rPr>
        <w:t>7. Enable branch protection by setting up</w:t>
      </w:r>
    </w:p>
    <w:p w14:paraId="040C19F7" w14:textId="77777777" w:rsidR="009E4350" w:rsidRPr="006725F0" w:rsidRDefault="009E4350">
      <w:pPr>
        <w:pStyle w:val="LO-normal"/>
        <w:rPr>
          <w:rFonts w:ascii="Calibri" w:hAnsi="Calibri" w:cs="Calibri"/>
        </w:rPr>
      </w:pPr>
      <w:r w:rsidRPr="006725F0">
        <w:rPr>
          <w:rFonts w:ascii="Calibri" w:hAnsi="Calibri" w:cs="Calibri"/>
          <w:sz w:val="20"/>
          <w:szCs w:val="20"/>
        </w:rPr>
        <w:tab/>
        <w:t xml:space="preserve">a) require pull requests review before merging, </w:t>
      </w:r>
    </w:p>
    <w:p w14:paraId="5F4CBF21" w14:textId="77777777" w:rsidR="009E4350" w:rsidRPr="006725F0" w:rsidRDefault="009E4350">
      <w:pPr>
        <w:pStyle w:val="LO-normal"/>
        <w:rPr>
          <w:rFonts w:ascii="Calibri" w:hAnsi="Calibri" w:cs="Calibri"/>
        </w:rPr>
      </w:pPr>
      <w:r w:rsidRPr="006725F0">
        <w:rPr>
          <w:rFonts w:ascii="Calibri" w:hAnsi="Calibri" w:cs="Calibri"/>
          <w:sz w:val="20"/>
          <w:szCs w:val="20"/>
        </w:rPr>
        <w:tab/>
        <w:t xml:space="preserve">b) require conversion resolution before merging </w:t>
      </w:r>
    </w:p>
    <w:p w14:paraId="1E4D457F" w14:textId="77777777" w:rsidR="009E4350" w:rsidRPr="006725F0" w:rsidRDefault="009E4350">
      <w:pPr>
        <w:pStyle w:val="LO-normal"/>
        <w:rPr>
          <w:rFonts w:ascii="Calibri" w:hAnsi="Calibri" w:cs="Calibri"/>
        </w:rPr>
      </w:pPr>
      <w:r w:rsidRPr="006725F0">
        <w:rPr>
          <w:rFonts w:ascii="Calibri" w:hAnsi="Calibri" w:cs="Calibri"/>
          <w:sz w:val="20"/>
          <w:szCs w:val="20"/>
        </w:rPr>
        <w:t xml:space="preserve">8. Protect who can push to branch directly </w:t>
      </w:r>
    </w:p>
    <w:p w14:paraId="156FD588" w14:textId="77777777" w:rsidR="009E4350" w:rsidRPr="006725F0" w:rsidRDefault="009E4350">
      <w:pPr>
        <w:pStyle w:val="LO-normal"/>
        <w:rPr>
          <w:rFonts w:ascii="Calibri" w:hAnsi="Calibri" w:cs="Calibri"/>
        </w:rPr>
      </w:pPr>
      <w:r w:rsidRPr="006725F0">
        <w:rPr>
          <w:rFonts w:ascii="Calibri" w:hAnsi="Calibri" w:cs="Calibri"/>
          <w:sz w:val="20"/>
          <w:szCs w:val="20"/>
        </w:rPr>
        <w:t xml:space="preserve">9. Setup notifications related to branch updates/changes </w:t>
      </w:r>
    </w:p>
    <w:p w14:paraId="7E5F8550" w14:textId="77777777" w:rsidR="009E4350" w:rsidRPr="006725F0" w:rsidRDefault="009E4350">
      <w:pPr>
        <w:pStyle w:val="LO-normal"/>
        <w:rPr>
          <w:rFonts w:ascii="Calibri" w:hAnsi="Calibri" w:cs="Calibri"/>
        </w:rPr>
      </w:pPr>
      <w:r w:rsidRPr="006725F0">
        <w:rPr>
          <w:rFonts w:ascii="Calibri" w:hAnsi="Calibri" w:cs="Calibri"/>
          <w:sz w:val="20"/>
          <w:szCs w:val="20"/>
        </w:rPr>
        <w:t xml:space="preserve">10. Setup artifact and log retention as per needs </w:t>
      </w:r>
    </w:p>
    <w:p w14:paraId="318A5622" w14:textId="77777777" w:rsidR="009E4350" w:rsidRPr="006725F0" w:rsidRDefault="009E4350">
      <w:pPr>
        <w:pStyle w:val="LO-normal"/>
        <w:rPr>
          <w:rFonts w:ascii="Calibri" w:hAnsi="Calibri" w:cs="Calibri"/>
        </w:rPr>
      </w:pPr>
      <w:r w:rsidRPr="006725F0">
        <w:rPr>
          <w:rFonts w:ascii="Calibri" w:hAnsi="Calibri" w:cs="Calibri"/>
          <w:sz w:val="20"/>
          <w:szCs w:val="20"/>
        </w:rPr>
        <w:t xml:space="preserve">11. Configure necessary secrets according to requirements at Organization, Environment or Repository level. </w:t>
      </w:r>
    </w:p>
    <w:p w14:paraId="23172ACC" w14:textId="764A7D9D" w:rsidR="009E4350" w:rsidRPr="006725F0" w:rsidRDefault="009E4350">
      <w:pPr>
        <w:pStyle w:val="LO-normal"/>
        <w:rPr>
          <w:rFonts w:ascii="Calibri" w:hAnsi="Calibri" w:cs="Calibri"/>
        </w:rPr>
      </w:pPr>
      <w:r w:rsidRPr="006725F0">
        <w:rPr>
          <w:rFonts w:ascii="Calibri" w:hAnsi="Calibri" w:cs="Calibri"/>
          <w:sz w:val="20"/>
          <w:szCs w:val="20"/>
        </w:rPr>
        <w:t xml:space="preserve">12. Setup Runner configuration - Allow select actions especially those created by </w:t>
      </w:r>
      <w:r w:rsidR="00EF1274" w:rsidRPr="006725F0">
        <w:rPr>
          <w:rFonts w:ascii="Calibri" w:hAnsi="Calibri" w:cs="Calibri"/>
          <w:sz w:val="20"/>
          <w:szCs w:val="20"/>
        </w:rPr>
        <w:t>GitHub</w:t>
      </w:r>
      <w:r w:rsidRPr="006725F0">
        <w:rPr>
          <w:rFonts w:ascii="Calibri" w:hAnsi="Calibri" w:cs="Calibri"/>
          <w:sz w:val="20"/>
          <w:szCs w:val="20"/>
        </w:rPr>
        <w:t xml:space="preserve"> and verified </w:t>
      </w:r>
      <w:r w:rsidR="00D25247" w:rsidRPr="006725F0">
        <w:rPr>
          <w:rFonts w:ascii="Calibri" w:hAnsi="Calibri" w:cs="Calibri"/>
          <w:sz w:val="20"/>
          <w:szCs w:val="20"/>
        </w:rPr>
        <w:t>marketplace</w:t>
      </w:r>
      <w:r w:rsidRPr="006725F0">
        <w:rPr>
          <w:rFonts w:ascii="Calibri" w:hAnsi="Calibri" w:cs="Calibri"/>
          <w:sz w:val="20"/>
          <w:szCs w:val="20"/>
        </w:rPr>
        <w:t xml:space="preserve"> actions as below.</w:t>
      </w:r>
      <w:r w:rsidR="00402A1E">
        <w:rPr>
          <w:rFonts w:ascii="Calibri" w:hAnsi="Calibri" w:cs="Calibri"/>
          <w:sz w:val="20"/>
          <w:szCs w:val="20"/>
        </w:rPr>
        <w:t xml:space="preserve"> (Git</w:t>
      </w:r>
      <w:r w:rsidR="00882B2F">
        <w:rPr>
          <w:rFonts w:ascii="Calibri" w:hAnsi="Calibri" w:cs="Calibri"/>
          <w:sz w:val="20"/>
          <w:szCs w:val="20"/>
        </w:rPr>
        <w:t xml:space="preserve">Hub </w:t>
      </w:r>
      <w:r w:rsidR="00402A1E">
        <w:rPr>
          <w:rFonts w:ascii="Calibri" w:hAnsi="Calibri" w:cs="Calibri"/>
          <w:sz w:val="20"/>
          <w:szCs w:val="20"/>
        </w:rPr>
        <w:t>Actions only)</w:t>
      </w:r>
    </w:p>
    <w:p w14:paraId="4AD1A2C9" w14:textId="77777777" w:rsidR="009E4350" w:rsidRPr="006725F0" w:rsidRDefault="009E4350">
      <w:pPr>
        <w:pStyle w:val="LO-normal"/>
        <w:rPr>
          <w:rFonts w:ascii="Calibri" w:hAnsi="Calibri" w:cs="Calibri"/>
          <w:sz w:val="20"/>
          <w:szCs w:val="20"/>
        </w:rPr>
      </w:pPr>
    </w:p>
    <w:p w14:paraId="675EC837" w14:textId="77777777" w:rsidR="009E4350" w:rsidRPr="006725F0" w:rsidRDefault="00566BBD">
      <w:pPr>
        <w:pStyle w:val="LO-normal1"/>
        <w:rPr>
          <w:rFonts w:ascii="Calibri" w:hAnsi="Calibri" w:cs="Calibri"/>
          <w:sz w:val="20"/>
          <w:szCs w:val="20"/>
        </w:rPr>
      </w:pPr>
      <w:r>
        <w:rPr>
          <w:noProof/>
        </w:rPr>
        <w:drawing>
          <wp:anchor distT="0" distB="0" distL="0" distR="0" simplePos="0" relativeHeight="251649024" behindDoc="0" locked="0" layoutInCell="1" allowOverlap="1" wp14:anchorId="042ADA2D" wp14:editId="7B00A638">
            <wp:simplePos x="0" y="0"/>
            <wp:positionH relativeFrom="column">
              <wp:posOffset>350520</wp:posOffset>
            </wp:positionH>
            <wp:positionV relativeFrom="paragraph">
              <wp:posOffset>99060</wp:posOffset>
            </wp:positionV>
            <wp:extent cx="4932045" cy="2432050"/>
            <wp:effectExtent l="0" t="0" r="0" b="0"/>
            <wp:wrapSquare wrapText="largest"/>
            <wp:docPr id="68"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2" cstate="print">
                      <a:extLst>
                        <a:ext uri="{28A0092B-C50C-407E-A947-70E740481C1C}">
                          <a14:useLocalDpi xmlns:a14="http://schemas.microsoft.com/office/drawing/2010/main" val="0"/>
                        </a:ext>
                      </a:extLst>
                    </a:blip>
                    <a:srcRect l="-55" t="-93" r="-55" b="-93"/>
                    <a:stretch>
                      <a:fillRect/>
                    </a:stretch>
                  </pic:blipFill>
                  <pic:spPr bwMode="auto">
                    <a:xfrm>
                      <a:off x="0" y="0"/>
                      <a:ext cx="4932045" cy="24320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A33E5F5" w14:textId="77777777" w:rsidR="009E4350" w:rsidRPr="006725F0" w:rsidRDefault="009E4350">
      <w:pPr>
        <w:pStyle w:val="LO-normal1"/>
        <w:rPr>
          <w:rFonts w:ascii="Calibri" w:hAnsi="Calibri" w:cs="Calibri"/>
          <w:sz w:val="20"/>
          <w:szCs w:val="20"/>
        </w:rPr>
      </w:pPr>
    </w:p>
    <w:p w14:paraId="7409CB22" w14:textId="77777777" w:rsidR="009E4350" w:rsidRPr="006725F0" w:rsidRDefault="009E4350">
      <w:pPr>
        <w:pStyle w:val="LO-normal1"/>
        <w:rPr>
          <w:rFonts w:ascii="Calibri" w:hAnsi="Calibri" w:cs="Calibri"/>
          <w:sz w:val="20"/>
          <w:szCs w:val="20"/>
        </w:rPr>
      </w:pPr>
    </w:p>
    <w:p w14:paraId="36C2BD1B" w14:textId="77777777" w:rsidR="009E4350" w:rsidRPr="006725F0" w:rsidRDefault="009E4350">
      <w:pPr>
        <w:pStyle w:val="LO-normal1"/>
        <w:rPr>
          <w:rFonts w:ascii="Calibri" w:hAnsi="Calibri" w:cs="Calibri"/>
          <w:sz w:val="20"/>
          <w:szCs w:val="20"/>
        </w:rPr>
      </w:pPr>
    </w:p>
    <w:p w14:paraId="67DD820F" w14:textId="77777777" w:rsidR="009E4350" w:rsidRPr="006725F0" w:rsidRDefault="009E4350">
      <w:pPr>
        <w:pStyle w:val="LO-normal1"/>
        <w:rPr>
          <w:rFonts w:ascii="Calibri" w:hAnsi="Calibri" w:cs="Calibri"/>
          <w:b/>
          <w:bCs/>
          <w:sz w:val="40"/>
          <w:szCs w:val="40"/>
        </w:rPr>
      </w:pPr>
    </w:p>
    <w:p w14:paraId="37D35DB4" w14:textId="77777777" w:rsidR="009E4350" w:rsidRPr="006725F0" w:rsidRDefault="009E4350">
      <w:pPr>
        <w:pStyle w:val="LO-normal1"/>
        <w:rPr>
          <w:rFonts w:ascii="Calibri" w:hAnsi="Calibri" w:cs="Calibri"/>
          <w:b/>
          <w:bCs/>
          <w:sz w:val="40"/>
          <w:szCs w:val="40"/>
        </w:rPr>
      </w:pPr>
    </w:p>
    <w:p w14:paraId="42BE9D94" w14:textId="77777777" w:rsidR="009E4350" w:rsidRPr="006725F0" w:rsidRDefault="009E4350">
      <w:pPr>
        <w:pStyle w:val="LO-normal1"/>
        <w:rPr>
          <w:rFonts w:ascii="Calibri" w:hAnsi="Calibri" w:cs="Calibri"/>
          <w:b/>
          <w:bCs/>
          <w:sz w:val="40"/>
          <w:szCs w:val="40"/>
        </w:rPr>
      </w:pPr>
    </w:p>
    <w:p w14:paraId="25B012C8" w14:textId="77777777" w:rsidR="009E4350" w:rsidRPr="006725F0" w:rsidRDefault="009E4350">
      <w:pPr>
        <w:pStyle w:val="LO-normal1"/>
        <w:rPr>
          <w:rFonts w:ascii="Calibri" w:hAnsi="Calibri" w:cs="Calibri"/>
          <w:b/>
          <w:bCs/>
          <w:sz w:val="40"/>
          <w:szCs w:val="40"/>
        </w:rPr>
      </w:pPr>
    </w:p>
    <w:p w14:paraId="6ECD383A" w14:textId="77777777" w:rsidR="009E4350" w:rsidRPr="006725F0" w:rsidRDefault="009E4350">
      <w:pPr>
        <w:pStyle w:val="LO-normal1"/>
        <w:rPr>
          <w:rFonts w:ascii="Calibri" w:hAnsi="Calibri" w:cs="Calibri"/>
          <w:b/>
          <w:bCs/>
          <w:sz w:val="40"/>
          <w:szCs w:val="40"/>
        </w:rPr>
      </w:pPr>
    </w:p>
    <w:p w14:paraId="51F30467" w14:textId="77777777" w:rsidR="009E4350" w:rsidRPr="006725F0" w:rsidRDefault="009E4350">
      <w:pPr>
        <w:pStyle w:val="LO-normal1"/>
        <w:rPr>
          <w:rFonts w:ascii="Calibri" w:hAnsi="Calibri" w:cs="Calibri"/>
          <w:b/>
          <w:bCs/>
          <w:sz w:val="40"/>
          <w:szCs w:val="40"/>
        </w:rPr>
      </w:pPr>
    </w:p>
    <w:p w14:paraId="72FCBCA8" w14:textId="77777777" w:rsidR="00090994" w:rsidRPr="006725F0" w:rsidRDefault="00090994">
      <w:pPr>
        <w:rPr>
          <w:rFonts w:ascii="Calibri" w:hAnsi="Calibri" w:cs="Calibri"/>
          <w:color w:val="2F5496"/>
          <w:sz w:val="26"/>
          <w:szCs w:val="26"/>
          <w:lang w:val="en-MY"/>
        </w:rPr>
      </w:pPr>
      <w:r w:rsidRPr="006725F0">
        <w:rPr>
          <w:rFonts w:ascii="Calibri" w:hAnsi="Calibri" w:cs="Calibri"/>
          <w:color w:val="2F5496"/>
          <w:sz w:val="26"/>
          <w:szCs w:val="26"/>
          <w:lang w:val="en-MY"/>
        </w:rPr>
        <w:br w:type="page"/>
      </w:r>
    </w:p>
    <w:p w14:paraId="64DE5FAE" w14:textId="62D0E7F8"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11" w:name="_Toc86222640"/>
      <w:bookmarkStart w:id="12" w:name="_Toc86913729"/>
      <w:r w:rsidRPr="006725F0">
        <w:rPr>
          <w:rFonts w:ascii="Calibri" w:eastAsia="Times New Roman" w:hAnsi="Calibri" w:cs="Calibri"/>
          <w:color w:val="2F5496"/>
          <w:sz w:val="26"/>
          <w:szCs w:val="26"/>
          <w:lang w:val="en-MY" w:eastAsia="en-US" w:bidi="ar-SA"/>
        </w:rPr>
        <w:lastRenderedPageBreak/>
        <w:t xml:space="preserve">How to setup </w:t>
      </w:r>
      <w:r w:rsidR="00EF1274" w:rsidRPr="006725F0">
        <w:rPr>
          <w:rFonts w:ascii="Calibri" w:eastAsia="Times New Roman" w:hAnsi="Calibri" w:cs="Calibri"/>
          <w:color w:val="2F5496"/>
          <w:sz w:val="26"/>
          <w:szCs w:val="26"/>
          <w:lang w:val="en-MY" w:eastAsia="en-US" w:bidi="ar-SA"/>
        </w:rPr>
        <w:t>GitHub</w:t>
      </w:r>
      <w:r w:rsidRPr="006725F0">
        <w:rPr>
          <w:rFonts w:ascii="Calibri" w:eastAsia="Times New Roman" w:hAnsi="Calibri" w:cs="Calibri"/>
          <w:color w:val="2F5496"/>
          <w:sz w:val="26"/>
          <w:szCs w:val="26"/>
          <w:lang w:val="en-MY" w:eastAsia="en-US" w:bidi="ar-SA"/>
        </w:rPr>
        <w:t xml:space="preserve"> Environments</w:t>
      </w:r>
      <w:bookmarkEnd w:id="11"/>
      <w:bookmarkEnd w:id="12"/>
      <w:r w:rsidR="006C4550">
        <w:rPr>
          <w:rFonts w:ascii="Calibri" w:eastAsia="Times New Roman" w:hAnsi="Calibri" w:cs="Calibri"/>
          <w:color w:val="2F5496"/>
          <w:sz w:val="26"/>
          <w:szCs w:val="26"/>
          <w:lang w:val="en-MY" w:eastAsia="en-US" w:bidi="ar-SA"/>
        </w:rPr>
        <w:t xml:space="preserve"> (Git</w:t>
      </w:r>
      <w:r w:rsidR="00882B2F">
        <w:rPr>
          <w:rFonts w:ascii="Calibri" w:eastAsia="Times New Roman" w:hAnsi="Calibri" w:cs="Calibri"/>
          <w:color w:val="2F5496"/>
          <w:sz w:val="26"/>
          <w:szCs w:val="26"/>
          <w:lang w:val="en-MY" w:eastAsia="en-US" w:bidi="ar-SA"/>
        </w:rPr>
        <w:t xml:space="preserve">Hub </w:t>
      </w:r>
      <w:r w:rsidR="006C4550">
        <w:rPr>
          <w:rFonts w:ascii="Calibri" w:eastAsia="Times New Roman" w:hAnsi="Calibri" w:cs="Calibri"/>
          <w:color w:val="2F5496"/>
          <w:sz w:val="26"/>
          <w:szCs w:val="26"/>
          <w:lang w:val="en-MY" w:eastAsia="en-US" w:bidi="ar-SA"/>
        </w:rPr>
        <w:t>Actions only)</w:t>
      </w:r>
    </w:p>
    <w:p w14:paraId="420990B8" w14:textId="77777777" w:rsidR="009E4350" w:rsidRPr="006725F0" w:rsidRDefault="009E4350">
      <w:pPr>
        <w:pStyle w:val="LO-normal1"/>
        <w:rPr>
          <w:rFonts w:ascii="Calibri" w:hAnsi="Calibri" w:cs="Calibri"/>
          <w:bCs/>
          <w:sz w:val="28"/>
          <w:szCs w:val="28"/>
        </w:rPr>
      </w:pPr>
    </w:p>
    <w:p w14:paraId="0401BC03" w14:textId="17B09B33" w:rsidR="00C35225" w:rsidRPr="006725F0" w:rsidRDefault="00C35225">
      <w:pPr>
        <w:pStyle w:val="LO-normal"/>
        <w:rPr>
          <w:rFonts w:ascii="Calibri" w:hAnsi="Calibri" w:cs="Calibri"/>
          <w:color w:val="434343"/>
          <w:sz w:val="20"/>
          <w:szCs w:val="20"/>
        </w:rPr>
      </w:pPr>
      <w:r w:rsidRPr="006725F0">
        <w:rPr>
          <w:rFonts w:ascii="Calibri" w:hAnsi="Calibri" w:cs="Calibri"/>
          <w:color w:val="434343"/>
          <w:sz w:val="20"/>
          <w:szCs w:val="20"/>
        </w:rPr>
        <w:t xml:space="preserve">This is </w:t>
      </w:r>
      <w:r w:rsidR="00882B2F">
        <w:rPr>
          <w:rFonts w:ascii="Calibri" w:hAnsi="Calibri" w:cs="Calibri"/>
          <w:color w:val="434343"/>
          <w:sz w:val="20"/>
          <w:szCs w:val="20"/>
        </w:rPr>
        <w:t xml:space="preserve">a </w:t>
      </w:r>
      <w:r w:rsidRPr="006725F0">
        <w:rPr>
          <w:rFonts w:ascii="Calibri" w:hAnsi="Calibri" w:cs="Calibri"/>
          <w:color w:val="434343"/>
          <w:sz w:val="20"/>
          <w:szCs w:val="20"/>
        </w:rPr>
        <w:t xml:space="preserve">mandatory step to perform for the pipeline to function. The pipeline uses Environments in GitHub to function using specific branches and its related secrets configured under the GitHub Environment. Hence, to setup the GitHub environment follow the below steps. </w:t>
      </w:r>
    </w:p>
    <w:p w14:paraId="51967869" w14:textId="77777777" w:rsidR="00C35225" w:rsidRPr="006725F0" w:rsidRDefault="00C35225">
      <w:pPr>
        <w:pStyle w:val="LO-normal"/>
        <w:rPr>
          <w:rFonts w:ascii="Calibri" w:hAnsi="Calibri" w:cs="Calibri"/>
          <w:color w:val="434343"/>
          <w:sz w:val="20"/>
          <w:szCs w:val="20"/>
        </w:rPr>
      </w:pPr>
    </w:p>
    <w:p w14:paraId="14962C43" w14:textId="77777777" w:rsidR="009E4350" w:rsidRPr="006725F0" w:rsidRDefault="009E4350">
      <w:pPr>
        <w:pStyle w:val="LO-normal"/>
        <w:rPr>
          <w:rFonts w:ascii="Calibri" w:hAnsi="Calibri" w:cs="Calibri"/>
        </w:rPr>
      </w:pPr>
      <w:r w:rsidRPr="006725F0">
        <w:rPr>
          <w:rFonts w:ascii="Calibri" w:hAnsi="Calibri" w:cs="Calibri"/>
          <w:color w:val="434343"/>
          <w:sz w:val="20"/>
          <w:szCs w:val="20"/>
        </w:rPr>
        <w:t xml:space="preserve">1. Login to </w:t>
      </w:r>
      <w:r w:rsidR="00EF1274" w:rsidRPr="006725F0">
        <w:rPr>
          <w:rFonts w:ascii="Calibri" w:hAnsi="Calibri" w:cs="Calibri"/>
          <w:color w:val="434343"/>
          <w:sz w:val="20"/>
          <w:szCs w:val="20"/>
        </w:rPr>
        <w:t>GitHub</w:t>
      </w:r>
      <w:r w:rsidRPr="006725F0">
        <w:rPr>
          <w:rFonts w:ascii="Calibri" w:hAnsi="Calibri" w:cs="Calibri"/>
          <w:color w:val="434343"/>
          <w:sz w:val="20"/>
          <w:szCs w:val="20"/>
        </w:rPr>
        <w:t xml:space="preserve"> and get into necessary </w:t>
      </w:r>
      <w:r w:rsidR="00EF1274" w:rsidRPr="006725F0">
        <w:rPr>
          <w:rFonts w:ascii="Calibri" w:hAnsi="Calibri" w:cs="Calibri"/>
          <w:color w:val="434343"/>
          <w:sz w:val="20"/>
          <w:szCs w:val="20"/>
        </w:rPr>
        <w:t>GitHub</w:t>
      </w:r>
      <w:r w:rsidRPr="006725F0">
        <w:rPr>
          <w:rFonts w:ascii="Calibri" w:hAnsi="Calibri" w:cs="Calibri"/>
          <w:color w:val="434343"/>
          <w:sz w:val="20"/>
          <w:szCs w:val="20"/>
        </w:rPr>
        <w:t xml:space="preserve"> repository</w:t>
      </w:r>
    </w:p>
    <w:p w14:paraId="602CD131" w14:textId="77777777" w:rsidR="009E4350" w:rsidRPr="006725F0" w:rsidRDefault="009E4350">
      <w:pPr>
        <w:pStyle w:val="LO-normal"/>
        <w:rPr>
          <w:rFonts w:ascii="Calibri" w:hAnsi="Calibri" w:cs="Calibri"/>
        </w:rPr>
      </w:pPr>
      <w:r w:rsidRPr="006725F0">
        <w:rPr>
          <w:rFonts w:ascii="Calibri" w:hAnsi="Calibri" w:cs="Calibri"/>
          <w:color w:val="434343"/>
          <w:sz w:val="20"/>
          <w:szCs w:val="20"/>
        </w:rPr>
        <w:t>2. Go to settings and click on Environments</w:t>
      </w:r>
    </w:p>
    <w:p w14:paraId="32623040" w14:textId="77777777" w:rsidR="009E4350" w:rsidRPr="006725F0" w:rsidRDefault="009E4350">
      <w:pPr>
        <w:pStyle w:val="LO-normal"/>
        <w:rPr>
          <w:rFonts w:ascii="Calibri" w:hAnsi="Calibri" w:cs="Calibri"/>
        </w:rPr>
      </w:pPr>
      <w:r w:rsidRPr="006725F0">
        <w:rPr>
          <w:rFonts w:ascii="Calibri" w:hAnsi="Calibri" w:cs="Calibri"/>
          <w:color w:val="434343"/>
          <w:sz w:val="20"/>
          <w:szCs w:val="20"/>
        </w:rPr>
        <w:t>3. For each node type and its relevant environment</w:t>
      </w:r>
      <w:r w:rsidRPr="006725F0">
        <w:rPr>
          <w:rFonts w:ascii="Calibri" w:hAnsi="Calibri" w:cs="Calibri"/>
          <w:color w:val="434343"/>
          <w:sz w:val="20"/>
          <w:szCs w:val="20"/>
          <w:shd w:val="clear" w:color="auto" w:fill="FFFF00"/>
        </w:rPr>
        <w:t xml:space="preserve"> (dev</w:t>
      </w:r>
      <w:r w:rsidR="00EF1274" w:rsidRPr="006725F0">
        <w:rPr>
          <w:rFonts w:ascii="Calibri" w:hAnsi="Calibri" w:cs="Calibri"/>
          <w:color w:val="434343"/>
          <w:sz w:val="20"/>
          <w:szCs w:val="20"/>
          <w:shd w:val="clear" w:color="auto" w:fill="FFFF00"/>
        </w:rPr>
        <w:t xml:space="preserve"> </w:t>
      </w:r>
      <w:r w:rsidRPr="006725F0">
        <w:rPr>
          <w:rFonts w:ascii="Calibri" w:hAnsi="Calibri" w:cs="Calibri"/>
          <w:color w:val="434343"/>
          <w:sz w:val="20"/>
          <w:szCs w:val="20"/>
          <w:shd w:val="clear" w:color="auto" w:fill="FFFF00"/>
        </w:rPr>
        <w:t>|</w:t>
      </w:r>
      <w:r w:rsidR="00EF1274" w:rsidRPr="006725F0">
        <w:rPr>
          <w:rFonts w:ascii="Calibri" w:hAnsi="Calibri" w:cs="Calibri"/>
          <w:color w:val="434343"/>
          <w:sz w:val="20"/>
          <w:szCs w:val="20"/>
          <w:shd w:val="clear" w:color="auto" w:fill="FFFF00"/>
        </w:rPr>
        <w:t xml:space="preserve"> </w:t>
      </w:r>
      <w:r w:rsidRPr="006725F0">
        <w:rPr>
          <w:rFonts w:ascii="Calibri" w:hAnsi="Calibri" w:cs="Calibri"/>
          <w:color w:val="434343"/>
          <w:sz w:val="20"/>
          <w:szCs w:val="20"/>
          <w:shd w:val="clear" w:color="auto" w:fill="FFFF00"/>
        </w:rPr>
        <w:t>test</w:t>
      </w:r>
      <w:r w:rsidR="00EF1274" w:rsidRPr="006725F0">
        <w:rPr>
          <w:rFonts w:ascii="Calibri" w:hAnsi="Calibri" w:cs="Calibri"/>
          <w:color w:val="434343"/>
          <w:sz w:val="20"/>
          <w:szCs w:val="20"/>
          <w:shd w:val="clear" w:color="auto" w:fill="FFFF00"/>
        </w:rPr>
        <w:t xml:space="preserve"> </w:t>
      </w:r>
      <w:r w:rsidRPr="006725F0">
        <w:rPr>
          <w:rFonts w:ascii="Calibri" w:hAnsi="Calibri" w:cs="Calibri"/>
          <w:color w:val="434343"/>
          <w:sz w:val="20"/>
          <w:szCs w:val="20"/>
          <w:shd w:val="clear" w:color="auto" w:fill="FFFF00"/>
        </w:rPr>
        <w:t>|</w:t>
      </w:r>
      <w:r w:rsidR="00EF1274" w:rsidRPr="006725F0">
        <w:rPr>
          <w:rFonts w:ascii="Calibri" w:hAnsi="Calibri" w:cs="Calibri"/>
          <w:color w:val="434343"/>
          <w:sz w:val="20"/>
          <w:szCs w:val="20"/>
          <w:shd w:val="clear" w:color="auto" w:fill="FFFF00"/>
        </w:rPr>
        <w:t xml:space="preserve"> </w:t>
      </w:r>
      <w:r w:rsidRPr="006725F0">
        <w:rPr>
          <w:rFonts w:ascii="Calibri" w:hAnsi="Calibri" w:cs="Calibri"/>
          <w:color w:val="434343"/>
          <w:sz w:val="20"/>
          <w:szCs w:val="20"/>
          <w:shd w:val="clear" w:color="auto" w:fill="FFFF00"/>
        </w:rPr>
        <w:t>prod)</w:t>
      </w:r>
      <w:r w:rsidRPr="006725F0">
        <w:rPr>
          <w:rFonts w:ascii="Calibri" w:hAnsi="Calibri" w:cs="Calibri"/>
          <w:color w:val="434343"/>
          <w:sz w:val="20"/>
          <w:szCs w:val="20"/>
        </w:rPr>
        <w:t xml:space="preserve"> setup the </w:t>
      </w:r>
      <w:r w:rsidR="00EF1274" w:rsidRPr="006725F0">
        <w:rPr>
          <w:rFonts w:ascii="Calibri" w:hAnsi="Calibri" w:cs="Calibri"/>
          <w:color w:val="434343"/>
          <w:sz w:val="20"/>
          <w:szCs w:val="20"/>
        </w:rPr>
        <w:t>GitHub</w:t>
      </w:r>
      <w:r w:rsidRPr="006725F0">
        <w:rPr>
          <w:rFonts w:ascii="Calibri" w:hAnsi="Calibri" w:cs="Calibri"/>
          <w:color w:val="434343"/>
          <w:sz w:val="20"/>
          <w:szCs w:val="20"/>
        </w:rPr>
        <w:t xml:space="preserve"> environments</w:t>
      </w:r>
    </w:p>
    <w:p w14:paraId="7BE1CCDB" w14:textId="77777777" w:rsidR="009E4350" w:rsidRPr="006725F0" w:rsidRDefault="009E4350">
      <w:pPr>
        <w:pStyle w:val="LO-normal"/>
        <w:rPr>
          <w:rFonts w:ascii="Calibri" w:hAnsi="Calibri" w:cs="Calibri"/>
        </w:rPr>
      </w:pPr>
      <w:r w:rsidRPr="006725F0">
        <w:rPr>
          <w:rFonts w:ascii="Calibri" w:hAnsi="Calibri" w:cs="Calibri"/>
          <w:color w:val="434343"/>
          <w:sz w:val="20"/>
          <w:szCs w:val="20"/>
        </w:rPr>
        <w:t>4. Click on New environment</w:t>
      </w:r>
    </w:p>
    <w:p w14:paraId="207CE3F3" w14:textId="77777777" w:rsidR="009E4350" w:rsidRPr="006725F0" w:rsidRDefault="009E4350">
      <w:pPr>
        <w:pStyle w:val="LO-normal"/>
        <w:rPr>
          <w:rFonts w:ascii="Calibri" w:hAnsi="Calibri" w:cs="Calibri"/>
        </w:rPr>
      </w:pPr>
      <w:r w:rsidRPr="006725F0">
        <w:rPr>
          <w:rFonts w:ascii="Calibri" w:hAnsi="Calibri" w:cs="Calibri"/>
          <w:color w:val="434343"/>
          <w:sz w:val="20"/>
          <w:szCs w:val="20"/>
        </w:rPr>
        <w:t xml:space="preserve">5. Enter the environment name, prefer name of the branch it will be mapped to. </w:t>
      </w:r>
    </w:p>
    <w:p w14:paraId="72419473" w14:textId="77777777" w:rsidR="009E4350" w:rsidRPr="006725F0" w:rsidRDefault="00566BBD">
      <w:pPr>
        <w:pStyle w:val="LO-normal"/>
        <w:rPr>
          <w:rFonts w:ascii="Calibri" w:hAnsi="Calibri" w:cs="Calibri"/>
          <w:color w:val="434343"/>
          <w:sz w:val="20"/>
          <w:szCs w:val="20"/>
        </w:rPr>
      </w:pPr>
      <w:r>
        <w:rPr>
          <w:noProof/>
        </w:rPr>
        <w:drawing>
          <wp:anchor distT="0" distB="0" distL="0" distR="0" simplePos="0" relativeHeight="251653120" behindDoc="0" locked="0" layoutInCell="1" allowOverlap="1" wp14:anchorId="62F5A32F" wp14:editId="04823132">
            <wp:simplePos x="0" y="0"/>
            <wp:positionH relativeFrom="column">
              <wp:posOffset>464820</wp:posOffset>
            </wp:positionH>
            <wp:positionV relativeFrom="paragraph">
              <wp:posOffset>520065</wp:posOffset>
            </wp:positionV>
            <wp:extent cx="3779520" cy="1437640"/>
            <wp:effectExtent l="0" t="0" r="0" b="0"/>
            <wp:wrapSquare wrapText="largest"/>
            <wp:docPr id="67"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79520" cy="14376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8E9024D" w14:textId="77777777" w:rsidR="009E4350" w:rsidRPr="006725F0" w:rsidRDefault="009E4350">
      <w:pPr>
        <w:pStyle w:val="LO-normal"/>
        <w:pageBreakBefore/>
        <w:rPr>
          <w:rFonts w:ascii="Calibri" w:hAnsi="Calibri" w:cs="Calibri"/>
        </w:rPr>
      </w:pPr>
      <w:r w:rsidRPr="006725F0">
        <w:rPr>
          <w:rFonts w:ascii="Calibri" w:hAnsi="Calibri" w:cs="Calibri"/>
          <w:color w:val="434343"/>
          <w:sz w:val="20"/>
          <w:szCs w:val="20"/>
        </w:rPr>
        <w:lastRenderedPageBreak/>
        <w:t>6. Setup necessary environment protection rules like Required reviewers, wait timer.</w:t>
      </w:r>
    </w:p>
    <w:p w14:paraId="7E0A2DFE" w14:textId="77777777" w:rsidR="009E4350" w:rsidRPr="006725F0" w:rsidRDefault="009E4350">
      <w:pPr>
        <w:pStyle w:val="LO-normal"/>
        <w:rPr>
          <w:rFonts w:ascii="Calibri" w:hAnsi="Calibri" w:cs="Calibri"/>
          <w:color w:val="434343"/>
          <w:sz w:val="20"/>
          <w:szCs w:val="20"/>
        </w:rPr>
      </w:pPr>
    </w:p>
    <w:p w14:paraId="67936A4C" w14:textId="77777777" w:rsidR="009E4350" w:rsidRPr="006725F0" w:rsidRDefault="009E4350">
      <w:pPr>
        <w:pStyle w:val="LO-normal"/>
        <w:rPr>
          <w:rFonts w:ascii="Calibri" w:hAnsi="Calibri" w:cs="Calibri"/>
        </w:rPr>
      </w:pPr>
      <w:r w:rsidRPr="006725F0">
        <w:rPr>
          <w:rFonts w:ascii="Calibri" w:hAnsi="Calibri" w:cs="Calibri"/>
          <w:color w:val="434343"/>
          <w:sz w:val="20"/>
          <w:szCs w:val="20"/>
        </w:rPr>
        <w:tab/>
      </w:r>
      <w:r w:rsidR="00566BBD">
        <w:rPr>
          <w:noProof/>
        </w:rPr>
        <w:drawing>
          <wp:anchor distT="0" distB="0" distL="0" distR="0" simplePos="0" relativeHeight="251654144" behindDoc="0" locked="0" layoutInCell="1" allowOverlap="1" wp14:anchorId="11A60CF4" wp14:editId="2A4BB28D">
            <wp:simplePos x="0" y="0"/>
            <wp:positionH relativeFrom="column">
              <wp:posOffset>327660</wp:posOffset>
            </wp:positionH>
            <wp:positionV relativeFrom="paragraph">
              <wp:posOffset>30480</wp:posOffset>
            </wp:positionV>
            <wp:extent cx="4419600" cy="2443480"/>
            <wp:effectExtent l="0" t="0" r="0" b="0"/>
            <wp:wrapSquare wrapText="largest"/>
            <wp:docPr id="66"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9600" cy="24434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D61DDB9" w14:textId="77777777" w:rsidR="009E4350" w:rsidRPr="006725F0" w:rsidRDefault="009E4350">
      <w:pPr>
        <w:pStyle w:val="LO-normal"/>
        <w:rPr>
          <w:rFonts w:ascii="Calibri" w:hAnsi="Calibri" w:cs="Calibri"/>
          <w:color w:val="434343"/>
          <w:sz w:val="20"/>
          <w:szCs w:val="20"/>
        </w:rPr>
      </w:pPr>
    </w:p>
    <w:p w14:paraId="4E83BC33" w14:textId="77777777" w:rsidR="009E4350" w:rsidRPr="006725F0" w:rsidRDefault="009E4350">
      <w:pPr>
        <w:pStyle w:val="LO-normal"/>
        <w:rPr>
          <w:rFonts w:ascii="Calibri" w:hAnsi="Calibri" w:cs="Calibri"/>
          <w:color w:val="434343"/>
          <w:sz w:val="20"/>
          <w:szCs w:val="20"/>
        </w:rPr>
      </w:pPr>
    </w:p>
    <w:p w14:paraId="2ED7E0FF" w14:textId="77777777" w:rsidR="009E4350" w:rsidRPr="006725F0" w:rsidRDefault="009E4350">
      <w:pPr>
        <w:pStyle w:val="LO-normal"/>
        <w:rPr>
          <w:rFonts w:ascii="Calibri" w:hAnsi="Calibri" w:cs="Calibri"/>
          <w:color w:val="434343"/>
          <w:sz w:val="20"/>
          <w:szCs w:val="20"/>
        </w:rPr>
      </w:pPr>
    </w:p>
    <w:p w14:paraId="2ADF62C4" w14:textId="77777777" w:rsidR="009E4350" w:rsidRPr="006725F0" w:rsidRDefault="009E4350">
      <w:pPr>
        <w:pStyle w:val="LO-normal"/>
        <w:rPr>
          <w:rFonts w:ascii="Calibri" w:hAnsi="Calibri" w:cs="Calibri"/>
          <w:color w:val="434343"/>
          <w:sz w:val="20"/>
          <w:szCs w:val="20"/>
        </w:rPr>
      </w:pPr>
    </w:p>
    <w:p w14:paraId="56DCC1A8" w14:textId="77777777" w:rsidR="009E4350" w:rsidRPr="006725F0" w:rsidRDefault="009E4350">
      <w:pPr>
        <w:pStyle w:val="LO-normal"/>
        <w:rPr>
          <w:rFonts w:ascii="Calibri" w:hAnsi="Calibri" w:cs="Calibri"/>
          <w:color w:val="434343"/>
          <w:sz w:val="20"/>
          <w:szCs w:val="20"/>
        </w:rPr>
      </w:pPr>
    </w:p>
    <w:p w14:paraId="6DFE3CAB" w14:textId="77777777" w:rsidR="009E4350" w:rsidRPr="006725F0" w:rsidRDefault="009E4350">
      <w:pPr>
        <w:pStyle w:val="LO-normal"/>
        <w:rPr>
          <w:rFonts w:ascii="Calibri" w:hAnsi="Calibri" w:cs="Calibri"/>
          <w:color w:val="434343"/>
          <w:sz w:val="20"/>
          <w:szCs w:val="20"/>
        </w:rPr>
      </w:pPr>
    </w:p>
    <w:p w14:paraId="4D6A68E0" w14:textId="77777777" w:rsidR="009E4350" w:rsidRPr="006725F0" w:rsidRDefault="009E4350">
      <w:pPr>
        <w:pStyle w:val="LO-normal"/>
        <w:rPr>
          <w:rFonts w:ascii="Calibri" w:hAnsi="Calibri" w:cs="Calibri"/>
          <w:color w:val="434343"/>
          <w:sz w:val="20"/>
          <w:szCs w:val="20"/>
        </w:rPr>
      </w:pPr>
    </w:p>
    <w:p w14:paraId="064643DA" w14:textId="77777777" w:rsidR="009E4350" w:rsidRPr="006725F0" w:rsidRDefault="009E4350">
      <w:pPr>
        <w:pStyle w:val="LO-normal"/>
        <w:rPr>
          <w:rFonts w:ascii="Calibri" w:hAnsi="Calibri" w:cs="Calibri"/>
          <w:color w:val="434343"/>
          <w:sz w:val="20"/>
          <w:szCs w:val="20"/>
        </w:rPr>
      </w:pPr>
    </w:p>
    <w:p w14:paraId="50A5B9F1" w14:textId="77777777" w:rsidR="009E4350" w:rsidRPr="006725F0" w:rsidRDefault="009E4350">
      <w:pPr>
        <w:pStyle w:val="LO-normal"/>
        <w:rPr>
          <w:rFonts w:ascii="Calibri" w:hAnsi="Calibri" w:cs="Calibri"/>
          <w:color w:val="434343"/>
          <w:sz w:val="20"/>
          <w:szCs w:val="20"/>
        </w:rPr>
      </w:pPr>
    </w:p>
    <w:p w14:paraId="00DB31CA" w14:textId="77777777" w:rsidR="009E4350" w:rsidRPr="006725F0" w:rsidRDefault="009E4350">
      <w:pPr>
        <w:pStyle w:val="LO-normal"/>
        <w:rPr>
          <w:rFonts w:ascii="Calibri" w:hAnsi="Calibri" w:cs="Calibri"/>
          <w:color w:val="434343"/>
          <w:sz w:val="20"/>
          <w:szCs w:val="20"/>
        </w:rPr>
      </w:pPr>
    </w:p>
    <w:p w14:paraId="7411C0B0" w14:textId="77777777" w:rsidR="009E4350" w:rsidRPr="006725F0" w:rsidRDefault="009E4350">
      <w:pPr>
        <w:pStyle w:val="LO-normal"/>
        <w:rPr>
          <w:rFonts w:ascii="Calibri" w:hAnsi="Calibri" w:cs="Calibri"/>
          <w:color w:val="434343"/>
          <w:sz w:val="20"/>
          <w:szCs w:val="20"/>
        </w:rPr>
      </w:pPr>
    </w:p>
    <w:p w14:paraId="681A0384" w14:textId="77777777" w:rsidR="009E4350" w:rsidRPr="006725F0" w:rsidRDefault="009E4350">
      <w:pPr>
        <w:pStyle w:val="LO-normal"/>
        <w:rPr>
          <w:rFonts w:ascii="Calibri" w:hAnsi="Calibri" w:cs="Calibri"/>
          <w:color w:val="434343"/>
          <w:sz w:val="20"/>
          <w:szCs w:val="20"/>
        </w:rPr>
      </w:pPr>
    </w:p>
    <w:p w14:paraId="4905D3C4" w14:textId="77777777" w:rsidR="009E4350" w:rsidRPr="006725F0" w:rsidRDefault="009E4350">
      <w:pPr>
        <w:pStyle w:val="LO-normal"/>
        <w:rPr>
          <w:rFonts w:ascii="Calibri" w:hAnsi="Calibri" w:cs="Calibri"/>
          <w:color w:val="434343"/>
          <w:sz w:val="20"/>
          <w:szCs w:val="20"/>
        </w:rPr>
      </w:pPr>
    </w:p>
    <w:p w14:paraId="7F99E6DB" w14:textId="77777777" w:rsidR="009E4350" w:rsidRPr="006725F0" w:rsidRDefault="009E4350">
      <w:pPr>
        <w:pStyle w:val="LO-normal"/>
        <w:rPr>
          <w:rFonts w:ascii="Calibri" w:hAnsi="Calibri" w:cs="Calibri"/>
          <w:color w:val="434343"/>
          <w:sz w:val="20"/>
          <w:szCs w:val="20"/>
        </w:rPr>
      </w:pPr>
    </w:p>
    <w:p w14:paraId="4E3A6BE6" w14:textId="77777777" w:rsidR="009E4350" w:rsidRPr="006725F0" w:rsidRDefault="009E4350">
      <w:pPr>
        <w:pStyle w:val="LO-normal"/>
        <w:rPr>
          <w:rFonts w:ascii="Calibri" w:hAnsi="Calibri" w:cs="Calibri"/>
          <w:color w:val="434343"/>
          <w:sz w:val="20"/>
          <w:szCs w:val="20"/>
        </w:rPr>
      </w:pPr>
    </w:p>
    <w:p w14:paraId="324A38A3" w14:textId="77777777" w:rsidR="009E4350" w:rsidRPr="006725F0" w:rsidRDefault="009E4350">
      <w:pPr>
        <w:pStyle w:val="LO-normal"/>
        <w:rPr>
          <w:rFonts w:ascii="Calibri" w:hAnsi="Calibri" w:cs="Calibri"/>
          <w:color w:val="434343"/>
          <w:sz w:val="20"/>
          <w:szCs w:val="20"/>
        </w:rPr>
      </w:pPr>
    </w:p>
    <w:p w14:paraId="646B9623" w14:textId="77777777" w:rsidR="009E4350" w:rsidRPr="006725F0" w:rsidRDefault="009E4350">
      <w:pPr>
        <w:pStyle w:val="LO-normal"/>
        <w:rPr>
          <w:rFonts w:ascii="Calibri" w:hAnsi="Calibri" w:cs="Calibri"/>
        </w:rPr>
      </w:pPr>
      <w:r w:rsidRPr="006725F0">
        <w:rPr>
          <w:rFonts w:ascii="Calibri" w:hAnsi="Calibri" w:cs="Calibri"/>
          <w:color w:val="434343"/>
          <w:sz w:val="20"/>
          <w:szCs w:val="20"/>
        </w:rPr>
        <w:t xml:space="preserve">7. Setup the branch </w:t>
      </w:r>
      <w:r w:rsidR="00EF1274" w:rsidRPr="006725F0">
        <w:rPr>
          <w:rFonts w:ascii="Calibri" w:hAnsi="Calibri" w:cs="Calibri"/>
          <w:color w:val="434343"/>
          <w:sz w:val="20"/>
          <w:szCs w:val="20"/>
        </w:rPr>
        <w:t>pattern</w:t>
      </w:r>
      <w:r w:rsidRPr="006725F0">
        <w:rPr>
          <w:rFonts w:ascii="Calibri" w:hAnsi="Calibri" w:cs="Calibri"/>
          <w:color w:val="434343"/>
          <w:sz w:val="20"/>
          <w:szCs w:val="20"/>
        </w:rPr>
        <w:t xml:space="preserve"> to which this </w:t>
      </w:r>
      <w:r w:rsidR="00BF7537" w:rsidRPr="006725F0">
        <w:rPr>
          <w:rFonts w:ascii="Calibri" w:hAnsi="Calibri" w:cs="Calibri"/>
          <w:color w:val="434343"/>
          <w:sz w:val="20"/>
          <w:szCs w:val="20"/>
        </w:rPr>
        <w:t>environment</w:t>
      </w:r>
      <w:r w:rsidRPr="006725F0">
        <w:rPr>
          <w:rFonts w:ascii="Calibri" w:hAnsi="Calibri" w:cs="Calibri"/>
          <w:color w:val="434343"/>
          <w:sz w:val="20"/>
          <w:szCs w:val="20"/>
        </w:rPr>
        <w:t xml:space="preserve"> will be applied to. Example to setup the environment for </w:t>
      </w:r>
      <w:proofErr w:type="spellStart"/>
      <w:r w:rsidRPr="006725F0">
        <w:rPr>
          <w:rFonts w:ascii="Calibri" w:hAnsi="Calibri" w:cs="Calibri"/>
          <w:color w:val="434343"/>
          <w:sz w:val="20"/>
          <w:szCs w:val="20"/>
          <w:shd w:val="clear" w:color="auto" w:fill="FFFF00"/>
        </w:rPr>
        <w:t>aais_dev</w:t>
      </w:r>
      <w:proofErr w:type="spellEnd"/>
      <w:r w:rsidRPr="006725F0">
        <w:rPr>
          <w:rFonts w:ascii="Calibri" w:hAnsi="Calibri" w:cs="Calibri"/>
          <w:color w:val="434343"/>
          <w:sz w:val="20"/>
          <w:szCs w:val="20"/>
        </w:rPr>
        <w:t xml:space="preserve"> and its relevant feature branch set the selected deployment branch pattern as </w:t>
      </w:r>
      <w:proofErr w:type="spellStart"/>
      <w:r w:rsidRPr="006725F0">
        <w:rPr>
          <w:rFonts w:ascii="Calibri" w:hAnsi="Calibri" w:cs="Calibri"/>
          <w:color w:val="434343"/>
          <w:sz w:val="20"/>
          <w:szCs w:val="20"/>
          <w:shd w:val="clear" w:color="auto" w:fill="FFFF00"/>
        </w:rPr>
        <w:t>aais_dev</w:t>
      </w:r>
      <w:proofErr w:type="spellEnd"/>
      <w:r w:rsidRPr="006725F0">
        <w:rPr>
          <w:rFonts w:ascii="Calibri" w:hAnsi="Calibri" w:cs="Calibri"/>
          <w:color w:val="434343"/>
          <w:sz w:val="20"/>
          <w:szCs w:val="20"/>
          <w:shd w:val="clear" w:color="auto" w:fill="FFFF00"/>
        </w:rPr>
        <w:t>*.</w:t>
      </w:r>
      <w:r w:rsidRPr="006725F0">
        <w:rPr>
          <w:rFonts w:ascii="Calibri" w:hAnsi="Calibri" w:cs="Calibri"/>
          <w:color w:val="434343"/>
          <w:sz w:val="20"/>
          <w:szCs w:val="20"/>
        </w:rPr>
        <w:t xml:space="preserve"> This enables pull</w:t>
      </w:r>
      <w:r w:rsidR="00EF1274" w:rsidRPr="006725F0">
        <w:rPr>
          <w:rFonts w:ascii="Calibri" w:hAnsi="Calibri" w:cs="Calibri"/>
          <w:color w:val="434343"/>
          <w:sz w:val="20"/>
          <w:szCs w:val="20"/>
        </w:rPr>
        <w:t xml:space="preserve"> </w:t>
      </w:r>
      <w:r w:rsidRPr="006725F0">
        <w:rPr>
          <w:rFonts w:ascii="Calibri" w:hAnsi="Calibri" w:cs="Calibri"/>
          <w:color w:val="434343"/>
          <w:sz w:val="20"/>
          <w:szCs w:val="20"/>
        </w:rPr>
        <w:t>|</w:t>
      </w:r>
      <w:r w:rsidR="00EF1274" w:rsidRPr="006725F0">
        <w:rPr>
          <w:rFonts w:ascii="Calibri" w:hAnsi="Calibri" w:cs="Calibri"/>
          <w:color w:val="434343"/>
          <w:sz w:val="20"/>
          <w:szCs w:val="20"/>
        </w:rPr>
        <w:t xml:space="preserve"> </w:t>
      </w:r>
      <w:r w:rsidRPr="006725F0">
        <w:rPr>
          <w:rFonts w:ascii="Calibri" w:hAnsi="Calibri" w:cs="Calibri"/>
          <w:color w:val="434343"/>
          <w:sz w:val="20"/>
          <w:szCs w:val="20"/>
        </w:rPr>
        <w:t xml:space="preserve">push request to trigger </w:t>
      </w:r>
      <w:r w:rsidR="00EF1274" w:rsidRPr="006725F0">
        <w:rPr>
          <w:rFonts w:ascii="Calibri" w:hAnsi="Calibri" w:cs="Calibri"/>
          <w:color w:val="434343"/>
          <w:sz w:val="20"/>
          <w:szCs w:val="20"/>
        </w:rPr>
        <w:t>GitHub</w:t>
      </w:r>
      <w:r w:rsidRPr="006725F0">
        <w:rPr>
          <w:rFonts w:ascii="Calibri" w:hAnsi="Calibri" w:cs="Calibri"/>
          <w:color w:val="434343"/>
          <w:sz w:val="20"/>
          <w:szCs w:val="20"/>
        </w:rPr>
        <w:t xml:space="preserve"> actions pipeline against this</w:t>
      </w:r>
      <w:r w:rsidR="00EF1274" w:rsidRPr="006725F0">
        <w:rPr>
          <w:rFonts w:ascii="Calibri" w:hAnsi="Calibri" w:cs="Calibri"/>
          <w:color w:val="434343"/>
          <w:sz w:val="20"/>
          <w:szCs w:val="20"/>
        </w:rPr>
        <w:t xml:space="preserve"> specific</w:t>
      </w:r>
      <w:r w:rsidRPr="006725F0">
        <w:rPr>
          <w:rFonts w:ascii="Calibri" w:hAnsi="Calibri" w:cs="Calibri"/>
          <w:color w:val="434343"/>
          <w:sz w:val="20"/>
          <w:szCs w:val="20"/>
        </w:rPr>
        <w:t xml:space="preserve"> </w:t>
      </w:r>
      <w:r w:rsidR="00EF1274" w:rsidRPr="006725F0">
        <w:rPr>
          <w:rFonts w:ascii="Calibri" w:hAnsi="Calibri" w:cs="Calibri"/>
          <w:color w:val="434343"/>
          <w:sz w:val="20"/>
          <w:szCs w:val="20"/>
        </w:rPr>
        <w:t>environment</w:t>
      </w:r>
      <w:r w:rsidRPr="006725F0">
        <w:rPr>
          <w:rFonts w:ascii="Calibri" w:hAnsi="Calibri" w:cs="Calibri"/>
          <w:color w:val="434343"/>
          <w:sz w:val="20"/>
          <w:szCs w:val="20"/>
        </w:rPr>
        <w:t xml:space="preserve">. </w:t>
      </w:r>
    </w:p>
    <w:p w14:paraId="0E6B9D27" w14:textId="77777777" w:rsidR="009E4350" w:rsidRPr="006725F0" w:rsidRDefault="009E4350">
      <w:pPr>
        <w:pStyle w:val="LO-normal"/>
        <w:rPr>
          <w:rFonts w:ascii="Calibri" w:hAnsi="Calibri" w:cs="Calibri"/>
          <w:color w:val="434343"/>
          <w:sz w:val="20"/>
          <w:szCs w:val="20"/>
        </w:rPr>
      </w:pPr>
    </w:p>
    <w:p w14:paraId="51788BE0" w14:textId="77777777" w:rsidR="009E4350" w:rsidRPr="006725F0" w:rsidRDefault="00566BBD">
      <w:pPr>
        <w:pStyle w:val="LO-normal"/>
        <w:rPr>
          <w:rFonts w:ascii="Calibri" w:hAnsi="Calibri" w:cs="Calibri"/>
          <w:color w:val="434343"/>
          <w:sz w:val="20"/>
          <w:szCs w:val="20"/>
        </w:rPr>
      </w:pPr>
      <w:r>
        <w:rPr>
          <w:noProof/>
        </w:rPr>
        <w:drawing>
          <wp:anchor distT="0" distB="0" distL="0" distR="0" simplePos="0" relativeHeight="251655168" behindDoc="0" locked="0" layoutInCell="1" allowOverlap="1" wp14:anchorId="350D90C2" wp14:editId="64772B88">
            <wp:simplePos x="0" y="0"/>
            <wp:positionH relativeFrom="column">
              <wp:posOffset>400050</wp:posOffset>
            </wp:positionH>
            <wp:positionV relativeFrom="paragraph">
              <wp:posOffset>129540</wp:posOffset>
            </wp:positionV>
            <wp:extent cx="5219700" cy="1604010"/>
            <wp:effectExtent l="0" t="0" r="0" b="0"/>
            <wp:wrapSquare wrapText="largest"/>
            <wp:docPr id="6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9700" cy="16040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89AFEBF" w14:textId="77777777" w:rsidR="009E4350" w:rsidRPr="006725F0" w:rsidRDefault="009E4350">
      <w:pPr>
        <w:pStyle w:val="LO-normal"/>
        <w:rPr>
          <w:rFonts w:ascii="Calibri" w:hAnsi="Calibri" w:cs="Calibri"/>
          <w:color w:val="434343"/>
          <w:sz w:val="20"/>
          <w:szCs w:val="20"/>
        </w:rPr>
      </w:pPr>
    </w:p>
    <w:p w14:paraId="0D2BAE38" w14:textId="77777777" w:rsidR="009E4350" w:rsidRPr="006725F0" w:rsidRDefault="009E4350">
      <w:pPr>
        <w:pStyle w:val="LO-normal"/>
        <w:rPr>
          <w:rFonts w:ascii="Calibri" w:hAnsi="Calibri" w:cs="Calibri"/>
          <w:color w:val="434343"/>
          <w:sz w:val="20"/>
          <w:szCs w:val="20"/>
        </w:rPr>
      </w:pPr>
    </w:p>
    <w:p w14:paraId="5FC76319" w14:textId="77777777" w:rsidR="009E4350" w:rsidRPr="006725F0" w:rsidRDefault="009E4350">
      <w:pPr>
        <w:pStyle w:val="LO-normal"/>
        <w:rPr>
          <w:rFonts w:ascii="Calibri" w:hAnsi="Calibri" w:cs="Calibri"/>
          <w:color w:val="434343"/>
          <w:sz w:val="20"/>
          <w:szCs w:val="20"/>
        </w:rPr>
      </w:pPr>
    </w:p>
    <w:p w14:paraId="7F319E3B" w14:textId="77777777" w:rsidR="009E4350" w:rsidRPr="006725F0" w:rsidRDefault="009E4350">
      <w:pPr>
        <w:pStyle w:val="LO-normal"/>
        <w:rPr>
          <w:rFonts w:ascii="Calibri" w:hAnsi="Calibri" w:cs="Calibri"/>
          <w:color w:val="434343"/>
          <w:sz w:val="20"/>
          <w:szCs w:val="20"/>
        </w:rPr>
      </w:pPr>
    </w:p>
    <w:p w14:paraId="2D9029B5" w14:textId="77777777" w:rsidR="009E4350" w:rsidRPr="006725F0" w:rsidRDefault="009E4350">
      <w:pPr>
        <w:pStyle w:val="LO-normal"/>
        <w:rPr>
          <w:rFonts w:ascii="Calibri" w:hAnsi="Calibri" w:cs="Calibri"/>
          <w:color w:val="434343"/>
          <w:sz w:val="20"/>
          <w:szCs w:val="20"/>
        </w:rPr>
      </w:pPr>
    </w:p>
    <w:p w14:paraId="0E9CCA5E" w14:textId="77777777" w:rsidR="009E4350" w:rsidRPr="006725F0" w:rsidRDefault="009E4350">
      <w:pPr>
        <w:pStyle w:val="LO-normal"/>
        <w:rPr>
          <w:rFonts w:ascii="Calibri" w:hAnsi="Calibri" w:cs="Calibri"/>
          <w:color w:val="434343"/>
          <w:sz w:val="20"/>
          <w:szCs w:val="20"/>
        </w:rPr>
      </w:pPr>
    </w:p>
    <w:p w14:paraId="300C21CF" w14:textId="77777777" w:rsidR="009E4350" w:rsidRPr="006725F0" w:rsidRDefault="009E4350">
      <w:pPr>
        <w:pStyle w:val="LO-normal"/>
        <w:rPr>
          <w:rFonts w:ascii="Calibri" w:hAnsi="Calibri" w:cs="Calibri"/>
          <w:color w:val="434343"/>
          <w:sz w:val="20"/>
          <w:szCs w:val="20"/>
        </w:rPr>
      </w:pPr>
    </w:p>
    <w:p w14:paraId="5C79DBBD" w14:textId="77777777" w:rsidR="009E4350" w:rsidRPr="006725F0" w:rsidRDefault="009E4350">
      <w:pPr>
        <w:pStyle w:val="LO-normal"/>
        <w:rPr>
          <w:rFonts w:ascii="Calibri" w:hAnsi="Calibri" w:cs="Calibri"/>
          <w:color w:val="434343"/>
          <w:sz w:val="20"/>
          <w:szCs w:val="20"/>
        </w:rPr>
      </w:pPr>
    </w:p>
    <w:p w14:paraId="49EFBDD2" w14:textId="77777777" w:rsidR="009E4350" w:rsidRPr="006725F0" w:rsidRDefault="009E4350">
      <w:pPr>
        <w:pStyle w:val="LO-normal"/>
        <w:rPr>
          <w:rFonts w:ascii="Calibri" w:hAnsi="Calibri" w:cs="Calibri"/>
          <w:color w:val="434343"/>
          <w:sz w:val="20"/>
          <w:szCs w:val="20"/>
        </w:rPr>
      </w:pPr>
    </w:p>
    <w:p w14:paraId="0D520B2B" w14:textId="77777777" w:rsidR="009E4350" w:rsidRPr="006725F0" w:rsidRDefault="009E4350">
      <w:pPr>
        <w:pStyle w:val="LO-normal"/>
        <w:rPr>
          <w:rFonts w:ascii="Calibri" w:hAnsi="Calibri" w:cs="Calibri"/>
          <w:color w:val="434343"/>
          <w:sz w:val="20"/>
          <w:szCs w:val="20"/>
        </w:rPr>
      </w:pPr>
    </w:p>
    <w:p w14:paraId="1F8316FD" w14:textId="77777777" w:rsidR="009E4350" w:rsidRPr="006725F0" w:rsidRDefault="009E4350">
      <w:pPr>
        <w:pStyle w:val="LO-normal"/>
        <w:rPr>
          <w:rFonts w:ascii="Calibri" w:hAnsi="Calibri" w:cs="Calibri"/>
          <w:b/>
          <w:bCs/>
          <w:color w:val="434343"/>
          <w:sz w:val="20"/>
          <w:szCs w:val="20"/>
        </w:rPr>
      </w:pPr>
    </w:p>
    <w:p w14:paraId="03159B64" w14:textId="77777777" w:rsidR="009E4350" w:rsidRPr="006725F0" w:rsidRDefault="009E4350">
      <w:pPr>
        <w:pStyle w:val="LO-normal"/>
        <w:rPr>
          <w:rFonts w:ascii="Calibri" w:hAnsi="Calibri" w:cs="Calibri"/>
        </w:rPr>
      </w:pPr>
      <w:r w:rsidRPr="006725F0">
        <w:rPr>
          <w:rFonts w:ascii="Calibri" w:hAnsi="Calibri" w:cs="Calibri"/>
          <w:b/>
          <w:bCs/>
          <w:color w:val="434343"/>
          <w:sz w:val="20"/>
          <w:szCs w:val="20"/>
        </w:rPr>
        <w:t xml:space="preserve">NOTE:  </w:t>
      </w:r>
    </w:p>
    <w:p w14:paraId="6EF6F6A2" w14:textId="77777777" w:rsidR="009E4350" w:rsidRPr="006725F0" w:rsidRDefault="009E4350">
      <w:pPr>
        <w:pStyle w:val="LO-normal"/>
        <w:rPr>
          <w:rFonts w:ascii="Calibri" w:hAnsi="Calibri" w:cs="Calibri"/>
        </w:rPr>
      </w:pPr>
      <w:r w:rsidRPr="006725F0">
        <w:rPr>
          <w:rFonts w:ascii="Calibri" w:hAnsi="Calibri" w:cs="Calibri"/>
          <w:color w:val="434343"/>
          <w:sz w:val="20"/>
          <w:szCs w:val="20"/>
        </w:rPr>
        <w:tab/>
      </w:r>
      <w:r w:rsidRPr="006725F0">
        <w:rPr>
          <w:rFonts w:ascii="Calibri" w:hAnsi="Calibri" w:cs="Calibri"/>
          <w:sz w:val="20"/>
          <w:szCs w:val="20"/>
        </w:rPr>
        <w:t xml:space="preserve">Later </w:t>
      </w:r>
      <w:r w:rsidR="00560E2F" w:rsidRPr="006725F0">
        <w:rPr>
          <w:rFonts w:ascii="Calibri" w:hAnsi="Calibri" w:cs="Calibri"/>
          <w:sz w:val="20"/>
          <w:szCs w:val="20"/>
        </w:rPr>
        <w:t xml:space="preserve">in this document, we will </w:t>
      </w:r>
      <w:r w:rsidRPr="006725F0">
        <w:rPr>
          <w:rFonts w:ascii="Calibri" w:hAnsi="Calibri" w:cs="Calibri"/>
          <w:sz w:val="20"/>
          <w:szCs w:val="20"/>
        </w:rPr>
        <w:t>set up sensitive data</w:t>
      </w:r>
      <w:r w:rsidR="00560E2F" w:rsidRPr="006725F0">
        <w:rPr>
          <w:rFonts w:ascii="Calibri" w:hAnsi="Calibri" w:cs="Calibri"/>
          <w:sz w:val="20"/>
          <w:szCs w:val="20"/>
        </w:rPr>
        <w:t>.</w:t>
      </w:r>
      <w:r w:rsidRPr="006725F0">
        <w:rPr>
          <w:rFonts w:ascii="Calibri" w:hAnsi="Calibri" w:cs="Calibri"/>
          <w:sz w:val="20"/>
          <w:szCs w:val="20"/>
        </w:rPr>
        <w:t xml:space="preserve"> </w:t>
      </w:r>
      <w:r w:rsidR="00560E2F" w:rsidRPr="006725F0">
        <w:rPr>
          <w:rFonts w:ascii="Calibri" w:hAnsi="Calibri" w:cs="Calibri"/>
          <w:sz w:val="20"/>
          <w:szCs w:val="20"/>
        </w:rPr>
        <w:t xml:space="preserve"> The </w:t>
      </w:r>
      <w:r w:rsidRPr="006725F0">
        <w:rPr>
          <w:rFonts w:ascii="Calibri" w:hAnsi="Calibri" w:cs="Calibri"/>
          <w:sz w:val="20"/>
          <w:szCs w:val="20"/>
        </w:rPr>
        <w:t xml:space="preserve">secrets relevant and specific to this environment will be added under environment secrets. Hence environment secrets can be skipped at this moment. </w:t>
      </w:r>
    </w:p>
    <w:p w14:paraId="1360A49C" w14:textId="77777777" w:rsidR="00EF1274" w:rsidRPr="006725F0" w:rsidRDefault="00EF1274" w:rsidP="004F537F">
      <w:pPr>
        <w:rPr>
          <w:lang w:val="en-MY"/>
        </w:rPr>
      </w:pPr>
    </w:p>
    <w:p w14:paraId="7D97B389" w14:textId="77777777" w:rsidR="00EF1274" w:rsidRPr="006725F0" w:rsidRDefault="00EF1274" w:rsidP="00EF1274">
      <w:pPr>
        <w:pStyle w:val="LO-normal1"/>
        <w:rPr>
          <w:rFonts w:ascii="Calibri" w:hAnsi="Calibri" w:cs="Calibri"/>
          <w:lang w:val="en-MY" w:eastAsia="en-US" w:bidi="ar-SA"/>
        </w:rPr>
      </w:pPr>
    </w:p>
    <w:p w14:paraId="3FCF77D2" w14:textId="77777777" w:rsidR="003D364C" w:rsidRPr="006725F0" w:rsidRDefault="003D364C" w:rsidP="00EF1274">
      <w:pPr>
        <w:pStyle w:val="LO-normal1"/>
        <w:rPr>
          <w:rFonts w:ascii="Calibri" w:hAnsi="Calibri" w:cs="Calibri"/>
          <w:lang w:val="en-MY" w:eastAsia="en-US" w:bidi="ar-SA"/>
        </w:rPr>
      </w:pPr>
    </w:p>
    <w:p w14:paraId="1534803E" w14:textId="77777777" w:rsidR="009E4350" w:rsidRPr="006725F0" w:rsidRDefault="009E4350" w:rsidP="00EF1274">
      <w:pPr>
        <w:pStyle w:val="Heading1"/>
        <w:rPr>
          <w:rFonts w:ascii="Calibri" w:eastAsia="Times New Roman" w:hAnsi="Calibri" w:cs="Calibri"/>
          <w:color w:val="2F5496"/>
          <w:sz w:val="32"/>
          <w:szCs w:val="32"/>
          <w:lang w:val="en-MY" w:eastAsia="en-US" w:bidi="ar-SA"/>
        </w:rPr>
      </w:pPr>
      <w:bookmarkStart w:id="13" w:name="_Toc86222641"/>
      <w:bookmarkStart w:id="14" w:name="_Toc86913730"/>
      <w:r w:rsidRPr="006725F0">
        <w:rPr>
          <w:rFonts w:ascii="Calibri" w:eastAsia="Times New Roman" w:hAnsi="Calibri" w:cs="Calibri"/>
          <w:color w:val="2F5496"/>
          <w:sz w:val="32"/>
          <w:szCs w:val="32"/>
          <w:lang w:val="en-MY" w:eastAsia="en-US" w:bidi="ar-SA"/>
        </w:rPr>
        <w:lastRenderedPageBreak/>
        <w:t>Prepare AWS environment</w:t>
      </w:r>
      <w:bookmarkEnd w:id="13"/>
      <w:bookmarkEnd w:id="14"/>
    </w:p>
    <w:p w14:paraId="1A2892E8" w14:textId="77777777" w:rsidR="009E4350" w:rsidRPr="006725F0" w:rsidRDefault="009E4350" w:rsidP="003F5883">
      <w:pPr>
        <w:pStyle w:val="Heading2"/>
      </w:pPr>
      <w:bookmarkStart w:id="15" w:name="_Toc86222642"/>
      <w:bookmarkStart w:id="16" w:name="_Toc86913731"/>
      <w:r w:rsidRPr="006725F0">
        <w:t>Setup IAM Role</w:t>
      </w:r>
      <w:bookmarkEnd w:id="15"/>
      <w:bookmarkEnd w:id="16"/>
    </w:p>
    <w:p w14:paraId="21989398" w14:textId="77777777" w:rsidR="009E4350" w:rsidRPr="006725F0" w:rsidRDefault="009E4350">
      <w:pPr>
        <w:pStyle w:val="LO-normal1"/>
        <w:rPr>
          <w:rFonts w:ascii="Calibri" w:hAnsi="Calibri" w:cs="Calibri"/>
          <w:bCs/>
          <w:color w:val="434343"/>
          <w:sz w:val="20"/>
          <w:szCs w:val="20"/>
        </w:rPr>
      </w:pPr>
    </w:p>
    <w:p w14:paraId="7562E25E" w14:textId="77777777" w:rsidR="009E4350" w:rsidRPr="006725F0" w:rsidRDefault="009E4350" w:rsidP="00FE4B9C">
      <w:pPr>
        <w:pStyle w:val="LO-normal1"/>
        <w:numPr>
          <w:ilvl w:val="0"/>
          <w:numId w:val="6"/>
        </w:numPr>
        <w:rPr>
          <w:rFonts w:ascii="Calibri" w:hAnsi="Calibri" w:cs="Calibri"/>
        </w:rPr>
      </w:pPr>
      <w:r w:rsidRPr="006725F0">
        <w:rPr>
          <w:rFonts w:ascii="Calibri" w:hAnsi="Calibri" w:cs="Calibri"/>
          <w:sz w:val="20"/>
          <w:szCs w:val="20"/>
        </w:rPr>
        <w:t xml:space="preserve">Login to </w:t>
      </w:r>
      <w:r w:rsidR="00EF1274" w:rsidRPr="006725F0">
        <w:rPr>
          <w:rFonts w:ascii="Calibri" w:hAnsi="Calibri" w:cs="Calibri"/>
          <w:sz w:val="20"/>
          <w:szCs w:val="20"/>
        </w:rPr>
        <w:t>AWS</w:t>
      </w:r>
      <w:r w:rsidRPr="006725F0">
        <w:rPr>
          <w:rFonts w:ascii="Calibri" w:hAnsi="Calibri" w:cs="Calibri"/>
          <w:sz w:val="20"/>
          <w:szCs w:val="20"/>
        </w:rPr>
        <w:t xml:space="preserve"> console using either a root account or IAM user with administrative rights</w:t>
      </w:r>
    </w:p>
    <w:p w14:paraId="6D931A2B" w14:textId="77777777" w:rsidR="009E4350" w:rsidRPr="006725F0" w:rsidRDefault="009E4350" w:rsidP="00FE4B9C">
      <w:pPr>
        <w:pStyle w:val="LO-normal1"/>
        <w:numPr>
          <w:ilvl w:val="0"/>
          <w:numId w:val="6"/>
        </w:numPr>
        <w:rPr>
          <w:rFonts w:ascii="Calibri" w:hAnsi="Calibri" w:cs="Calibri"/>
        </w:rPr>
      </w:pPr>
      <w:r w:rsidRPr="006725F0">
        <w:rPr>
          <w:rFonts w:ascii="Calibri" w:hAnsi="Calibri" w:cs="Calibri"/>
          <w:sz w:val="20"/>
          <w:szCs w:val="20"/>
        </w:rPr>
        <w:t>Go to IAM and go to roles under access management and click on create role</w:t>
      </w:r>
    </w:p>
    <w:p w14:paraId="3F5FE4B9" w14:textId="77777777" w:rsidR="009E4350" w:rsidRPr="006725F0" w:rsidRDefault="009E4350" w:rsidP="00FE4B9C">
      <w:pPr>
        <w:pStyle w:val="LO-normal1"/>
        <w:numPr>
          <w:ilvl w:val="0"/>
          <w:numId w:val="6"/>
        </w:numPr>
        <w:rPr>
          <w:rFonts w:ascii="Calibri" w:hAnsi="Calibri" w:cs="Calibri"/>
        </w:rPr>
      </w:pPr>
      <w:r w:rsidRPr="006725F0">
        <w:rPr>
          <w:rFonts w:ascii="Calibri" w:hAnsi="Calibri" w:cs="Calibri"/>
          <w:sz w:val="20"/>
          <w:szCs w:val="20"/>
        </w:rPr>
        <w:t>Select type of trusted entity as “Another AWS account”</w:t>
      </w:r>
    </w:p>
    <w:p w14:paraId="5CD665D9" w14:textId="77777777" w:rsidR="009E4350" w:rsidRPr="006725F0" w:rsidRDefault="009E4350" w:rsidP="00FE4B9C">
      <w:pPr>
        <w:pStyle w:val="LO-normal1"/>
        <w:numPr>
          <w:ilvl w:val="0"/>
          <w:numId w:val="6"/>
        </w:numPr>
        <w:rPr>
          <w:rFonts w:ascii="Calibri" w:hAnsi="Calibri" w:cs="Calibri"/>
        </w:rPr>
      </w:pPr>
      <w:r w:rsidRPr="006725F0">
        <w:rPr>
          <w:rFonts w:ascii="Calibri" w:hAnsi="Calibri" w:cs="Calibri"/>
          <w:sz w:val="20"/>
          <w:szCs w:val="20"/>
        </w:rPr>
        <w:t xml:space="preserve">Under specify accounts that can use this role set the Account ID to </w:t>
      </w:r>
      <w:r w:rsidR="00EF1274" w:rsidRPr="006725F0">
        <w:rPr>
          <w:rFonts w:ascii="Calibri" w:hAnsi="Calibri" w:cs="Calibri"/>
          <w:sz w:val="20"/>
          <w:szCs w:val="20"/>
        </w:rPr>
        <w:t>AWS</w:t>
      </w:r>
      <w:r w:rsidRPr="006725F0">
        <w:rPr>
          <w:rFonts w:ascii="Calibri" w:hAnsi="Calibri" w:cs="Calibri"/>
          <w:sz w:val="20"/>
          <w:szCs w:val="20"/>
        </w:rPr>
        <w:t xml:space="preserve"> account number (same </w:t>
      </w:r>
      <w:r w:rsidR="00EF1274" w:rsidRPr="006725F0">
        <w:rPr>
          <w:rFonts w:ascii="Calibri" w:hAnsi="Calibri" w:cs="Calibri"/>
          <w:sz w:val="20"/>
          <w:szCs w:val="20"/>
        </w:rPr>
        <w:t>AWS</w:t>
      </w:r>
      <w:r w:rsidRPr="006725F0">
        <w:rPr>
          <w:rFonts w:ascii="Calibri" w:hAnsi="Calibri" w:cs="Calibri"/>
          <w:sz w:val="20"/>
          <w:szCs w:val="20"/>
        </w:rPr>
        <w:t xml:space="preserve"> account number that you are logged in) and select Option Require external ID</w:t>
      </w:r>
    </w:p>
    <w:p w14:paraId="280E0B1A" w14:textId="77777777" w:rsidR="009E4350" w:rsidRPr="006725F0" w:rsidRDefault="009E4350">
      <w:pPr>
        <w:pStyle w:val="LO-normal1"/>
        <w:ind w:left="720" w:hanging="360"/>
        <w:rPr>
          <w:rFonts w:ascii="Calibri" w:hAnsi="Calibri" w:cs="Calibri"/>
        </w:rPr>
      </w:pPr>
    </w:p>
    <w:p w14:paraId="3DCCB30C" w14:textId="77777777" w:rsidR="009E4350" w:rsidRPr="006725F0" w:rsidRDefault="009E4350">
      <w:pPr>
        <w:pStyle w:val="LO-normal1"/>
        <w:ind w:left="720" w:hanging="360"/>
        <w:rPr>
          <w:rFonts w:ascii="Calibri" w:hAnsi="Calibri" w:cs="Calibri"/>
          <w:sz w:val="20"/>
          <w:szCs w:val="20"/>
        </w:rPr>
      </w:pPr>
      <w:r w:rsidRPr="006725F0">
        <w:rPr>
          <w:rFonts w:ascii="Calibri" w:hAnsi="Calibri" w:cs="Calibri"/>
          <w:sz w:val="20"/>
          <w:szCs w:val="20"/>
        </w:rPr>
        <w:tab/>
      </w:r>
      <w:r w:rsidR="00566BBD" w:rsidRPr="006725F0">
        <w:rPr>
          <w:rFonts w:ascii="Calibri" w:hAnsi="Calibri" w:cs="Calibri"/>
          <w:noProof/>
          <w:sz w:val="20"/>
          <w:szCs w:val="20"/>
        </w:rPr>
        <w:drawing>
          <wp:inline distT="0" distB="0" distL="0" distR="0" wp14:anchorId="4ACDDE11" wp14:editId="56CD0DF6">
            <wp:extent cx="5170805" cy="2306955"/>
            <wp:effectExtent l="0" t="0" r="0" b="0"/>
            <wp:docPr id="46"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6">
                      <a:extLst>
                        <a:ext uri="{28A0092B-C50C-407E-A947-70E740481C1C}">
                          <a14:useLocalDpi xmlns:a14="http://schemas.microsoft.com/office/drawing/2010/main" val="0"/>
                        </a:ext>
                      </a:extLst>
                    </a:blip>
                    <a:srcRect l="-40" t="-87" r="-40" b="-87"/>
                    <a:stretch>
                      <a:fillRect/>
                    </a:stretch>
                  </pic:blipFill>
                  <pic:spPr bwMode="auto">
                    <a:xfrm>
                      <a:off x="0" y="0"/>
                      <a:ext cx="5170805" cy="2306955"/>
                    </a:xfrm>
                    <a:prstGeom prst="rect">
                      <a:avLst/>
                    </a:prstGeom>
                    <a:solidFill>
                      <a:srgbClr val="FFFFFF"/>
                    </a:solidFill>
                    <a:ln>
                      <a:noFill/>
                    </a:ln>
                  </pic:spPr>
                </pic:pic>
              </a:graphicData>
            </a:graphic>
          </wp:inline>
        </w:drawing>
      </w:r>
    </w:p>
    <w:p w14:paraId="70FD9B96" w14:textId="77777777" w:rsidR="009E4350" w:rsidRPr="006725F0" w:rsidRDefault="009E4350">
      <w:pPr>
        <w:pStyle w:val="LO-normal1"/>
        <w:ind w:left="720" w:hanging="360"/>
        <w:rPr>
          <w:rFonts w:ascii="Calibri" w:hAnsi="Calibri" w:cs="Calibri"/>
          <w:sz w:val="20"/>
          <w:szCs w:val="20"/>
        </w:rPr>
      </w:pPr>
    </w:p>
    <w:p w14:paraId="4C46CD97" w14:textId="77777777" w:rsidR="009E4350" w:rsidRPr="006725F0" w:rsidRDefault="009E4350">
      <w:pPr>
        <w:pStyle w:val="LO-normal1"/>
        <w:ind w:left="720" w:hanging="360"/>
        <w:rPr>
          <w:rFonts w:ascii="Calibri" w:hAnsi="Calibri" w:cs="Calibri"/>
        </w:rPr>
      </w:pPr>
      <w:r w:rsidRPr="006725F0">
        <w:rPr>
          <w:rFonts w:ascii="Calibri" w:hAnsi="Calibri" w:cs="Calibri"/>
          <w:sz w:val="20"/>
          <w:szCs w:val="20"/>
        </w:rPr>
        <w:t>5. Set a value to External ID and note down this as it would be used in terraform configuration and click next</w:t>
      </w:r>
    </w:p>
    <w:p w14:paraId="5349FCAF" w14:textId="77777777" w:rsidR="009E4350" w:rsidRPr="006725F0" w:rsidRDefault="009E4350">
      <w:pPr>
        <w:pStyle w:val="LO-normal1"/>
        <w:ind w:left="2520"/>
        <w:rPr>
          <w:rFonts w:ascii="Calibri" w:hAnsi="Calibri" w:cs="Calibri"/>
        </w:rPr>
      </w:pPr>
    </w:p>
    <w:p w14:paraId="586FB5D1" w14:textId="77777777" w:rsidR="009E4350" w:rsidRPr="006725F0" w:rsidRDefault="009E4350">
      <w:pPr>
        <w:pStyle w:val="LO-normal1"/>
        <w:rPr>
          <w:rFonts w:ascii="Calibri" w:hAnsi="Calibri" w:cs="Calibri"/>
          <w:b/>
        </w:rPr>
      </w:pPr>
      <w:r w:rsidRPr="006725F0">
        <w:rPr>
          <w:rFonts w:ascii="Calibri" w:hAnsi="Calibri" w:cs="Calibri"/>
        </w:rPr>
        <w:tab/>
      </w:r>
      <w:r w:rsidR="00566BBD" w:rsidRPr="006725F0">
        <w:rPr>
          <w:rFonts w:ascii="Calibri" w:hAnsi="Calibri" w:cs="Calibri"/>
          <w:noProof/>
        </w:rPr>
        <w:drawing>
          <wp:inline distT="0" distB="0" distL="0" distR="0" wp14:anchorId="139D83C4" wp14:editId="1CD4B12D">
            <wp:extent cx="4892675" cy="2133600"/>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27">
                      <a:extLst>
                        <a:ext uri="{28A0092B-C50C-407E-A947-70E740481C1C}">
                          <a14:useLocalDpi xmlns:a14="http://schemas.microsoft.com/office/drawing/2010/main" val="0"/>
                        </a:ext>
                      </a:extLst>
                    </a:blip>
                    <a:srcRect l="-47" t="-134" r="-47" b="-134"/>
                    <a:stretch>
                      <a:fillRect/>
                    </a:stretch>
                  </pic:blipFill>
                  <pic:spPr bwMode="auto">
                    <a:xfrm>
                      <a:off x="0" y="0"/>
                      <a:ext cx="4892675" cy="2133600"/>
                    </a:xfrm>
                    <a:prstGeom prst="rect">
                      <a:avLst/>
                    </a:prstGeom>
                    <a:solidFill>
                      <a:srgbClr val="FFFFFF"/>
                    </a:solidFill>
                    <a:ln>
                      <a:noFill/>
                    </a:ln>
                  </pic:spPr>
                </pic:pic>
              </a:graphicData>
            </a:graphic>
          </wp:inline>
        </w:drawing>
      </w:r>
    </w:p>
    <w:p w14:paraId="509EF083" w14:textId="77777777" w:rsidR="009E4350" w:rsidRPr="006725F0" w:rsidRDefault="009E4350">
      <w:pPr>
        <w:pStyle w:val="LO-normal1"/>
        <w:rPr>
          <w:rFonts w:ascii="Calibri" w:hAnsi="Calibri" w:cs="Calibri"/>
          <w:b/>
        </w:rPr>
      </w:pPr>
    </w:p>
    <w:p w14:paraId="7C7DA668" w14:textId="77777777" w:rsidR="009E4350" w:rsidRPr="006725F0" w:rsidRDefault="009E4350">
      <w:pPr>
        <w:pStyle w:val="LO-normal1"/>
        <w:rPr>
          <w:rFonts w:ascii="Calibri" w:hAnsi="Calibri" w:cs="Calibri"/>
          <w:b/>
        </w:rPr>
      </w:pPr>
    </w:p>
    <w:p w14:paraId="7B65D54B" w14:textId="77777777" w:rsidR="009E4350" w:rsidRPr="006725F0" w:rsidRDefault="009E4350">
      <w:pPr>
        <w:pStyle w:val="LO-normal1"/>
        <w:ind w:left="720" w:hanging="360"/>
        <w:rPr>
          <w:rFonts w:ascii="Calibri" w:hAnsi="Calibri" w:cs="Calibri"/>
          <w:color w:val="000000"/>
          <w:sz w:val="20"/>
          <w:szCs w:val="20"/>
        </w:rPr>
      </w:pPr>
    </w:p>
    <w:p w14:paraId="0CB4A5A5" w14:textId="77777777" w:rsidR="009E4350" w:rsidRPr="006725F0" w:rsidRDefault="009E4350">
      <w:pPr>
        <w:pStyle w:val="LO-normal1"/>
        <w:pageBreakBefore/>
        <w:ind w:left="720" w:hanging="360"/>
        <w:rPr>
          <w:rFonts w:ascii="Calibri" w:hAnsi="Calibri" w:cs="Calibri"/>
        </w:rPr>
      </w:pPr>
      <w:r w:rsidRPr="006725F0">
        <w:rPr>
          <w:rFonts w:ascii="Calibri" w:hAnsi="Calibri" w:cs="Calibri"/>
          <w:color w:val="000000"/>
          <w:sz w:val="20"/>
          <w:szCs w:val="20"/>
        </w:rPr>
        <w:lastRenderedPageBreak/>
        <w:t xml:space="preserve">6. Then click on create policy, select json and update the policy content with below policy to limit only necessary permissions for the IAM role to be used by terraform to manage </w:t>
      </w:r>
      <w:r w:rsidR="00EF1274" w:rsidRPr="006725F0">
        <w:rPr>
          <w:rFonts w:ascii="Calibri" w:hAnsi="Calibri" w:cs="Calibri"/>
          <w:color w:val="000000"/>
          <w:sz w:val="20"/>
          <w:szCs w:val="20"/>
        </w:rPr>
        <w:t>AWS</w:t>
      </w:r>
      <w:r w:rsidRPr="006725F0">
        <w:rPr>
          <w:rFonts w:ascii="Calibri" w:hAnsi="Calibri" w:cs="Calibri"/>
          <w:color w:val="000000"/>
          <w:sz w:val="20"/>
          <w:szCs w:val="20"/>
        </w:rPr>
        <w:t xml:space="preserve"> resources. </w:t>
      </w:r>
    </w:p>
    <w:p w14:paraId="0943671D" w14:textId="77777777" w:rsidR="009E4350" w:rsidRPr="006725F0" w:rsidRDefault="009E4350">
      <w:pPr>
        <w:pStyle w:val="LO-normal1"/>
        <w:ind w:left="720" w:hanging="360"/>
        <w:rPr>
          <w:rFonts w:ascii="Calibri" w:hAnsi="Calibri" w:cs="Calibri"/>
          <w:color w:val="000000"/>
        </w:rPr>
      </w:pPr>
    </w:p>
    <w:tbl>
      <w:tblPr>
        <w:tblW w:w="0" w:type="auto"/>
        <w:tblLayout w:type="fixed"/>
        <w:tblCellMar>
          <w:left w:w="0" w:type="dxa"/>
          <w:right w:w="0" w:type="dxa"/>
        </w:tblCellMar>
        <w:tblLook w:val="0000" w:firstRow="0" w:lastRow="0" w:firstColumn="0" w:lastColumn="0" w:noHBand="0" w:noVBand="0"/>
      </w:tblPr>
      <w:tblGrid>
        <w:gridCol w:w="9360"/>
      </w:tblGrid>
      <w:tr w:rsidR="009E4350" w:rsidRPr="006725F0" w14:paraId="350E29E3" w14:textId="77777777">
        <w:tc>
          <w:tcPr>
            <w:tcW w:w="9360" w:type="dxa"/>
            <w:shd w:val="clear" w:color="auto" w:fill="auto"/>
          </w:tcPr>
          <w:p w14:paraId="79D7718A"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w:t>
            </w:r>
          </w:p>
          <w:p w14:paraId="592BA934"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"Version": "2012-10-17",</w:t>
            </w:r>
          </w:p>
          <w:p w14:paraId="7B070348"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"Statement": [</w:t>
            </w:r>
          </w:p>
          <w:p w14:paraId="5715E7BA"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
          <w:p w14:paraId="7E67AD19"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"Sid": "</w:t>
            </w:r>
            <w:proofErr w:type="spellStart"/>
            <w:r w:rsidRPr="006725F0">
              <w:rPr>
                <w:rFonts w:ascii="Calibri" w:hAnsi="Calibri" w:cs="Calibri"/>
                <w:color w:val="2A6099"/>
                <w:sz w:val="18"/>
                <w:szCs w:val="18"/>
              </w:rPr>
              <w:t>AllowServices</w:t>
            </w:r>
            <w:proofErr w:type="spellEnd"/>
            <w:r w:rsidRPr="006725F0">
              <w:rPr>
                <w:rFonts w:ascii="Calibri" w:hAnsi="Calibri" w:cs="Calibri"/>
                <w:color w:val="2A6099"/>
                <w:sz w:val="18"/>
                <w:szCs w:val="18"/>
              </w:rPr>
              <w:t>",</w:t>
            </w:r>
          </w:p>
          <w:p w14:paraId="6A6892D0"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"Effect": "Allow",</w:t>
            </w:r>
          </w:p>
          <w:p w14:paraId="48D523C8"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"Action": [</w:t>
            </w:r>
          </w:p>
          <w:p w14:paraId="33CA90EA"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iam</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7D263200"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"ec</w:t>
            </w:r>
            <w:proofErr w:type="gramStart"/>
            <w:r w:rsidRPr="006725F0">
              <w:rPr>
                <w:rFonts w:ascii="Calibri" w:hAnsi="Calibri" w:cs="Calibri"/>
                <w:color w:val="2A6099"/>
                <w:sz w:val="18"/>
                <w:szCs w:val="18"/>
              </w:rPr>
              <w:t>2:*</w:t>
            </w:r>
            <w:proofErr w:type="gramEnd"/>
            <w:r w:rsidRPr="006725F0">
              <w:rPr>
                <w:rFonts w:ascii="Calibri" w:hAnsi="Calibri" w:cs="Calibri"/>
                <w:color w:val="2A6099"/>
                <w:sz w:val="18"/>
                <w:szCs w:val="18"/>
              </w:rPr>
              <w:t>",</w:t>
            </w:r>
          </w:p>
          <w:p w14:paraId="3D5937C4"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"s</w:t>
            </w:r>
            <w:proofErr w:type="gramStart"/>
            <w:r w:rsidRPr="006725F0">
              <w:rPr>
                <w:rFonts w:ascii="Calibri" w:hAnsi="Calibri" w:cs="Calibri"/>
                <w:color w:val="2A6099"/>
                <w:sz w:val="18"/>
                <w:szCs w:val="18"/>
              </w:rPr>
              <w:t>3:*</w:t>
            </w:r>
            <w:proofErr w:type="gramEnd"/>
            <w:r w:rsidRPr="006725F0">
              <w:rPr>
                <w:rFonts w:ascii="Calibri" w:hAnsi="Calibri" w:cs="Calibri"/>
                <w:color w:val="2A6099"/>
                <w:sz w:val="18"/>
                <w:szCs w:val="18"/>
              </w:rPr>
              <w:t>",</w:t>
            </w:r>
          </w:p>
          <w:p w14:paraId="22BD2728"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cloudtrail</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4D93F1E9"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cloudwatch</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3FB46351"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gramStart"/>
            <w:r w:rsidRPr="006725F0">
              <w:rPr>
                <w:rFonts w:ascii="Calibri" w:hAnsi="Calibri" w:cs="Calibri"/>
                <w:color w:val="2A6099"/>
                <w:sz w:val="18"/>
                <w:szCs w:val="18"/>
              </w:rPr>
              <w:t>logs:*</w:t>
            </w:r>
            <w:proofErr w:type="gramEnd"/>
            <w:r w:rsidRPr="006725F0">
              <w:rPr>
                <w:rFonts w:ascii="Calibri" w:hAnsi="Calibri" w:cs="Calibri"/>
                <w:color w:val="2A6099"/>
                <w:sz w:val="18"/>
                <w:szCs w:val="18"/>
              </w:rPr>
              <w:t>",</w:t>
            </w:r>
          </w:p>
          <w:p w14:paraId="0652F4F1"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ses</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378B8536"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r w:rsidRPr="006725F0">
              <w:rPr>
                <w:rFonts w:ascii="Calibri" w:hAnsi="Calibri" w:cs="Calibri"/>
                <w:color w:val="2A6099"/>
                <w:sz w:val="18"/>
                <w:szCs w:val="18"/>
              </w:rPr>
              <w:t>cognito-</w:t>
            </w:r>
            <w:proofErr w:type="gramStart"/>
            <w:r w:rsidRPr="006725F0">
              <w:rPr>
                <w:rFonts w:ascii="Calibri" w:hAnsi="Calibri" w:cs="Calibri"/>
                <w:color w:val="2A6099"/>
                <w:sz w:val="18"/>
                <w:szCs w:val="18"/>
              </w:rPr>
              <w:t>idp</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7E824347"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eks</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665BF2C0"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gramStart"/>
            <w:r w:rsidRPr="006725F0">
              <w:rPr>
                <w:rFonts w:ascii="Calibri" w:hAnsi="Calibri" w:cs="Calibri"/>
                <w:color w:val="2A6099"/>
                <w:sz w:val="18"/>
                <w:szCs w:val="18"/>
              </w:rPr>
              <w:t>kms:*</w:t>
            </w:r>
            <w:proofErr w:type="gramEnd"/>
            <w:r w:rsidRPr="006725F0">
              <w:rPr>
                <w:rFonts w:ascii="Calibri" w:hAnsi="Calibri" w:cs="Calibri"/>
                <w:color w:val="2A6099"/>
                <w:sz w:val="18"/>
                <w:szCs w:val="18"/>
              </w:rPr>
              <w:t>",</w:t>
            </w:r>
          </w:p>
          <w:p w14:paraId="707CA89B"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dynamodb</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795D41FC"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acm</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09B94E2C"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gramStart"/>
            <w:r w:rsidRPr="006725F0">
              <w:rPr>
                <w:rFonts w:ascii="Calibri" w:hAnsi="Calibri" w:cs="Calibri"/>
                <w:color w:val="2A6099"/>
                <w:sz w:val="18"/>
                <w:szCs w:val="18"/>
              </w:rPr>
              <w:t>autoscaling:*</w:t>
            </w:r>
            <w:proofErr w:type="gramEnd"/>
            <w:r w:rsidRPr="006725F0">
              <w:rPr>
                <w:rFonts w:ascii="Calibri" w:hAnsi="Calibri" w:cs="Calibri"/>
                <w:color w:val="2A6099"/>
                <w:sz w:val="18"/>
                <w:szCs w:val="18"/>
              </w:rPr>
              <w:t>",</w:t>
            </w:r>
          </w:p>
          <w:p w14:paraId="24F89792"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elasticloadbalancing</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6FDB8E9C"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ebs</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54FAD6F4"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"route</w:t>
            </w:r>
            <w:proofErr w:type="gramStart"/>
            <w:r w:rsidRPr="006725F0">
              <w:rPr>
                <w:rFonts w:ascii="Calibri" w:hAnsi="Calibri" w:cs="Calibri"/>
                <w:color w:val="2A6099"/>
                <w:sz w:val="18"/>
                <w:szCs w:val="18"/>
              </w:rPr>
              <w:t>53:*</w:t>
            </w:r>
            <w:proofErr w:type="gramEnd"/>
            <w:r w:rsidRPr="006725F0">
              <w:rPr>
                <w:rFonts w:ascii="Calibri" w:hAnsi="Calibri" w:cs="Calibri"/>
                <w:color w:val="2A6099"/>
                <w:sz w:val="18"/>
                <w:szCs w:val="18"/>
              </w:rPr>
              <w:t>",</w:t>
            </w:r>
          </w:p>
          <w:p w14:paraId="36153837"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"route53</w:t>
            </w:r>
            <w:proofErr w:type="gramStart"/>
            <w:r w:rsidRPr="006725F0">
              <w:rPr>
                <w:rFonts w:ascii="Calibri" w:hAnsi="Calibri" w:cs="Calibri"/>
                <w:color w:val="2A6099"/>
                <w:sz w:val="18"/>
                <w:szCs w:val="18"/>
              </w:rPr>
              <w:t>domains:*</w:t>
            </w:r>
            <w:proofErr w:type="gramEnd"/>
            <w:r w:rsidRPr="006725F0">
              <w:rPr>
                <w:rFonts w:ascii="Calibri" w:hAnsi="Calibri" w:cs="Calibri"/>
                <w:color w:val="2A6099"/>
                <w:sz w:val="18"/>
                <w:szCs w:val="18"/>
              </w:rPr>
              <w:t>",</w:t>
            </w:r>
          </w:p>
          <w:p w14:paraId="671A6D32"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sts</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7BDC017C"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secretsmanager</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4231E895"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cloudformation:ListStacks</w:t>
            </w:r>
            <w:proofErr w:type="spellEnd"/>
            <w:proofErr w:type="gramEnd"/>
            <w:r w:rsidRPr="006725F0">
              <w:rPr>
                <w:rFonts w:ascii="Calibri" w:hAnsi="Calibri" w:cs="Calibri"/>
                <w:color w:val="2A6099"/>
                <w:sz w:val="18"/>
                <w:szCs w:val="18"/>
              </w:rPr>
              <w:t>"</w:t>
            </w:r>
          </w:p>
          <w:p w14:paraId="0FB483C2" w14:textId="77777777" w:rsidR="00637633" w:rsidRPr="006725F0" w:rsidRDefault="00637633" w:rsidP="00637633">
            <w:pPr>
              <w:pStyle w:val="TableContents"/>
              <w:rPr>
                <w:rFonts w:ascii="Calibri" w:hAnsi="Calibri" w:cs="Calibri"/>
                <w:color w:val="2A6099"/>
                <w:sz w:val="18"/>
                <w:szCs w:val="18"/>
              </w:rPr>
            </w:pPr>
          </w:p>
          <w:p w14:paraId="1B2F64F9"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
          <w:p w14:paraId="0441607B"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"Resource": "*"</w:t>
            </w:r>
          </w:p>
          <w:p w14:paraId="5B1EEEC0"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
          <w:p w14:paraId="4CBA3210"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
          <w:p w14:paraId="1E1F6263" w14:textId="77777777" w:rsidR="009E4350" w:rsidRPr="006725F0" w:rsidRDefault="00637633">
            <w:pPr>
              <w:pStyle w:val="TableContents"/>
              <w:rPr>
                <w:rFonts w:ascii="Calibri" w:hAnsi="Calibri" w:cs="Calibri"/>
              </w:rPr>
            </w:pPr>
            <w:r w:rsidRPr="006725F0">
              <w:rPr>
                <w:rFonts w:ascii="Calibri" w:hAnsi="Calibri" w:cs="Calibri"/>
                <w:color w:val="2A6099"/>
                <w:sz w:val="18"/>
                <w:szCs w:val="18"/>
              </w:rPr>
              <w:t>}</w:t>
            </w:r>
          </w:p>
        </w:tc>
      </w:tr>
      <w:tr w:rsidR="006C5C35" w:rsidRPr="006725F0" w14:paraId="200F6032" w14:textId="77777777">
        <w:tc>
          <w:tcPr>
            <w:tcW w:w="9360" w:type="dxa"/>
            <w:shd w:val="clear" w:color="auto" w:fill="auto"/>
          </w:tcPr>
          <w:p w14:paraId="7B69AC99" w14:textId="77777777" w:rsidR="006C5C35" w:rsidRPr="006725F0" w:rsidRDefault="006C5C35">
            <w:pPr>
              <w:pStyle w:val="TableContents"/>
              <w:rPr>
                <w:rFonts w:ascii="Calibri" w:hAnsi="Calibri" w:cs="Calibri"/>
                <w:color w:val="2A6099"/>
                <w:sz w:val="18"/>
                <w:szCs w:val="18"/>
              </w:rPr>
            </w:pPr>
          </w:p>
        </w:tc>
      </w:tr>
    </w:tbl>
    <w:p w14:paraId="08EA2653" w14:textId="77777777" w:rsidR="009E4350" w:rsidRPr="006725F0" w:rsidRDefault="009E4350">
      <w:pPr>
        <w:pStyle w:val="LO-normal1"/>
        <w:ind w:left="720" w:hanging="360"/>
        <w:rPr>
          <w:rFonts w:ascii="Calibri" w:hAnsi="Calibri" w:cs="Calibri"/>
          <w:sz w:val="20"/>
          <w:szCs w:val="20"/>
        </w:rPr>
      </w:pPr>
    </w:p>
    <w:p w14:paraId="19CCEE8F" w14:textId="77777777" w:rsidR="009E4350" w:rsidRPr="006725F0" w:rsidRDefault="009E4350" w:rsidP="00321A0C">
      <w:pPr>
        <w:pStyle w:val="LO-normal1"/>
        <w:rPr>
          <w:rFonts w:ascii="Calibri" w:hAnsi="Calibri" w:cs="Calibri"/>
        </w:rPr>
      </w:pPr>
      <w:r w:rsidRPr="006725F0">
        <w:rPr>
          <w:rFonts w:ascii="Calibri" w:hAnsi="Calibri" w:cs="Calibri"/>
          <w:color w:val="000000"/>
          <w:sz w:val="20"/>
          <w:szCs w:val="20"/>
        </w:rPr>
        <w:t xml:space="preserve">7. Add necessary </w:t>
      </w:r>
      <w:r w:rsidR="00EF1274" w:rsidRPr="006725F0">
        <w:rPr>
          <w:rFonts w:ascii="Calibri" w:hAnsi="Calibri" w:cs="Calibri"/>
          <w:color w:val="000000"/>
          <w:sz w:val="20"/>
          <w:szCs w:val="20"/>
        </w:rPr>
        <w:t>meaningful</w:t>
      </w:r>
      <w:r w:rsidRPr="006725F0">
        <w:rPr>
          <w:rFonts w:ascii="Calibri" w:hAnsi="Calibri" w:cs="Calibri"/>
          <w:color w:val="000000"/>
          <w:sz w:val="20"/>
          <w:szCs w:val="20"/>
        </w:rPr>
        <w:t xml:space="preserve"> tags which are </w:t>
      </w:r>
      <w:r w:rsidR="00EF1274" w:rsidRPr="006725F0">
        <w:rPr>
          <w:rFonts w:ascii="Calibri" w:hAnsi="Calibri" w:cs="Calibri"/>
          <w:color w:val="000000"/>
          <w:sz w:val="20"/>
          <w:szCs w:val="20"/>
        </w:rPr>
        <w:t>arbitrary</w:t>
      </w:r>
      <w:r w:rsidRPr="006725F0">
        <w:rPr>
          <w:rFonts w:ascii="Calibri" w:hAnsi="Calibri" w:cs="Calibri"/>
          <w:color w:val="000000"/>
          <w:sz w:val="20"/>
          <w:szCs w:val="20"/>
        </w:rPr>
        <w:t xml:space="preserve"> for the policy</w:t>
      </w:r>
    </w:p>
    <w:p w14:paraId="65E8A476" w14:textId="77777777" w:rsidR="009E4350" w:rsidRPr="006725F0" w:rsidRDefault="009E4350">
      <w:pPr>
        <w:pStyle w:val="LO-normal1"/>
        <w:ind w:left="360"/>
        <w:rPr>
          <w:rFonts w:ascii="Calibri" w:hAnsi="Calibri" w:cs="Calibri"/>
          <w:color w:val="000000"/>
          <w:sz w:val="20"/>
          <w:szCs w:val="20"/>
        </w:rPr>
      </w:pPr>
    </w:p>
    <w:p w14:paraId="28FA2BC5" w14:textId="77777777" w:rsidR="009E4350" w:rsidRPr="006725F0" w:rsidRDefault="009E4350">
      <w:pPr>
        <w:pStyle w:val="LO-normal1"/>
        <w:ind w:left="360"/>
        <w:rPr>
          <w:rFonts w:ascii="Calibri" w:hAnsi="Calibri" w:cs="Calibri"/>
        </w:rPr>
      </w:pPr>
      <w:r w:rsidRPr="006725F0">
        <w:rPr>
          <w:rFonts w:ascii="Calibri" w:hAnsi="Calibri" w:cs="Calibri"/>
          <w:b/>
          <w:bCs/>
          <w:color w:val="000000"/>
          <w:sz w:val="20"/>
          <w:szCs w:val="20"/>
        </w:rPr>
        <w:t>Example:</w:t>
      </w:r>
    </w:p>
    <w:p w14:paraId="206DE36F" w14:textId="77777777" w:rsidR="009E4350" w:rsidRPr="006725F0" w:rsidRDefault="009E4350">
      <w:pPr>
        <w:pStyle w:val="LO-normal1"/>
        <w:ind w:left="360"/>
        <w:rPr>
          <w:rFonts w:ascii="Calibri" w:hAnsi="Calibri" w:cs="Calibri"/>
        </w:rPr>
      </w:pPr>
      <w:r w:rsidRPr="006725F0">
        <w:rPr>
          <w:rFonts w:ascii="Calibri" w:hAnsi="Calibri" w:cs="Calibri"/>
          <w:color w:val="000000"/>
          <w:sz w:val="20"/>
          <w:szCs w:val="20"/>
        </w:rPr>
        <w:tab/>
        <w:t>Owner = “”</w:t>
      </w:r>
    </w:p>
    <w:p w14:paraId="32BADC03" w14:textId="77777777" w:rsidR="009E4350" w:rsidRPr="006725F0" w:rsidRDefault="009E4350">
      <w:pPr>
        <w:pStyle w:val="LO-normal1"/>
        <w:ind w:left="360"/>
        <w:rPr>
          <w:rFonts w:ascii="Calibri" w:hAnsi="Calibri" w:cs="Calibri"/>
        </w:rPr>
      </w:pPr>
      <w:r w:rsidRPr="006725F0">
        <w:rPr>
          <w:rFonts w:ascii="Calibri" w:hAnsi="Calibri" w:cs="Calibri"/>
          <w:color w:val="000000"/>
          <w:sz w:val="20"/>
          <w:szCs w:val="20"/>
        </w:rPr>
        <w:tab/>
      </w:r>
      <w:proofErr w:type="spellStart"/>
      <w:r w:rsidRPr="006725F0">
        <w:rPr>
          <w:rFonts w:ascii="Calibri" w:hAnsi="Calibri" w:cs="Calibri"/>
          <w:color w:val="000000"/>
          <w:sz w:val="20"/>
          <w:szCs w:val="20"/>
        </w:rPr>
        <w:t>Used_by</w:t>
      </w:r>
      <w:proofErr w:type="spellEnd"/>
      <w:r w:rsidRPr="006725F0">
        <w:rPr>
          <w:rFonts w:ascii="Calibri" w:hAnsi="Calibri" w:cs="Calibri"/>
          <w:color w:val="000000"/>
          <w:sz w:val="20"/>
          <w:szCs w:val="20"/>
        </w:rPr>
        <w:t xml:space="preserve"> = “terraform”</w:t>
      </w:r>
    </w:p>
    <w:p w14:paraId="45972BE4" w14:textId="77777777" w:rsidR="009E4350" w:rsidRPr="006725F0" w:rsidRDefault="009E4350">
      <w:pPr>
        <w:pStyle w:val="LO-normal1"/>
        <w:ind w:left="360"/>
        <w:rPr>
          <w:rFonts w:ascii="Calibri" w:hAnsi="Calibri" w:cs="Calibri"/>
        </w:rPr>
      </w:pPr>
      <w:r w:rsidRPr="006725F0">
        <w:rPr>
          <w:rFonts w:ascii="Calibri" w:hAnsi="Calibri" w:cs="Calibri"/>
          <w:color w:val="000000"/>
          <w:sz w:val="20"/>
          <w:szCs w:val="20"/>
        </w:rPr>
        <w:tab/>
        <w:t>Application = “openidl”</w:t>
      </w:r>
    </w:p>
    <w:p w14:paraId="537BAAA2" w14:textId="77777777" w:rsidR="009E4350" w:rsidRPr="006725F0" w:rsidRDefault="009E4350">
      <w:pPr>
        <w:pStyle w:val="LO-normal1"/>
        <w:ind w:left="360"/>
        <w:rPr>
          <w:rFonts w:ascii="Calibri" w:hAnsi="Calibri" w:cs="Calibri"/>
          <w:color w:val="000000"/>
          <w:sz w:val="20"/>
          <w:szCs w:val="20"/>
        </w:rPr>
      </w:pPr>
    </w:p>
    <w:p w14:paraId="4A4DFCC4" w14:textId="77777777" w:rsidR="009E4350" w:rsidRPr="006725F0" w:rsidRDefault="009E4350">
      <w:pPr>
        <w:pStyle w:val="LO-normal1"/>
        <w:ind w:left="360"/>
        <w:rPr>
          <w:rFonts w:ascii="Calibri" w:hAnsi="Calibri" w:cs="Calibri"/>
          <w:color w:val="000000"/>
          <w:sz w:val="20"/>
          <w:szCs w:val="20"/>
        </w:rPr>
      </w:pPr>
    </w:p>
    <w:p w14:paraId="2CE6C4F8" w14:textId="77777777" w:rsidR="009E4350" w:rsidRPr="006725F0" w:rsidRDefault="009E4350">
      <w:pPr>
        <w:pStyle w:val="LO-normal1"/>
        <w:pageBreakBefore/>
        <w:ind w:left="360"/>
        <w:rPr>
          <w:rFonts w:ascii="Calibri" w:hAnsi="Calibri" w:cs="Calibri"/>
        </w:rPr>
      </w:pPr>
      <w:r w:rsidRPr="006725F0">
        <w:rPr>
          <w:rFonts w:ascii="Calibri" w:hAnsi="Calibri" w:cs="Calibri"/>
          <w:color w:val="000000"/>
          <w:sz w:val="20"/>
          <w:szCs w:val="20"/>
        </w:rPr>
        <w:lastRenderedPageBreak/>
        <w:t xml:space="preserve">8. Enter a name for the IAM policy, </w:t>
      </w:r>
      <w:r w:rsidRPr="006725F0">
        <w:rPr>
          <w:rFonts w:ascii="Calibri" w:hAnsi="Calibri" w:cs="Calibri"/>
          <w:b/>
          <w:bCs/>
          <w:color w:val="000000"/>
          <w:sz w:val="20"/>
          <w:szCs w:val="20"/>
        </w:rPr>
        <w:t>ex:</w:t>
      </w:r>
      <w:r w:rsidRPr="006725F0">
        <w:rPr>
          <w:rFonts w:ascii="Calibri" w:hAnsi="Calibri" w:cs="Calibri"/>
          <w:color w:val="000000"/>
          <w:sz w:val="20"/>
          <w:szCs w:val="20"/>
        </w:rPr>
        <w:t xml:space="preserve"> </w:t>
      </w:r>
      <w:proofErr w:type="spellStart"/>
      <w:r w:rsidRPr="006725F0">
        <w:rPr>
          <w:rFonts w:ascii="Calibri" w:hAnsi="Calibri" w:cs="Calibri"/>
          <w:color w:val="000000"/>
          <w:sz w:val="20"/>
          <w:szCs w:val="20"/>
          <w:shd w:val="clear" w:color="auto" w:fill="FFFF00"/>
        </w:rPr>
        <w:t>tf_admin_policy</w:t>
      </w:r>
      <w:proofErr w:type="spellEnd"/>
      <w:r w:rsidRPr="006725F0">
        <w:rPr>
          <w:rFonts w:ascii="Calibri" w:hAnsi="Calibri" w:cs="Calibri"/>
          <w:color w:val="000000"/>
          <w:sz w:val="20"/>
          <w:szCs w:val="20"/>
          <w:shd w:val="clear" w:color="auto" w:fill="FFFF00"/>
        </w:rPr>
        <w:t xml:space="preserve"> </w:t>
      </w:r>
      <w:r w:rsidRPr="006725F0">
        <w:rPr>
          <w:rFonts w:ascii="Calibri" w:hAnsi="Calibri" w:cs="Calibri"/>
          <w:color w:val="000000"/>
          <w:sz w:val="20"/>
          <w:szCs w:val="20"/>
        </w:rPr>
        <w:t>and click on create policy to finish</w:t>
      </w:r>
    </w:p>
    <w:p w14:paraId="2C1F28CC" w14:textId="77777777" w:rsidR="009E4350" w:rsidRPr="006725F0" w:rsidRDefault="00566BBD">
      <w:pPr>
        <w:pStyle w:val="LO-normal1"/>
        <w:ind w:left="360"/>
        <w:rPr>
          <w:rFonts w:ascii="Calibri" w:hAnsi="Calibri" w:cs="Calibri"/>
          <w:color w:val="000000"/>
          <w:sz w:val="20"/>
          <w:szCs w:val="20"/>
        </w:rPr>
      </w:pPr>
      <w:r>
        <w:rPr>
          <w:noProof/>
        </w:rPr>
        <w:drawing>
          <wp:anchor distT="0" distB="0" distL="0" distR="0" simplePos="0" relativeHeight="251656192" behindDoc="0" locked="0" layoutInCell="1" allowOverlap="1" wp14:anchorId="269DBCF4" wp14:editId="0C669990">
            <wp:simplePos x="0" y="0"/>
            <wp:positionH relativeFrom="column">
              <wp:posOffset>236220</wp:posOffset>
            </wp:positionH>
            <wp:positionV relativeFrom="paragraph">
              <wp:posOffset>111760</wp:posOffset>
            </wp:positionV>
            <wp:extent cx="5714365" cy="2032000"/>
            <wp:effectExtent l="0" t="0" r="0" b="0"/>
            <wp:wrapSquare wrapText="largest"/>
            <wp:docPr id="64"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4365" cy="20320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26CF79F" w14:textId="77777777" w:rsidR="009E4350" w:rsidRPr="006725F0" w:rsidRDefault="009E4350">
      <w:pPr>
        <w:pStyle w:val="LO-normal1"/>
        <w:ind w:left="360"/>
        <w:rPr>
          <w:rFonts w:ascii="Calibri" w:hAnsi="Calibri" w:cs="Calibri"/>
        </w:rPr>
      </w:pPr>
      <w:r w:rsidRPr="006725F0">
        <w:rPr>
          <w:rFonts w:ascii="Calibri" w:hAnsi="Calibri" w:cs="Calibri"/>
          <w:color w:val="000000"/>
          <w:sz w:val="20"/>
          <w:szCs w:val="20"/>
        </w:rPr>
        <w:t xml:space="preserve">9. Once the </w:t>
      </w:r>
      <w:r w:rsidR="00EF1274" w:rsidRPr="006725F0">
        <w:rPr>
          <w:rFonts w:ascii="Calibri" w:hAnsi="Calibri" w:cs="Calibri"/>
          <w:color w:val="000000"/>
          <w:sz w:val="20"/>
          <w:szCs w:val="20"/>
        </w:rPr>
        <w:t>policy</w:t>
      </w:r>
      <w:r w:rsidRPr="006725F0">
        <w:rPr>
          <w:rFonts w:ascii="Calibri" w:hAnsi="Calibri" w:cs="Calibri"/>
          <w:color w:val="000000"/>
          <w:sz w:val="20"/>
          <w:szCs w:val="20"/>
        </w:rPr>
        <w:t xml:space="preserve"> is created, go back to </w:t>
      </w:r>
      <w:r w:rsidR="003B4F8E" w:rsidRPr="006725F0">
        <w:rPr>
          <w:rFonts w:ascii="Calibri" w:hAnsi="Calibri" w:cs="Calibri"/>
          <w:color w:val="000000"/>
          <w:sz w:val="20"/>
          <w:szCs w:val="20"/>
        </w:rPr>
        <w:t xml:space="preserve">roles </w:t>
      </w:r>
      <w:r w:rsidRPr="006725F0">
        <w:rPr>
          <w:rFonts w:ascii="Calibri" w:hAnsi="Calibri" w:cs="Calibri"/>
          <w:color w:val="000000"/>
          <w:sz w:val="20"/>
          <w:szCs w:val="20"/>
        </w:rPr>
        <w:t xml:space="preserve">screen, </w:t>
      </w:r>
      <w:r w:rsidR="003B4F8E" w:rsidRPr="006725F0">
        <w:rPr>
          <w:rFonts w:ascii="Calibri" w:hAnsi="Calibri" w:cs="Calibri"/>
          <w:color w:val="000000"/>
          <w:sz w:val="20"/>
          <w:szCs w:val="20"/>
        </w:rPr>
        <w:t xml:space="preserve">and create the role </w:t>
      </w:r>
      <w:r w:rsidR="00F77A3C" w:rsidRPr="006725F0">
        <w:rPr>
          <w:rFonts w:ascii="Calibri" w:hAnsi="Calibri" w:cs="Calibri"/>
          <w:color w:val="000000"/>
          <w:sz w:val="20"/>
          <w:szCs w:val="20"/>
        </w:rPr>
        <w:t>again click</w:t>
      </w:r>
      <w:r w:rsidRPr="006725F0">
        <w:rPr>
          <w:rFonts w:ascii="Calibri" w:hAnsi="Calibri" w:cs="Calibri"/>
          <w:color w:val="000000"/>
          <w:sz w:val="20"/>
          <w:szCs w:val="20"/>
        </w:rPr>
        <w:t xml:space="preserve"> refresh and select the named policy created in previous step</w:t>
      </w:r>
      <w:r w:rsidR="0006329F">
        <w:rPr>
          <w:rFonts w:ascii="Calibri" w:hAnsi="Calibri" w:cs="Calibri"/>
          <w:color w:val="000000"/>
          <w:sz w:val="20"/>
          <w:szCs w:val="20"/>
        </w:rPr>
        <w:t xml:space="preserve"> and hit the refresh button.</w:t>
      </w:r>
    </w:p>
    <w:p w14:paraId="69645C9C" w14:textId="77777777" w:rsidR="009E4350" w:rsidRPr="006725F0" w:rsidRDefault="009E4350">
      <w:pPr>
        <w:pStyle w:val="LO-normal1"/>
        <w:ind w:left="360"/>
        <w:rPr>
          <w:rFonts w:ascii="Calibri" w:hAnsi="Calibri" w:cs="Calibri"/>
          <w:color w:val="000000"/>
          <w:sz w:val="20"/>
          <w:szCs w:val="20"/>
        </w:rPr>
      </w:pPr>
    </w:p>
    <w:p w14:paraId="4A41C24F" w14:textId="77777777" w:rsidR="009E4350" w:rsidRPr="006725F0" w:rsidRDefault="00566BBD">
      <w:pPr>
        <w:pStyle w:val="LO-normal1"/>
        <w:ind w:left="360"/>
        <w:rPr>
          <w:rFonts w:ascii="Calibri" w:hAnsi="Calibri" w:cs="Calibri"/>
          <w:color w:val="000000"/>
          <w:sz w:val="20"/>
          <w:szCs w:val="20"/>
        </w:rPr>
      </w:pPr>
      <w:r>
        <w:rPr>
          <w:noProof/>
        </w:rPr>
        <w:drawing>
          <wp:anchor distT="0" distB="0" distL="0" distR="0" simplePos="0" relativeHeight="251657216" behindDoc="0" locked="0" layoutInCell="1" allowOverlap="1" wp14:anchorId="571DD046" wp14:editId="2DCBF8A7">
            <wp:simplePos x="0" y="0"/>
            <wp:positionH relativeFrom="column">
              <wp:align>center</wp:align>
            </wp:positionH>
            <wp:positionV relativeFrom="paragraph">
              <wp:align>top</wp:align>
            </wp:positionV>
            <wp:extent cx="5714365" cy="1917700"/>
            <wp:effectExtent l="0" t="0" r="0" b="0"/>
            <wp:wrapSquare wrapText="largest"/>
            <wp:docPr id="63"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4365" cy="19177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7C83148" w14:textId="77777777" w:rsidR="009E4350" w:rsidRPr="006725F0" w:rsidRDefault="009E4350">
      <w:pPr>
        <w:pStyle w:val="LO-normal1"/>
        <w:ind w:left="360"/>
        <w:rPr>
          <w:rFonts w:ascii="Calibri" w:hAnsi="Calibri" w:cs="Calibri"/>
        </w:rPr>
      </w:pPr>
      <w:r w:rsidRPr="006725F0">
        <w:rPr>
          <w:rFonts w:ascii="Calibri" w:hAnsi="Calibri" w:cs="Calibri"/>
          <w:color w:val="000000"/>
          <w:sz w:val="20"/>
          <w:szCs w:val="20"/>
        </w:rPr>
        <w:t xml:space="preserve">10. Add the necessary </w:t>
      </w:r>
      <w:r w:rsidR="00EF1274" w:rsidRPr="006725F0">
        <w:rPr>
          <w:rFonts w:ascii="Calibri" w:hAnsi="Calibri" w:cs="Calibri"/>
          <w:color w:val="000000"/>
          <w:sz w:val="20"/>
          <w:szCs w:val="20"/>
        </w:rPr>
        <w:t>arbitrary</w:t>
      </w:r>
      <w:r w:rsidRPr="006725F0">
        <w:rPr>
          <w:rFonts w:ascii="Calibri" w:hAnsi="Calibri" w:cs="Calibri"/>
          <w:color w:val="000000"/>
          <w:sz w:val="20"/>
          <w:szCs w:val="20"/>
        </w:rPr>
        <w:t xml:space="preserve"> tags to the IAM role this time and click Review</w:t>
      </w:r>
    </w:p>
    <w:p w14:paraId="3617762B" w14:textId="77777777" w:rsidR="009E4350" w:rsidRPr="006725F0" w:rsidRDefault="009E4350">
      <w:pPr>
        <w:pStyle w:val="LO-normal1"/>
        <w:ind w:left="360"/>
        <w:rPr>
          <w:rFonts w:ascii="Calibri" w:hAnsi="Calibri" w:cs="Calibri"/>
          <w:color w:val="000000"/>
          <w:sz w:val="20"/>
          <w:szCs w:val="20"/>
        </w:rPr>
      </w:pPr>
    </w:p>
    <w:p w14:paraId="3D1D0F63" w14:textId="77777777" w:rsidR="009E4350" w:rsidRPr="006725F0" w:rsidRDefault="009E4350">
      <w:pPr>
        <w:pStyle w:val="LO-normal1"/>
        <w:ind w:left="360"/>
        <w:rPr>
          <w:rFonts w:ascii="Calibri" w:hAnsi="Calibri" w:cs="Calibri"/>
        </w:rPr>
      </w:pPr>
      <w:r w:rsidRPr="006725F0">
        <w:rPr>
          <w:rFonts w:ascii="Calibri" w:hAnsi="Calibri" w:cs="Calibri"/>
          <w:color w:val="000000"/>
          <w:sz w:val="20"/>
          <w:szCs w:val="20"/>
        </w:rPr>
        <w:t xml:space="preserve">11. Enter role name, a description and ensure the policy is assigned as per below screen shot and click on create role to finish setting up IAM role with necessary policy required to manage </w:t>
      </w:r>
      <w:r w:rsidR="00EF1274" w:rsidRPr="006725F0">
        <w:rPr>
          <w:rFonts w:ascii="Calibri" w:hAnsi="Calibri" w:cs="Calibri"/>
          <w:color w:val="000000"/>
          <w:sz w:val="20"/>
          <w:szCs w:val="20"/>
        </w:rPr>
        <w:t>AWS</w:t>
      </w:r>
    </w:p>
    <w:p w14:paraId="1EE4128C" w14:textId="77777777" w:rsidR="009E4350" w:rsidRPr="006725F0" w:rsidRDefault="009E4350">
      <w:pPr>
        <w:pStyle w:val="LO-normal1"/>
        <w:ind w:left="360"/>
        <w:rPr>
          <w:rFonts w:ascii="Calibri" w:hAnsi="Calibri" w:cs="Calibri"/>
          <w:color w:val="000000"/>
          <w:sz w:val="20"/>
          <w:szCs w:val="20"/>
        </w:rPr>
      </w:pPr>
    </w:p>
    <w:p w14:paraId="2EA84693" w14:textId="77777777" w:rsidR="009E4350" w:rsidRPr="006725F0" w:rsidRDefault="009E4350">
      <w:pPr>
        <w:pStyle w:val="LO-normal1"/>
        <w:ind w:left="360"/>
        <w:rPr>
          <w:rFonts w:ascii="Calibri" w:hAnsi="Calibri" w:cs="Calibri"/>
        </w:rPr>
      </w:pPr>
      <w:r w:rsidRPr="006725F0">
        <w:rPr>
          <w:rFonts w:ascii="Calibri" w:hAnsi="Calibri" w:cs="Calibri"/>
          <w:color w:val="000000"/>
          <w:sz w:val="20"/>
          <w:szCs w:val="20"/>
        </w:rPr>
        <w:t>12. Note down the ARN of the IAM role created as it is required for next steps as well as in terraform configuration.</w:t>
      </w:r>
    </w:p>
    <w:p w14:paraId="08A83459" w14:textId="77777777" w:rsidR="009E4350" w:rsidRPr="006725F0" w:rsidRDefault="00566BBD">
      <w:pPr>
        <w:pStyle w:val="LO-normal1"/>
        <w:ind w:left="360"/>
        <w:rPr>
          <w:rFonts w:ascii="Calibri" w:hAnsi="Calibri" w:cs="Calibri"/>
          <w:color w:val="000000"/>
          <w:sz w:val="20"/>
          <w:szCs w:val="20"/>
        </w:rPr>
      </w:pPr>
      <w:r>
        <w:rPr>
          <w:noProof/>
        </w:rPr>
        <w:drawing>
          <wp:anchor distT="0" distB="0" distL="0" distR="0" simplePos="0" relativeHeight="251664384" behindDoc="0" locked="0" layoutInCell="1" allowOverlap="1" wp14:anchorId="050EF5BD" wp14:editId="29F609AF">
            <wp:simplePos x="0" y="0"/>
            <wp:positionH relativeFrom="column">
              <wp:posOffset>575945</wp:posOffset>
            </wp:positionH>
            <wp:positionV relativeFrom="paragraph">
              <wp:posOffset>120650</wp:posOffset>
            </wp:positionV>
            <wp:extent cx="4892040" cy="2179320"/>
            <wp:effectExtent l="0" t="0" r="0" b="0"/>
            <wp:wrapSquare wrapText="largest"/>
            <wp:docPr id="62"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92040" cy="21793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7ECDDA0" w14:textId="77777777" w:rsidR="009E4350" w:rsidRPr="006725F0" w:rsidRDefault="009E4350">
      <w:pPr>
        <w:pStyle w:val="LO-normal1"/>
        <w:rPr>
          <w:rFonts w:ascii="Calibri" w:hAnsi="Calibri" w:cs="Calibri"/>
          <w:sz w:val="28"/>
          <w:szCs w:val="28"/>
        </w:rPr>
      </w:pPr>
    </w:p>
    <w:p w14:paraId="14FF0BCF" w14:textId="77777777" w:rsidR="009E4350" w:rsidRPr="006725F0" w:rsidRDefault="009E4350">
      <w:pPr>
        <w:pStyle w:val="LO-normal1"/>
        <w:rPr>
          <w:rFonts w:ascii="Calibri" w:hAnsi="Calibri" w:cs="Calibri"/>
          <w:sz w:val="28"/>
          <w:szCs w:val="28"/>
        </w:rPr>
      </w:pPr>
    </w:p>
    <w:p w14:paraId="1774BF05" w14:textId="77777777" w:rsidR="009E4350" w:rsidRPr="006725F0" w:rsidRDefault="009E4350">
      <w:pPr>
        <w:pStyle w:val="LO-normal1"/>
        <w:rPr>
          <w:rFonts w:ascii="Calibri" w:hAnsi="Calibri" w:cs="Calibri"/>
          <w:sz w:val="28"/>
          <w:szCs w:val="28"/>
        </w:rPr>
      </w:pPr>
    </w:p>
    <w:p w14:paraId="74D0ECD8" w14:textId="77777777" w:rsidR="009E4350" w:rsidRPr="006725F0" w:rsidRDefault="009E4350">
      <w:pPr>
        <w:pStyle w:val="LO-normal1"/>
        <w:rPr>
          <w:rFonts w:ascii="Calibri" w:hAnsi="Calibri" w:cs="Calibri"/>
          <w:sz w:val="28"/>
          <w:szCs w:val="28"/>
        </w:rPr>
      </w:pPr>
    </w:p>
    <w:p w14:paraId="0E1B05FF" w14:textId="77777777" w:rsidR="00EF1274" w:rsidRPr="006725F0" w:rsidRDefault="00EF1274" w:rsidP="00EF1274">
      <w:pPr>
        <w:pStyle w:val="LO-normal1"/>
        <w:rPr>
          <w:rFonts w:ascii="Calibri" w:eastAsia="Times New Roman" w:hAnsi="Calibri" w:cs="Calibri"/>
          <w:color w:val="2F5496"/>
          <w:sz w:val="26"/>
          <w:szCs w:val="26"/>
          <w:lang w:val="en-MY" w:eastAsia="en-US" w:bidi="ar-SA"/>
        </w:rPr>
      </w:pPr>
    </w:p>
    <w:p w14:paraId="3DC1ADED" w14:textId="77777777" w:rsidR="00EF1274" w:rsidRPr="006725F0" w:rsidRDefault="00EF1274" w:rsidP="00EF1274">
      <w:pPr>
        <w:pStyle w:val="LO-normal1"/>
        <w:rPr>
          <w:rFonts w:ascii="Calibri" w:eastAsia="Times New Roman" w:hAnsi="Calibri" w:cs="Calibri"/>
          <w:color w:val="2F5496"/>
          <w:sz w:val="26"/>
          <w:szCs w:val="26"/>
          <w:lang w:val="en-MY" w:eastAsia="en-US" w:bidi="ar-SA"/>
        </w:rPr>
      </w:pPr>
    </w:p>
    <w:p w14:paraId="4A3A2FF8" w14:textId="77777777" w:rsidR="00321A0C" w:rsidRPr="006725F0" w:rsidRDefault="00321A0C" w:rsidP="004F537F">
      <w:pPr>
        <w:rPr>
          <w:lang w:val="en-MY"/>
        </w:rPr>
      </w:pPr>
    </w:p>
    <w:p w14:paraId="354F12E3" w14:textId="77777777" w:rsidR="00321A0C" w:rsidRPr="006725F0" w:rsidRDefault="00321A0C" w:rsidP="004F537F">
      <w:pPr>
        <w:rPr>
          <w:lang w:val="en-MY"/>
        </w:rPr>
      </w:pPr>
    </w:p>
    <w:p w14:paraId="3594677B" w14:textId="77777777"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17" w:name="_Toc86222643"/>
      <w:bookmarkStart w:id="18" w:name="_Toc86913732"/>
      <w:r w:rsidRPr="006725F0">
        <w:rPr>
          <w:rFonts w:ascii="Calibri" w:eastAsia="Times New Roman" w:hAnsi="Calibri" w:cs="Calibri"/>
          <w:color w:val="2F5496"/>
          <w:sz w:val="26"/>
          <w:szCs w:val="26"/>
          <w:lang w:val="en-MY" w:eastAsia="en-US" w:bidi="ar-SA"/>
        </w:rPr>
        <w:lastRenderedPageBreak/>
        <w:t>Setup IAM User with inline policy</w:t>
      </w:r>
      <w:bookmarkEnd w:id="17"/>
      <w:bookmarkEnd w:id="18"/>
    </w:p>
    <w:p w14:paraId="1952AB6F" w14:textId="77777777" w:rsidR="009E4350" w:rsidRPr="006725F0" w:rsidRDefault="009E4350">
      <w:pPr>
        <w:pStyle w:val="LO-normal1"/>
        <w:rPr>
          <w:rFonts w:ascii="Calibri" w:hAnsi="Calibri" w:cs="Calibri"/>
          <w:b/>
          <w:sz w:val="20"/>
          <w:szCs w:val="20"/>
        </w:rPr>
      </w:pPr>
    </w:p>
    <w:p w14:paraId="13877B52" w14:textId="77777777" w:rsidR="009E4350" w:rsidRPr="006725F0" w:rsidRDefault="009E4350" w:rsidP="00FE4B9C">
      <w:pPr>
        <w:pStyle w:val="LO-normal1"/>
        <w:numPr>
          <w:ilvl w:val="0"/>
          <w:numId w:val="2"/>
        </w:numPr>
        <w:rPr>
          <w:rFonts w:ascii="Calibri" w:hAnsi="Calibri" w:cs="Calibri"/>
        </w:rPr>
      </w:pPr>
      <w:r w:rsidRPr="006725F0">
        <w:rPr>
          <w:rFonts w:ascii="Calibri" w:hAnsi="Calibri" w:cs="Calibri"/>
          <w:sz w:val="20"/>
          <w:szCs w:val="20"/>
        </w:rPr>
        <w:t xml:space="preserve">Within IAM in AWS console go to users in </w:t>
      </w:r>
      <w:r w:rsidR="00EF1274" w:rsidRPr="006725F0">
        <w:rPr>
          <w:rFonts w:ascii="Calibri" w:hAnsi="Calibri" w:cs="Calibri"/>
          <w:sz w:val="20"/>
          <w:szCs w:val="20"/>
        </w:rPr>
        <w:t>access</w:t>
      </w:r>
      <w:r w:rsidRPr="006725F0">
        <w:rPr>
          <w:rFonts w:ascii="Calibri" w:hAnsi="Calibri" w:cs="Calibri"/>
          <w:sz w:val="20"/>
          <w:szCs w:val="20"/>
        </w:rPr>
        <w:t xml:space="preserve"> management and click on Add users</w:t>
      </w:r>
    </w:p>
    <w:p w14:paraId="4F92C2E4" w14:textId="77777777" w:rsidR="009E4350" w:rsidRPr="006725F0" w:rsidRDefault="009E4350" w:rsidP="00FE4B9C">
      <w:pPr>
        <w:pStyle w:val="LO-normal1"/>
        <w:numPr>
          <w:ilvl w:val="0"/>
          <w:numId w:val="2"/>
        </w:numPr>
        <w:rPr>
          <w:rFonts w:ascii="Calibri" w:hAnsi="Calibri" w:cs="Calibri"/>
        </w:rPr>
      </w:pPr>
      <w:r w:rsidRPr="006725F0">
        <w:rPr>
          <w:rFonts w:ascii="Calibri" w:hAnsi="Calibri" w:cs="Calibri"/>
          <w:sz w:val="20"/>
          <w:szCs w:val="20"/>
        </w:rPr>
        <w:t xml:space="preserve">Enter a username and select AWS access type as </w:t>
      </w:r>
      <w:r w:rsidRPr="006725F0">
        <w:rPr>
          <w:rFonts w:ascii="Calibri" w:hAnsi="Calibri" w:cs="Calibri"/>
          <w:sz w:val="20"/>
          <w:szCs w:val="20"/>
          <w:shd w:val="clear" w:color="auto" w:fill="FFFF00"/>
        </w:rPr>
        <w:t>“Programmatic access”</w:t>
      </w:r>
      <w:r w:rsidRPr="006725F0">
        <w:rPr>
          <w:rFonts w:ascii="Calibri" w:hAnsi="Calibri" w:cs="Calibri"/>
          <w:sz w:val="20"/>
          <w:szCs w:val="20"/>
        </w:rPr>
        <w:t xml:space="preserve"> and click next</w:t>
      </w:r>
    </w:p>
    <w:p w14:paraId="4C4B9751" w14:textId="77777777" w:rsidR="009E4350" w:rsidRPr="006725F0" w:rsidRDefault="009E4350">
      <w:pPr>
        <w:pStyle w:val="LO-normal1"/>
        <w:ind w:left="1080"/>
        <w:rPr>
          <w:rFonts w:ascii="Calibri" w:hAnsi="Calibri" w:cs="Calibri"/>
          <w:sz w:val="20"/>
          <w:szCs w:val="20"/>
        </w:rPr>
      </w:pPr>
    </w:p>
    <w:p w14:paraId="0AF8ED40" w14:textId="77777777" w:rsidR="009E4350" w:rsidRPr="006725F0" w:rsidRDefault="00566BBD">
      <w:pPr>
        <w:pStyle w:val="LO-normal1"/>
        <w:ind w:left="720"/>
        <w:rPr>
          <w:rFonts w:ascii="Calibri" w:hAnsi="Calibri" w:cs="Calibri"/>
          <w:sz w:val="20"/>
          <w:szCs w:val="20"/>
        </w:rPr>
      </w:pPr>
      <w:r w:rsidRPr="006725F0">
        <w:rPr>
          <w:rFonts w:ascii="Calibri" w:hAnsi="Calibri" w:cs="Calibri"/>
          <w:noProof/>
        </w:rPr>
        <w:drawing>
          <wp:inline distT="0" distB="0" distL="0" distR="0" wp14:anchorId="5EDE56FD" wp14:editId="12BC0EA4">
            <wp:extent cx="5139690" cy="152400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31" cstate="print">
                      <a:extLst>
                        <a:ext uri="{28A0092B-C50C-407E-A947-70E740481C1C}">
                          <a14:useLocalDpi xmlns:a14="http://schemas.microsoft.com/office/drawing/2010/main" val="0"/>
                        </a:ext>
                      </a:extLst>
                    </a:blip>
                    <a:srcRect l="-41" t="-105" r="-41" b="-105"/>
                    <a:stretch>
                      <a:fillRect/>
                    </a:stretch>
                  </pic:blipFill>
                  <pic:spPr bwMode="auto">
                    <a:xfrm>
                      <a:off x="0" y="0"/>
                      <a:ext cx="5139690" cy="1524000"/>
                    </a:xfrm>
                    <a:prstGeom prst="rect">
                      <a:avLst/>
                    </a:prstGeom>
                    <a:solidFill>
                      <a:srgbClr val="FFFFFF"/>
                    </a:solidFill>
                    <a:ln>
                      <a:noFill/>
                    </a:ln>
                  </pic:spPr>
                </pic:pic>
              </a:graphicData>
            </a:graphic>
          </wp:inline>
        </w:drawing>
      </w:r>
    </w:p>
    <w:p w14:paraId="0AB2562B" w14:textId="77777777" w:rsidR="009E4350" w:rsidRPr="006725F0" w:rsidRDefault="009E4350" w:rsidP="00FE4B9C">
      <w:pPr>
        <w:pStyle w:val="LO-normal1"/>
        <w:numPr>
          <w:ilvl w:val="0"/>
          <w:numId w:val="2"/>
        </w:numPr>
        <w:rPr>
          <w:rFonts w:ascii="Calibri" w:hAnsi="Calibri" w:cs="Calibri"/>
        </w:rPr>
      </w:pPr>
      <w:r w:rsidRPr="006725F0">
        <w:rPr>
          <w:rFonts w:ascii="Calibri" w:hAnsi="Calibri" w:cs="Calibri"/>
          <w:sz w:val="20"/>
          <w:szCs w:val="20"/>
        </w:rPr>
        <w:t>Add user to specific group if applicable, otherwise key in tags and finish creating user</w:t>
      </w:r>
    </w:p>
    <w:p w14:paraId="76A05FA6" w14:textId="77777777" w:rsidR="009E4350" w:rsidRPr="006725F0" w:rsidRDefault="009E4350">
      <w:pPr>
        <w:pStyle w:val="LO-normal1"/>
        <w:rPr>
          <w:rFonts w:ascii="Calibri" w:hAnsi="Calibri" w:cs="Calibri"/>
        </w:rPr>
      </w:pPr>
    </w:p>
    <w:p w14:paraId="01824DB5" w14:textId="77777777" w:rsidR="009E4350" w:rsidRPr="006725F0" w:rsidRDefault="009E4350">
      <w:pPr>
        <w:pStyle w:val="LO-normal1"/>
        <w:rPr>
          <w:rFonts w:ascii="Calibri" w:hAnsi="Calibri" w:cs="Calibri"/>
        </w:rPr>
      </w:pPr>
      <w:r w:rsidRPr="006725F0">
        <w:rPr>
          <w:rFonts w:ascii="Calibri" w:hAnsi="Calibri" w:cs="Calibri"/>
          <w:b/>
          <w:sz w:val="20"/>
          <w:szCs w:val="20"/>
        </w:rPr>
        <w:tab/>
        <w:t>Note</w:t>
      </w:r>
      <w:r w:rsidRPr="006725F0">
        <w:rPr>
          <w:rFonts w:ascii="Calibri" w:hAnsi="Calibri" w:cs="Calibri"/>
          <w:sz w:val="20"/>
          <w:szCs w:val="20"/>
        </w:rPr>
        <w:t xml:space="preserve">: Do not attach any IAM policy at this moment. </w:t>
      </w:r>
    </w:p>
    <w:p w14:paraId="7EEBC987" w14:textId="77777777" w:rsidR="009E4350" w:rsidRPr="006725F0" w:rsidRDefault="009E4350">
      <w:pPr>
        <w:pStyle w:val="LO-normal1"/>
        <w:rPr>
          <w:rFonts w:ascii="Calibri" w:hAnsi="Calibri" w:cs="Calibri"/>
        </w:rPr>
      </w:pPr>
    </w:p>
    <w:p w14:paraId="369F49C3" w14:textId="77777777" w:rsidR="009E4350" w:rsidRPr="006725F0" w:rsidRDefault="009E4350" w:rsidP="00FE4B9C">
      <w:pPr>
        <w:pStyle w:val="LO-normal1"/>
        <w:numPr>
          <w:ilvl w:val="0"/>
          <w:numId w:val="2"/>
        </w:numPr>
        <w:rPr>
          <w:rFonts w:ascii="Calibri" w:hAnsi="Calibri" w:cs="Calibri"/>
        </w:rPr>
      </w:pPr>
      <w:r w:rsidRPr="006725F0">
        <w:rPr>
          <w:rFonts w:ascii="Calibri" w:hAnsi="Calibri" w:cs="Calibri"/>
          <w:sz w:val="20"/>
          <w:szCs w:val="20"/>
        </w:rPr>
        <w:t xml:space="preserve">Then get back to users and open the created user, go to </w:t>
      </w:r>
      <w:proofErr w:type="gramStart"/>
      <w:r w:rsidRPr="006725F0">
        <w:rPr>
          <w:rFonts w:ascii="Calibri" w:hAnsi="Calibri" w:cs="Calibri"/>
          <w:sz w:val="20"/>
          <w:szCs w:val="20"/>
        </w:rPr>
        <w:t>permissions</w:t>
      </w:r>
      <w:proofErr w:type="gramEnd"/>
      <w:r w:rsidRPr="006725F0">
        <w:rPr>
          <w:rFonts w:ascii="Calibri" w:hAnsi="Calibri" w:cs="Calibri"/>
          <w:sz w:val="20"/>
          <w:szCs w:val="20"/>
        </w:rPr>
        <w:t xml:space="preserve"> and click on Add inline policy, click on json</w:t>
      </w:r>
    </w:p>
    <w:p w14:paraId="17DD9DAD" w14:textId="77777777" w:rsidR="009E4350" w:rsidRPr="006725F0" w:rsidRDefault="009E4350">
      <w:pPr>
        <w:pStyle w:val="LO-normal1"/>
        <w:ind w:left="1080"/>
        <w:rPr>
          <w:rFonts w:ascii="Calibri" w:hAnsi="Calibri" w:cs="Calibri"/>
          <w:sz w:val="20"/>
          <w:szCs w:val="20"/>
        </w:rPr>
      </w:pPr>
    </w:p>
    <w:p w14:paraId="2BF6B58A" w14:textId="77777777" w:rsidR="009E4350" w:rsidRPr="006725F0" w:rsidRDefault="00566BBD">
      <w:pPr>
        <w:pStyle w:val="LO-normal1"/>
        <w:ind w:firstLine="720"/>
        <w:rPr>
          <w:rFonts w:ascii="Calibri" w:hAnsi="Calibri" w:cs="Calibri"/>
        </w:rPr>
      </w:pPr>
      <w:r>
        <w:rPr>
          <w:noProof/>
        </w:rPr>
        <w:drawing>
          <wp:anchor distT="0" distB="0" distL="0" distR="0" simplePos="0" relativeHeight="251658240" behindDoc="0" locked="0" layoutInCell="1" allowOverlap="1" wp14:anchorId="538A5E2D" wp14:editId="7E4BD1D0">
            <wp:simplePos x="0" y="0"/>
            <wp:positionH relativeFrom="column">
              <wp:posOffset>457200</wp:posOffset>
            </wp:positionH>
            <wp:positionV relativeFrom="paragraph">
              <wp:posOffset>-12700</wp:posOffset>
            </wp:positionV>
            <wp:extent cx="5273040" cy="1366520"/>
            <wp:effectExtent l="0" t="0" r="0" b="0"/>
            <wp:wrapSquare wrapText="largest"/>
            <wp:docPr id="61"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040" cy="13665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29F31BF" w14:textId="77777777" w:rsidR="009E4350" w:rsidRPr="006725F0" w:rsidRDefault="009E4350">
      <w:pPr>
        <w:pStyle w:val="LO-normal1"/>
        <w:ind w:left="720"/>
        <w:rPr>
          <w:rFonts w:ascii="Calibri" w:hAnsi="Calibri" w:cs="Calibri"/>
          <w:sz w:val="20"/>
          <w:szCs w:val="20"/>
        </w:rPr>
      </w:pPr>
    </w:p>
    <w:p w14:paraId="20443239" w14:textId="77777777" w:rsidR="00445096" w:rsidRPr="006725F0" w:rsidRDefault="009E4350" w:rsidP="00FE4B9C">
      <w:pPr>
        <w:pStyle w:val="LO-normal1"/>
        <w:pageBreakBefore/>
        <w:numPr>
          <w:ilvl w:val="0"/>
          <w:numId w:val="2"/>
        </w:numPr>
        <w:rPr>
          <w:rFonts w:ascii="Calibri" w:hAnsi="Calibri" w:cs="Calibri"/>
        </w:rPr>
      </w:pPr>
      <w:r w:rsidRPr="006725F0">
        <w:rPr>
          <w:rFonts w:ascii="Calibri" w:hAnsi="Calibri" w:cs="Calibri"/>
          <w:sz w:val="20"/>
          <w:szCs w:val="20"/>
        </w:rPr>
        <w:lastRenderedPageBreak/>
        <w:t>Modify the below policy template by adding ARN of the IAM role created in previous step and the external id value set in previous step and click review policy</w:t>
      </w:r>
      <w:r w:rsidR="00C9420C" w:rsidRPr="006725F0">
        <w:rPr>
          <w:rFonts w:ascii="Calibri" w:hAnsi="Calibri" w:cs="Calibri"/>
          <w:sz w:val="20"/>
          <w:szCs w:val="20"/>
        </w:rPr>
        <w:t xml:space="preserve"> </w:t>
      </w:r>
      <w:r w:rsidR="00445096" w:rsidRPr="006725F0">
        <w:rPr>
          <w:rFonts w:ascii="Calibri" w:hAnsi="Calibri" w:cs="Calibri"/>
          <w:sz w:val="20"/>
          <w:szCs w:val="20"/>
        </w:rPr>
        <w:t xml:space="preserve">“terraform” is </w:t>
      </w:r>
      <w:r w:rsidR="0039120F" w:rsidRPr="006725F0">
        <w:rPr>
          <w:rFonts w:ascii="Calibri" w:hAnsi="Calibri" w:cs="Calibri"/>
          <w:sz w:val="20"/>
          <w:szCs w:val="20"/>
        </w:rPr>
        <w:t>the external id</w:t>
      </w:r>
    </w:p>
    <w:p w14:paraId="73477345"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    </w:t>
      </w:r>
    </w:p>
    <w:tbl>
      <w:tblPr>
        <w:tblW w:w="0" w:type="auto"/>
        <w:tblLayout w:type="fixed"/>
        <w:tblCellMar>
          <w:left w:w="0" w:type="dxa"/>
          <w:right w:w="0" w:type="dxa"/>
        </w:tblCellMar>
        <w:tblLook w:val="0000" w:firstRow="0" w:lastRow="0" w:firstColumn="0" w:lastColumn="0" w:noHBand="0" w:noVBand="0"/>
      </w:tblPr>
      <w:tblGrid>
        <w:gridCol w:w="9360"/>
      </w:tblGrid>
      <w:tr w:rsidR="009E4350" w:rsidRPr="006725F0" w14:paraId="1D67E81B" w14:textId="77777777">
        <w:tc>
          <w:tcPr>
            <w:tcW w:w="9360" w:type="dxa"/>
            <w:shd w:val="clear" w:color="auto" w:fill="auto"/>
          </w:tcPr>
          <w:p w14:paraId="171E119C"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w:t>
            </w:r>
          </w:p>
          <w:p w14:paraId="779644BE"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"Version": "2012-10-17",</w:t>
            </w:r>
          </w:p>
          <w:p w14:paraId="5AD81A45"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"Statement": [</w:t>
            </w:r>
          </w:p>
          <w:p w14:paraId="2F749C9D"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w:t>
            </w:r>
          </w:p>
          <w:p w14:paraId="27A8FAD1"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"Action": [</w:t>
            </w:r>
          </w:p>
          <w:p w14:paraId="18AAFE38"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w:t>
            </w:r>
            <w:proofErr w:type="spellStart"/>
            <w:proofErr w:type="gramStart"/>
            <w:r w:rsidRPr="006725F0">
              <w:rPr>
                <w:rFonts w:ascii="Calibri" w:hAnsi="Calibri" w:cs="Calibri"/>
                <w:color w:val="4472C4"/>
                <w:sz w:val="20"/>
                <w:szCs w:val="20"/>
              </w:rPr>
              <w:t>sts:AssumeRole</w:t>
            </w:r>
            <w:proofErr w:type="spellEnd"/>
            <w:proofErr w:type="gramEnd"/>
            <w:r w:rsidRPr="006725F0">
              <w:rPr>
                <w:rFonts w:ascii="Calibri" w:hAnsi="Calibri" w:cs="Calibri"/>
                <w:color w:val="4472C4"/>
                <w:sz w:val="20"/>
                <w:szCs w:val="20"/>
              </w:rPr>
              <w:t>",</w:t>
            </w:r>
          </w:p>
          <w:p w14:paraId="72E75919"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w:t>
            </w:r>
            <w:proofErr w:type="spellStart"/>
            <w:proofErr w:type="gramStart"/>
            <w:r w:rsidRPr="006725F0">
              <w:rPr>
                <w:rFonts w:ascii="Calibri" w:hAnsi="Calibri" w:cs="Calibri"/>
                <w:color w:val="4472C4"/>
                <w:sz w:val="20"/>
                <w:szCs w:val="20"/>
              </w:rPr>
              <w:t>sts:TagSession</w:t>
            </w:r>
            <w:proofErr w:type="spellEnd"/>
            <w:proofErr w:type="gramEnd"/>
            <w:r w:rsidRPr="006725F0">
              <w:rPr>
                <w:rFonts w:ascii="Calibri" w:hAnsi="Calibri" w:cs="Calibri"/>
                <w:color w:val="4472C4"/>
                <w:sz w:val="20"/>
                <w:szCs w:val="20"/>
              </w:rPr>
              <w:t>"</w:t>
            </w:r>
          </w:p>
          <w:p w14:paraId="3051FB1C"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w:t>
            </w:r>
          </w:p>
          <w:p w14:paraId="541B31B8"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"Resource": "</w:t>
            </w:r>
            <w:r w:rsidRPr="006725F0">
              <w:rPr>
                <w:rFonts w:ascii="Calibri" w:hAnsi="Calibri" w:cs="Calibri"/>
                <w:b/>
                <w:bCs/>
                <w:color w:val="4472C4"/>
                <w:sz w:val="20"/>
                <w:szCs w:val="20"/>
                <w:shd w:val="clear" w:color="auto" w:fill="FFFF00"/>
              </w:rPr>
              <w:t>&lt;AWS_IAM_ROLE_ARN&gt;</w:t>
            </w:r>
            <w:r w:rsidRPr="006725F0">
              <w:rPr>
                <w:rFonts w:ascii="Calibri" w:hAnsi="Calibri" w:cs="Calibri"/>
                <w:color w:val="4472C4"/>
                <w:sz w:val="20"/>
                <w:szCs w:val="20"/>
              </w:rPr>
              <w:t>",</w:t>
            </w:r>
          </w:p>
          <w:p w14:paraId="324F43CD"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"Effect": "Allow",</w:t>
            </w:r>
          </w:p>
          <w:p w14:paraId="25E8CECA"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"Condition": {</w:t>
            </w:r>
          </w:p>
          <w:p w14:paraId="6F51E183"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w:t>
            </w:r>
            <w:proofErr w:type="spellStart"/>
            <w:r w:rsidRPr="006725F0">
              <w:rPr>
                <w:rFonts w:ascii="Calibri" w:hAnsi="Calibri" w:cs="Calibri"/>
                <w:color w:val="4472C4"/>
                <w:sz w:val="20"/>
                <w:szCs w:val="20"/>
              </w:rPr>
              <w:t>StringEquals</w:t>
            </w:r>
            <w:proofErr w:type="spellEnd"/>
            <w:r w:rsidRPr="006725F0">
              <w:rPr>
                <w:rFonts w:ascii="Calibri" w:hAnsi="Calibri" w:cs="Calibri"/>
                <w:color w:val="4472C4"/>
                <w:sz w:val="20"/>
                <w:szCs w:val="20"/>
              </w:rPr>
              <w:t>": {</w:t>
            </w:r>
          </w:p>
          <w:p w14:paraId="33455F65"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w:t>
            </w:r>
            <w:proofErr w:type="spellStart"/>
            <w:proofErr w:type="gramStart"/>
            <w:r w:rsidRPr="006725F0">
              <w:rPr>
                <w:rFonts w:ascii="Calibri" w:hAnsi="Calibri" w:cs="Calibri"/>
                <w:color w:val="4472C4"/>
                <w:sz w:val="20"/>
                <w:szCs w:val="20"/>
              </w:rPr>
              <w:t>sts:ExternalId</w:t>
            </w:r>
            <w:proofErr w:type="spellEnd"/>
            <w:proofErr w:type="gramEnd"/>
            <w:r w:rsidRPr="006725F0">
              <w:rPr>
                <w:rFonts w:ascii="Calibri" w:hAnsi="Calibri" w:cs="Calibri"/>
                <w:color w:val="4472C4"/>
                <w:sz w:val="20"/>
                <w:szCs w:val="20"/>
              </w:rPr>
              <w:t>": "</w:t>
            </w:r>
            <w:r w:rsidRPr="006725F0">
              <w:rPr>
                <w:rFonts w:ascii="Calibri" w:hAnsi="Calibri" w:cs="Calibri"/>
                <w:b/>
                <w:bCs/>
                <w:color w:val="4472C4"/>
                <w:sz w:val="20"/>
                <w:szCs w:val="20"/>
                <w:shd w:val="clear" w:color="auto" w:fill="FFFF00"/>
              </w:rPr>
              <w:t>&lt;AWS_EXTERNAL_ID&gt;</w:t>
            </w:r>
            <w:r w:rsidRPr="006725F0">
              <w:rPr>
                <w:rFonts w:ascii="Calibri" w:hAnsi="Calibri" w:cs="Calibri"/>
                <w:color w:val="4472C4"/>
                <w:sz w:val="20"/>
                <w:szCs w:val="20"/>
              </w:rPr>
              <w:t>"</w:t>
            </w:r>
          </w:p>
          <w:p w14:paraId="07696276"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w:t>
            </w:r>
          </w:p>
          <w:p w14:paraId="70F30841"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w:t>
            </w:r>
          </w:p>
          <w:p w14:paraId="36909914"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w:t>
            </w:r>
          </w:p>
          <w:p w14:paraId="644D6AA8"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w:t>
            </w:r>
          </w:p>
          <w:p w14:paraId="0901996F" w14:textId="77777777" w:rsidR="009E4350" w:rsidRPr="006725F0" w:rsidRDefault="00637633">
            <w:pPr>
              <w:pStyle w:val="TableContents"/>
              <w:rPr>
                <w:rFonts w:ascii="Calibri" w:hAnsi="Calibri" w:cs="Calibri"/>
              </w:rPr>
            </w:pPr>
            <w:r w:rsidRPr="006725F0">
              <w:rPr>
                <w:rFonts w:ascii="Calibri" w:hAnsi="Calibri" w:cs="Calibri"/>
                <w:color w:val="4472C4"/>
                <w:sz w:val="20"/>
                <w:szCs w:val="20"/>
              </w:rPr>
              <w:t>}</w:t>
            </w:r>
          </w:p>
        </w:tc>
      </w:tr>
    </w:tbl>
    <w:p w14:paraId="364010CD" w14:textId="77777777" w:rsidR="009E4350" w:rsidRPr="006725F0" w:rsidRDefault="009E4350">
      <w:pPr>
        <w:pStyle w:val="LO-normal1"/>
        <w:rPr>
          <w:rFonts w:ascii="Calibri" w:hAnsi="Calibri" w:cs="Calibri"/>
          <w:sz w:val="20"/>
          <w:szCs w:val="20"/>
        </w:rPr>
      </w:pPr>
    </w:p>
    <w:p w14:paraId="52D15CC4" w14:textId="77777777" w:rsidR="009E4350" w:rsidRPr="006725F0" w:rsidRDefault="009E4350">
      <w:pPr>
        <w:pStyle w:val="LO-normal1"/>
        <w:rPr>
          <w:rFonts w:ascii="Calibri" w:hAnsi="Calibri" w:cs="Calibri"/>
        </w:rPr>
      </w:pPr>
      <w:r w:rsidRPr="006725F0">
        <w:rPr>
          <w:rFonts w:ascii="Calibri" w:hAnsi="Calibri" w:cs="Calibri"/>
          <w:sz w:val="20"/>
          <w:szCs w:val="20"/>
        </w:rPr>
        <w:t>6. Finally name the inline policy and finish creating it.</w:t>
      </w:r>
    </w:p>
    <w:p w14:paraId="44E0B24E" w14:textId="77777777" w:rsidR="009E4350" w:rsidRPr="006725F0" w:rsidRDefault="009E4350">
      <w:pPr>
        <w:pStyle w:val="LO-normal1"/>
        <w:rPr>
          <w:rFonts w:ascii="Calibri" w:hAnsi="Calibri" w:cs="Calibri"/>
          <w:sz w:val="20"/>
          <w:szCs w:val="20"/>
        </w:rPr>
      </w:pPr>
    </w:p>
    <w:p w14:paraId="7B2531C6" w14:textId="77777777" w:rsidR="009E4350" w:rsidRPr="006725F0" w:rsidRDefault="009E4350">
      <w:pPr>
        <w:pStyle w:val="LO-normal1"/>
        <w:rPr>
          <w:rFonts w:ascii="Calibri" w:hAnsi="Calibri" w:cs="Calibri"/>
        </w:rPr>
      </w:pPr>
      <w:r w:rsidRPr="006725F0">
        <w:rPr>
          <w:rFonts w:ascii="Calibri" w:hAnsi="Calibri" w:cs="Calibri"/>
          <w:sz w:val="20"/>
          <w:szCs w:val="20"/>
        </w:rPr>
        <w:t>7. Note down the IAM user access key and secret key</w:t>
      </w:r>
    </w:p>
    <w:p w14:paraId="5CF37828" w14:textId="77777777" w:rsidR="009E4350" w:rsidRPr="006725F0" w:rsidRDefault="009E4350">
      <w:pPr>
        <w:pStyle w:val="LO-normal1"/>
        <w:rPr>
          <w:rFonts w:ascii="Calibri" w:hAnsi="Calibri" w:cs="Calibri"/>
          <w:sz w:val="20"/>
          <w:szCs w:val="20"/>
        </w:rPr>
      </w:pPr>
    </w:p>
    <w:p w14:paraId="035580DC" w14:textId="77777777" w:rsidR="009E4350" w:rsidRPr="006725F0" w:rsidRDefault="00566BBD">
      <w:pPr>
        <w:pStyle w:val="LO-normal1"/>
        <w:rPr>
          <w:rFonts w:ascii="Calibri" w:hAnsi="Calibri" w:cs="Calibri"/>
          <w:sz w:val="20"/>
          <w:szCs w:val="20"/>
        </w:rPr>
      </w:pPr>
      <w:r>
        <w:rPr>
          <w:noProof/>
        </w:rPr>
        <w:drawing>
          <wp:anchor distT="0" distB="0" distL="0" distR="0" simplePos="0" relativeHeight="251659264" behindDoc="0" locked="0" layoutInCell="1" allowOverlap="1" wp14:anchorId="3DBD273A" wp14:editId="1C96AFEB">
            <wp:simplePos x="0" y="0"/>
            <wp:positionH relativeFrom="column">
              <wp:align>center</wp:align>
            </wp:positionH>
            <wp:positionV relativeFrom="paragraph">
              <wp:align>top</wp:align>
            </wp:positionV>
            <wp:extent cx="5942965" cy="2562225"/>
            <wp:effectExtent l="0" t="0" r="0" b="0"/>
            <wp:wrapSquare wrapText="largest"/>
            <wp:docPr id="60"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2965" cy="25622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23D21BC" w14:textId="77777777" w:rsidR="009E4350" w:rsidRPr="006725F0" w:rsidRDefault="009E4350">
      <w:pPr>
        <w:pStyle w:val="LO-normal1"/>
        <w:pBdr>
          <w:top w:val="none" w:sz="0" w:space="0" w:color="000000"/>
          <w:left w:val="none" w:sz="0" w:space="0" w:color="000000"/>
          <w:bottom w:val="none" w:sz="0" w:space="0" w:color="000000"/>
          <w:right w:val="none" w:sz="0" w:space="0" w:color="000000"/>
        </w:pBdr>
        <w:rPr>
          <w:rFonts w:ascii="Calibri" w:hAnsi="Calibri" w:cs="Calibri"/>
        </w:rPr>
      </w:pPr>
      <w:r w:rsidRPr="006725F0">
        <w:rPr>
          <w:rFonts w:ascii="Calibri" w:hAnsi="Calibri" w:cs="Calibri"/>
          <w:sz w:val="20"/>
          <w:szCs w:val="20"/>
        </w:rPr>
        <w:t>8. Note down the ARN of the IAM user created as it is required for further steps and terraform configuration.</w:t>
      </w:r>
    </w:p>
    <w:p w14:paraId="7E43EA68" w14:textId="77777777" w:rsidR="009E4350" w:rsidRPr="006725F0" w:rsidRDefault="009E4350">
      <w:pPr>
        <w:pStyle w:val="LO-normal1"/>
        <w:rPr>
          <w:rFonts w:ascii="Calibri" w:hAnsi="Calibri" w:cs="Calibri"/>
          <w:bCs/>
          <w:color w:val="434343"/>
          <w:sz w:val="28"/>
          <w:szCs w:val="28"/>
        </w:rPr>
      </w:pPr>
    </w:p>
    <w:p w14:paraId="0E849212" w14:textId="77777777" w:rsidR="009E4350" w:rsidRPr="006725F0" w:rsidRDefault="009E4350">
      <w:pPr>
        <w:pStyle w:val="LO-normal1"/>
        <w:rPr>
          <w:rFonts w:ascii="Calibri" w:hAnsi="Calibri" w:cs="Calibri"/>
          <w:bCs/>
          <w:color w:val="434343"/>
          <w:sz w:val="28"/>
          <w:szCs w:val="28"/>
        </w:rPr>
      </w:pPr>
    </w:p>
    <w:p w14:paraId="0EE47184" w14:textId="77777777"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19" w:name="_Toc86222644"/>
      <w:bookmarkStart w:id="20" w:name="_Toc86913733"/>
      <w:r w:rsidRPr="006725F0">
        <w:rPr>
          <w:rFonts w:ascii="Calibri" w:eastAsia="Times New Roman" w:hAnsi="Calibri" w:cs="Calibri"/>
          <w:color w:val="2F5496"/>
          <w:sz w:val="26"/>
          <w:szCs w:val="26"/>
          <w:lang w:val="en-MY" w:eastAsia="en-US" w:bidi="ar-SA"/>
        </w:rPr>
        <w:t>Update IAM Role with Trust Policy</w:t>
      </w:r>
      <w:bookmarkEnd w:id="19"/>
      <w:bookmarkEnd w:id="20"/>
    </w:p>
    <w:p w14:paraId="6CE39889" w14:textId="77777777" w:rsidR="009E4350" w:rsidRPr="006725F0" w:rsidRDefault="009E4350">
      <w:pPr>
        <w:pStyle w:val="LO-normal1"/>
        <w:rPr>
          <w:rFonts w:ascii="Calibri" w:hAnsi="Calibri" w:cs="Calibri"/>
          <w:b/>
        </w:rPr>
      </w:pPr>
    </w:p>
    <w:p w14:paraId="725FB9D3" w14:textId="77777777" w:rsidR="009E4350" w:rsidRPr="006725F0" w:rsidRDefault="00EF1274" w:rsidP="00FE4B9C">
      <w:pPr>
        <w:pStyle w:val="LO-normal1"/>
        <w:numPr>
          <w:ilvl w:val="0"/>
          <w:numId w:val="3"/>
        </w:numPr>
        <w:rPr>
          <w:rFonts w:ascii="Calibri" w:hAnsi="Calibri" w:cs="Calibri"/>
        </w:rPr>
      </w:pPr>
      <w:r w:rsidRPr="006725F0">
        <w:rPr>
          <w:rFonts w:ascii="Calibri" w:hAnsi="Calibri" w:cs="Calibri"/>
          <w:sz w:val="20"/>
          <w:szCs w:val="20"/>
        </w:rPr>
        <w:t>Finally,</w:t>
      </w:r>
      <w:r w:rsidR="009E4350" w:rsidRPr="006725F0">
        <w:rPr>
          <w:rFonts w:ascii="Calibri" w:hAnsi="Calibri" w:cs="Calibri"/>
          <w:sz w:val="20"/>
          <w:szCs w:val="20"/>
        </w:rPr>
        <w:t xml:space="preserve"> time to update trust policy for the IAM role created in previous step. </w:t>
      </w:r>
      <w:r w:rsidRPr="006725F0">
        <w:rPr>
          <w:rFonts w:ascii="Calibri" w:hAnsi="Calibri" w:cs="Calibri"/>
          <w:sz w:val="20"/>
          <w:szCs w:val="20"/>
        </w:rPr>
        <w:t>So,</w:t>
      </w:r>
      <w:r w:rsidR="009E4350" w:rsidRPr="006725F0">
        <w:rPr>
          <w:rFonts w:ascii="Calibri" w:hAnsi="Calibri" w:cs="Calibri"/>
          <w:sz w:val="20"/>
          <w:szCs w:val="20"/>
        </w:rPr>
        <w:t xml:space="preserve"> within AWS console under IAM go to roles in access management, </w:t>
      </w:r>
      <w:r w:rsidRPr="006725F0">
        <w:rPr>
          <w:rFonts w:ascii="Calibri" w:hAnsi="Calibri" w:cs="Calibri"/>
          <w:sz w:val="20"/>
          <w:szCs w:val="20"/>
        </w:rPr>
        <w:t>select</w:t>
      </w:r>
      <w:r w:rsidR="009E4350" w:rsidRPr="006725F0">
        <w:rPr>
          <w:rFonts w:ascii="Calibri" w:hAnsi="Calibri" w:cs="Calibri"/>
          <w:sz w:val="20"/>
          <w:szCs w:val="20"/>
        </w:rPr>
        <w:t xml:space="preserve"> the role created in previous step. </w:t>
      </w:r>
    </w:p>
    <w:p w14:paraId="5D68CFCF" w14:textId="77777777" w:rsidR="009E4350" w:rsidRPr="006725F0" w:rsidRDefault="009E4350" w:rsidP="00FE4B9C">
      <w:pPr>
        <w:pStyle w:val="LO-normal1"/>
        <w:numPr>
          <w:ilvl w:val="0"/>
          <w:numId w:val="3"/>
        </w:numPr>
        <w:rPr>
          <w:rFonts w:ascii="Calibri" w:hAnsi="Calibri" w:cs="Calibri"/>
        </w:rPr>
      </w:pPr>
      <w:r w:rsidRPr="006725F0">
        <w:rPr>
          <w:rFonts w:ascii="Calibri" w:hAnsi="Calibri" w:cs="Calibri"/>
          <w:sz w:val="20"/>
          <w:szCs w:val="20"/>
        </w:rPr>
        <w:lastRenderedPageBreak/>
        <w:t>Go to trust relationships and click on Edit trust relationship</w:t>
      </w:r>
    </w:p>
    <w:p w14:paraId="18F9114B" w14:textId="77777777" w:rsidR="009E4350" w:rsidRPr="006725F0" w:rsidRDefault="009E4350" w:rsidP="00FE4B9C">
      <w:pPr>
        <w:pStyle w:val="LO-normal1"/>
        <w:numPr>
          <w:ilvl w:val="0"/>
          <w:numId w:val="3"/>
        </w:numPr>
        <w:rPr>
          <w:rFonts w:ascii="Calibri" w:hAnsi="Calibri" w:cs="Calibri"/>
        </w:rPr>
      </w:pPr>
      <w:r w:rsidRPr="006725F0">
        <w:rPr>
          <w:rFonts w:ascii="Calibri" w:hAnsi="Calibri" w:cs="Calibri"/>
          <w:sz w:val="20"/>
          <w:szCs w:val="20"/>
        </w:rPr>
        <w:t xml:space="preserve">Now update the policy document using the below template with update on IAM user </w:t>
      </w:r>
      <w:r w:rsidR="00EF1274" w:rsidRPr="006725F0">
        <w:rPr>
          <w:rFonts w:ascii="Calibri" w:hAnsi="Calibri" w:cs="Calibri"/>
          <w:sz w:val="20"/>
          <w:szCs w:val="20"/>
        </w:rPr>
        <w:t>ARN</w:t>
      </w:r>
      <w:r w:rsidRPr="006725F0">
        <w:rPr>
          <w:rFonts w:ascii="Calibri" w:hAnsi="Calibri" w:cs="Calibri"/>
          <w:sz w:val="20"/>
          <w:szCs w:val="20"/>
        </w:rPr>
        <w:t xml:space="preserve"> and finish update trust policy</w:t>
      </w:r>
    </w:p>
    <w:p w14:paraId="26191C9A" w14:textId="77777777" w:rsidR="009E4350" w:rsidRPr="006725F0" w:rsidRDefault="009E4350">
      <w:pPr>
        <w:pStyle w:val="LO-normal1"/>
        <w:rPr>
          <w:rFonts w:ascii="Calibri" w:hAnsi="Calibri" w:cs="Calibri"/>
          <w:sz w:val="20"/>
          <w:szCs w:val="20"/>
        </w:rPr>
      </w:pPr>
    </w:p>
    <w:tbl>
      <w:tblPr>
        <w:tblW w:w="0" w:type="auto"/>
        <w:tblLayout w:type="fixed"/>
        <w:tblCellMar>
          <w:left w:w="0" w:type="dxa"/>
          <w:right w:w="0" w:type="dxa"/>
        </w:tblCellMar>
        <w:tblLook w:val="0000" w:firstRow="0" w:lastRow="0" w:firstColumn="0" w:lastColumn="0" w:noHBand="0" w:noVBand="0"/>
      </w:tblPr>
      <w:tblGrid>
        <w:gridCol w:w="9360"/>
      </w:tblGrid>
      <w:tr w:rsidR="009E4350" w:rsidRPr="006725F0" w14:paraId="1294EBFA" w14:textId="77777777">
        <w:tc>
          <w:tcPr>
            <w:tcW w:w="9360" w:type="dxa"/>
            <w:shd w:val="clear" w:color="auto" w:fill="auto"/>
          </w:tcPr>
          <w:p w14:paraId="2C6AF5D2"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w:t>
            </w:r>
          </w:p>
          <w:p w14:paraId="1E6543C5"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"Version": "2012-10-17",</w:t>
            </w:r>
          </w:p>
          <w:p w14:paraId="2DE5A52C"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"Statement": [</w:t>
            </w:r>
          </w:p>
          <w:p w14:paraId="5DFE6332"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
          <w:p w14:paraId="033069AE"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"Effect": "Allow",</w:t>
            </w:r>
          </w:p>
          <w:p w14:paraId="7352FCFE"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"Principal": {</w:t>
            </w:r>
          </w:p>
          <w:p w14:paraId="51C092BD"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"AWS": "&lt;IAM_USER_ARN&gt;"</w:t>
            </w:r>
          </w:p>
          <w:p w14:paraId="63CA2DCE"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
          <w:p w14:paraId="5E4C2D2C"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"Action": [</w:t>
            </w:r>
          </w:p>
          <w:p w14:paraId="2B6DDC0F"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roofErr w:type="spellStart"/>
            <w:proofErr w:type="gramStart"/>
            <w:r w:rsidRPr="00C65B57">
              <w:rPr>
                <w:rFonts w:ascii="Calibri" w:hAnsi="Calibri" w:cs="Calibri"/>
                <w:color w:val="4472C4"/>
                <w:sz w:val="20"/>
                <w:szCs w:val="20"/>
                <w:shd w:val="clear" w:color="auto" w:fill="FFFFFF"/>
              </w:rPr>
              <w:t>sts:AssumeRole</w:t>
            </w:r>
            <w:proofErr w:type="spellEnd"/>
            <w:proofErr w:type="gramEnd"/>
            <w:r w:rsidRPr="00C65B57">
              <w:rPr>
                <w:rFonts w:ascii="Calibri" w:hAnsi="Calibri" w:cs="Calibri"/>
                <w:color w:val="4472C4"/>
                <w:sz w:val="20"/>
                <w:szCs w:val="20"/>
                <w:shd w:val="clear" w:color="auto" w:fill="FFFFFF"/>
              </w:rPr>
              <w:t>",</w:t>
            </w:r>
          </w:p>
          <w:p w14:paraId="309FF495"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roofErr w:type="spellStart"/>
            <w:proofErr w:type="gramStart"/>
            <w:r w:rsidRPr="00C65B57">
              <w:rPr>
                <w:rFonts w:ascii="Calibri" w:hAnsi="Calibri" w:cs="Calibri"/>
                <w:color w:val="4472C4"/>
                <w:sz w:val="20"/>
                <w:szCs w:val="20"/>
                <w:shd w:val="clear" w:color="auto" w:fill="FFFFFF"/>
              </w:rPr>
              <w:t>sts:TagSession</w:t>
            </w:r>
            <w:proofErr w:type="spellEnd"/>
            <w:proofErr w:type="gramEnd"/>
            <w:r w:rsidRPr="00C65B57">
              <w:rPr>
                <w:rFonts w:ascii="Calibri" w:hAnsi="Calibri" w:cs="Calibri"/>
                <w:color w:val="4472C4"/>
                <w:sz w:val="20"/>
                <w:szCs w:val="20"/>
                <w:shd w:val="clear" w:color="auto" w:fill="FFFFFF"/>
              </w:rPr>
              <w:t>"</w:t>
            </w:r>
          </w:p>
          <w:p w14:paraId="0376B666"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
          <w:p w14:paraId="7C40185B"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"Condition": {</w:t>
            </w:r>
          </w:p>
          <w:p w14:paraId="41F348D4"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roofErr w:type="spellStart"/>
            <w:r w:rsidRPr="00C65B57">
              <w:rPr>
                <w:rFonts w:ascii="Calibri" w:hAnsi="Calibri" w:cs="Calibri"/>
                <w:color w:val="4472C4"/>
                <w:sz w:val="20"/>
                <w:szCs w:val="20"/>
                <w:shd w:val="clear" w:color="auto" w:fill="FFFFFF"/>
              </w:rPr>
              <w:t>StringEquals</w:t>
            </w:r>
            <w:proofErr w:type="spellEnd"/>
            <w:r w:rsidRPr="00C65B57">
              <w:rPr>
                <w:rFonts w:ascii="Calibri" w:hAnsi="Calibri" w:cs="Calibri"/>
                <w:color w:val="4472C4"/>
                <w:sz w:val="20"/>
                <w:szCs w:val="20"/>
                <w:shd w:val="clear" w:color="auto" w:fill="FFFFFF"/>
              </w:rPr>
              <w:t>": {</w:t>
            </w:r>
          </w:p>
          <w:p w14:paraId="2D3DCAE7"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roofErr w:type="spellStart"/>
            <w:proofErr w:type="gramStart"/>
            <w:r w:rsidRPr="00C65B57">
              <w:rPr>
                <w:rFonts w:ascii="Calibri" w:hAnsi="Calibri" w:cs="Calibri"/>
                <w:color w:val="4472C4"/>
                <w:sz w:val="20"/>
                <w:szCs w:val="20"/>
                <w:shd w:val="clear" w:color="auto" w:fill="FFFFFF"/>
              </w:rPr>
              <w:t>sts:ExternalId</w:t>
            </w:r>
            <w:proofErr w:type="spellEnd"/>
            <w:proofErr w:type="gramEnd"/>
            <w:r w:rsidRPr="00C65B57">
              <w:rPr>
                <w:rFonts w:ascii="Calibri" w:hAnsi="Calibri" w:cs="Calibri"/>
                <w:color w:val="4472C4"/>
                <w:sz w:val="20"/>
                <w:szCs w:val="20"/>
                <w:shd w:val="clear" w:color="auto" w:fill="FFFFFF"/>
              </w:rPr>
              <w:t>": "&lt;AWS_EXTERNAL_ID&gt;"</w:t>
            </w:r>
          </w:p>
          <w:p w14:paraId="369DCA3F"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
          <w:p w14:paraId="5E64B3EB"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
          <w:p w14:paraId="585720D3"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
          <w:p w14:paraId="2193326B"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
          <w:p w14:paraId="2701FEB3" w14:textId="77777777" w:rsidR="009E4350" w:rsidRPr="006725F0" w:rsidRDefault="00C65B57" w:rsidP="00C65B57">
            <w:pPr>
              <w:pStyle w:val="TableContents"/>
              <w:rPr>
                <w:rFonts w:ascii="Calibri" w:hAnsi="Calibri" w:cs="Calibri"/>
              </w:rPr>
            </w:pPr>
            <w:r w:rsidRPr="00C65B57">
              <w:rPr>
                <w:rFonts w:ascii="Calibri" w:hAnsi="Calibri" w:cs="Calibri"/>
                <w:color w:val="4472C4"/>
                <w:sz w:val="20"/>
                <w:szCs w:val="20"/>
                <w:shd w:val="clear" w:color="auto" w:fill="FFFFFF"/>
              </w:rPr>
              <w:t>}</w:t>
            </w:r>
          </w:p>
        </w:tc>
      </w:tr>
    </w:tbl>
    <w:p w14:paraId="762D8C37" w14:textId="77777777" w:rsidR="009E4350" w:rsidRPr="006725F0" w:rsidRDefault="009E4350">
      <w:pPr>
        <w:pStyle w:val="LO-normal1"/>
        <w:rPr>
          <w:rFonts w:ascii="Calibri" w:hAnsi="Calibri" w:cs="Calibri"/>
          <w:sz w:val="20"/>
          <w:szCs w:val="20"/>
        </w:rPr>
      </w:pPr>
    </w:p>
    <w:p w14:paraId="4C69153D" w14:textId="77777777" w:rsidR="006E0994" w:rsidRPr="006725F0" w:rsidRDefault="006E0994">
      <w:pPr>
        <w:pStyle w:val="LO-normal1"/>
        <w:rPr>
          <w:rFonts w:ascii="Calibri" w:hAnsi="Calibri" w:cs="Calibri"/>
          <w:sz w:val="20"/>
          <w:szCs w:val="20"/>
        </w:rPr>
      </w:pPr>
      <w:r w:rsidRPr="006725F0">
        <w:rPr>
          <w:rFonts w:ascii="Calibri" w:hAnsi="Calibri" w:cs="Calibri"/>
          <w:sz w:val="20"/>
          <w:szCs w:val="20"/>
        </w:rPr>
        <w:t>External ID is from the first step of IAM.  “terraform”</w:t>
      </w:r>
    </w:p>
    <w:p w14:paraId="7660975A" w14:textId="77777777" w:rsidR="009E4350" w:rsidRPr="006725F0" w:rsidRDefault="009E4350">
      <w:pPr>
        <w:pStyle w:val="LO-normal1"/>
        <w:rPr>
          <w:rFonts w:ascii="Calibri" w:hAnsi="Calibri" w:cs="Calibri"/>
        </w:rPr>
      </w:pPr>
      <w:r w:rsidRPr="006725F0">
        <w:rPr>
          <w:rFonts w:ascii="Calibri" w:hAnsi="Calibri" w:cs="Calibri"/>
          <w:sz w:val="20"/>
          <w:szCs w:val="20"/>
        </w:rPr>
        <w:t>Now we have completed the following steps</w:t>
      </w:r>
    </w:p>
    <w:p w14:paraId="729B61DC" w14:textId="77777777" w:rsidR="009E4350" w:rsidRPr="006725F0" w:rsidRDefault="009E4350">
      <w:pPr>
        <w:pStyle w:val="LO-normal1"/>
        <w:rPr>
          <w:rFonts w:ascii="Calibri" w:hAnsi="Calibri" w:cs="Calibri"/>
        </w:rPr>
      </w:pPr>
      <w:r w:rsidRPr="006725F0">
        <w:rPr>
          <w:rFonts w:ascii="Calibri" w:hAnsi="Calibri" w:cs="Calibri"/>
          <w:sz w:val="20"/>
          <w:szCs w:val="20"/>
        </w:rPr>
        <w:t>1. Created IAM role (</w:t>
      </w:r>
      <w:r w:rsidRPr="006725F0">
        <w:rPr>
          <w:rFonts w:ascii="Calibri" w:hAnsi="Calibri" w:cs="Calibri"/>
          <w:sz w:val="20"/>
          <w:szCs w:val="20"/>
          <w:shd w:val="clear" w:color="auto" w:fill="FFFF00"/>
        </w:rPr>
        <w:t>ARN to be noted</w:t>
      </w:r>
      <w:r w:rsidRPr="006725F0">
        <w:rPr>
          <w:rFonts w:ascii="Calibri" w:hAnsi="Calibri" w:cs="Calibri"/>
          <w:sz w:val="20"/>
          <w:szCs w:val="20"/>
        </w:rPr>
        <w:t>)</w:t>
      </w:r>
    </w:p>
    <w:p w14:paraId="4E063307"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2. Assigned permission policy to manage </w:t>
      </w:r>
      <w:r w:rsidR="00EF1274" w:rsidRPr="006725F0">
        <w:rPr>
          <w:rFonts w:ascii="Calibri" w:hAnsi="Calibri" w:cs="Calibri"/>
          <w:sz w:val="20"/>
          <w:szCs w:val="20"/>
        </w:rPr>
        <w:t>AWS</w:t>
      </w:r>
      <w:r w:rsidRPr="006725F0">
        <w:rPr>
          <w:rFonts w:ascii="Calibri" w:hAnsi="Calibri" w:cs="Calibri"/>
          <w:sz w:val="20"/>
          <w:szCs w:val="20"/>
        </w:rPr>
        <w:t xml:space="preserve"> resources</w:t>
      </w:r>
    </w:p>
    <w:p w14:paraId="5EE061FE"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3. Created IAM user that issues </w:t>
      </w:r>
      <w:r w:rsidR="00EF1274" w:rsidRPr="006725F0">
        <w:rPr>
          <w:rFonts w:ascii="Calibri" w:hAnsi="Calibri" w:cs="Calibri"/>
          <w:sz w:val="20"/>
          <w:szCs w:val="20"/>
        </w:rPr>
        <w:t>access</w:t>
      </w:r>
      <w:r w:rsidRPr="006725F0">
        <w:rPr>
          <w:rFonts w:ascii="Calibri" w:hAnsi="Calibri" w:cs="Calibri"/>
          <w:sz w:val="20"/>
          <w:szCs w:val="20"/>
        </w:rPr>
        <w:t xml:space="preserve"> key and secret key as well (</w:t>
      </w:r>
      <w:r w:rsidRPr="006725F0">
        <w:rPr>
          <w:rFonts w:ascii="Calibri" w:hAnsi="Calibri" w:cs="Calibri"/>
          <w:sz w:val="20"/>
          <w:szCs w:val="20"/>
          <w:shd w:val="clear" w:color="auto" w:fill="FFFF00"/>
        </w:rPr>
        <w:t>ARN, access key and secret key to be noted</w:t>
      </w:r>
      <w:r w:rsidRPr="006725F0">
        <w:rPr>
          <w:rFonts w:ascii="Calibri" w:hAnsi="Calibri" w:cs="Calibri"/>
          <w:sz w:val="20"/>
          <w:szCs w:val="20"/>
        </w:rPr>
        <w:t>)</w:t>
      </w:r>
    </w:p>
    <w:p w14:paraId="611C2DEE" w14:textId="77777777" w:rsidR="009E4350" w:rsidRPr="006725F0" w:rsidRDefault="009E4350">
      <w:pPr>
        <w:pStyle w:val="LO-normal1"/>
        <w:rPr>
          <w:rFonts w:ascii="Calibri" w:hAnsi="Calibri" w:cs="Calibri"/>
        </w:rPr>
      </w:pPr>
      <w:r w:rsidRPr="006725F0">
        <w:rPr>
          <w:rFonts w:ascii="Calibri" w:hAnsi="Calibri" w:cs="Calibri"/>
          <w:sz w:val="20"/>
          <w:szCs w:val="20"/>
        </w:rPr>
        <w:t>4. Created and assigned IAM assume policy to IAM user to assume the IAM role</w:t>
      </w:r>
    </w:p>
    <w:p w14:paraId="111AE971" w14:textId="77777777" w:rsidR="009E4350" w:rsidRPr="006725F0" w:rsidRDefault="009E4350">
      <w:pPr>
        <w:pStyle w:val="LO-normal1"/>
        <w:rPr>
          <w:rFonts w:ascii="Calibri" w:hAnsi="Calibri" w:cs="Calibri"/>
        </w:rPr>
      </w:pPr>
      <w:r w:rsidRPr="006725F0">
        <w:rPr>
          <w:rFonts w:ascii="Calibri" w:hAnsi="Calibri" w:cs="Calibri"/>
          <w:sz w:val="20"/>
          <w:szCs w:val="20"/>
        </w:rPr>
        <w:t>5. Updated trust policy in IAM role to allow IAM user to assume the role</w:t>
      </w:r>
    </w:p>
    <w:p w14:paraId="507A4FB1" w14:textId="77777777" w:rsidR="009E4350" w:rsidRPr="006725F0" w:rsidRDefault="009E4350">
      <w:pPr>
        <w:pStyle w:val="LO-normal1"/>
        <w:rPr>
          <w:rFonts w:ascii="Calibri" w:hAnsi="Calibri" w:cs="Calibri"/>
        </w:rPr>
      </w:pPr>
    </w:p>
    <w:p w14:paraId="7F50299D" w14:textId="77777777" w:rsidR="009E4350" w:rsidRPr="006725F0" w:rsidRDefault="009E4350">
      <w:pPr>
        <w:pStyle w:val="LO-normal1"/>
        <w:rPr>
          <w:rFonts w:ascii="Calibri" w:hAnsi="Calibri" w:cs="Calibri"/>
          <w:sz w:val="20"/>
          <w:szCs w:val="20"/>
        </w:rPr>
      </w:pPr>
    </w:p>
    <w:p w14:paraId="415976F4" w14:textId="77777777" w:rsidR="009E4350" w:rsidRPr="006725F0" w:rsidRDefault="009E4350">
      <w:pPr>
        <w:pStyle w:val="LO-normal1"/>
        <w:rPr>
          <w:rFonts w:ascii="Calibri" w:hAnsi="Calibri" w:cs="Calibri"/>
          <w:sz w:val="20"/>
          <w:szCs w:val="20"/>
        </w:rPr>
      </w:pPr>
    </w:p>
    <w:p w14:paraId="20353F7E" w14:textId="77777777" w:rsidR="009E4350" w:rsidRPr="006725F0" w:rsidRDefault="009E4350">
      <w:pPr>
        <w:pStyle w:val="LO-normal1"/>
        <w:rPr>
          <w:rFonts w:ascii="Calibri" w:hAnsi="Calibri" w:cs="Calibri"/>
          <w:sz w:val="20"/>
          <w:szCs w:val="20"/>
        </w:rPr>
      </w:pPr>
    </w:p>
    <w:p w14:paraId="35D177E0" w14:textId="77777777" w:rsidR="009E4350" w:rsidRPr="006725F0" w:rsidRDefault="009E4350">
      <w:pPr>
        <w:pStyle w:val="LO-normal1"/>
        <w:rPr>
          <w:rFonts w:ascii="Calibri" w:hAnsi="Calibri" w:cs="Calibri"/>
          <w:sz w:val="20"/>
          <w:szCs w:val="20"/>
        </w:rPr>
      </w:pPr>
    </w:p>
    <w:p w14:paraId="3FF0A192" w14:textId="77777777" w:rsidR="00C9420C" w:rsidRPr="006725F0" w:rsidRDefault="00C9420C">
      <w:pPr>
        <w:rPr>
          <w:rFonts w:ascii="Calibri" w:hAnsi="Calibri" w:cs="Calibri"/>
          <w:color w:val="2F5496"/>
          <w:sz w:val="32"/>
          <w:szCs w:val="32"/>
          <w:lang w:val="en-MY"/>
        </w:rPr>
      </w:pPr>
      <w:r w:rsidRPr="006725F0">
        <w:rPr>
          <w:rFonts w:ascii="Calibri" w:hAnsi="Calibri" w:cs="Calibri"/>
          <w:color w:val="2F5496"/>
          <w:sz w:val="32"/>
          <w:szCs w:val="32"/>
          <w:lang w:val="en-MY"/>
        </w:rPr>
        <w:br w:type="page"/>
      </w:r>
    </w:p>
    <w:p w14:paraId="0D7325AD" w14:textId="77777777" w:rsidR="009E4350" w:rsidRPr="006725F0" w:rsidRDefault="009E4350" w:rsidP="005F3D64">
      <w:pPr>
        <w:pStyle w:val="Heading1"/>
        <w:rPr>
          <w:rFonts w:ascii="Calibri" w:eastAsia="Times New Roman" w:hAnsi="Calibri" w:cs="Calibri"/>
          <w:color w:val="2F5496"/>
          <w:sz w:val="32"/>
          <w:szCs w:val="32"/>
          <w:lang w:val="en-MY" w:eastAsia="en-US" w:bidi="ar-SA"/>
        </w:rPr>
      </w:pPr>
      <w:bookmarkStart w:id="21" w:name="_Toc86222645"/>
      <w:bookmarkStart w:id="22" w:name="_Toc86913734"/>
      <w:r w:rsidRPr="006725F0">
        <w:rPr>
          <w:rFonts w:ascii="Calibri" w:eastAsia="Times New Roman" w:hAnsi="Calibri" w:cs="Calibri"/>
          <w:color w:val="2F5496"/>
          <w:sz w:val="32"/>
          <w:szCs w:val="32"/>
          <w:lang w:val="en-MY" w:eastAsia="en-US" w:bidi="ar-SA"/>
        </w:rPr>
        <w:lastRenderedPageBreak/>
        <w:t>Setup terraform backend and S3 bucket</w:t>
      </w:r>
      <w:bookmarkEnd w:id="21"/>
      <w:bookmarkEnd w:id="22"/>
      <w:r w:rsidR="00447244">
        <w:rPr>
          <w:rFonts w:ascii="Calibri" w:eastAsia="Times New Roman" w:hAnsi="Calibri" w:cs="Calibri"/>
          <w:color w:val="2F5496"/>
          <w:sz w:val="32"/>
          <w:szCs w:val="32"/>
          <w:lang w:val="en-MY" w:eastAsia="en-US" w:bidi="ar-SA"/>
        </w:rPr>
        <w:t xml:space="preserve"> (</w:t>
      </w:r>
      <w:proofErr w:type="spellStart"/>
      <w:r w:rsidR="00447244">
        <w:rPr>
          <w:rFonts w:ascii="Calibri" w:eastAsia="Times New Roman" w:hAnsi="Calibri" w:cs="Calibri"/>
          <w:color w:val="2F5496"/>
          <w:sz w:val="32"/>
          <w:szCs w:val="32"/>
          <w:lang w:val="en-MY" w:eastAsia="en-US" w:bidi="ar-SA"/>
        </w:rPr>
        <w:t>GitActions</w:t>
      </w:r>
      <w:proofErr w:type="spellEnd"/>
      <w:r w:rsidR="00447244">
        <w:rPr>
          <w:rFonts w:ascii="Calibri" w:eastAsia="Times New Roman" w:hAnsi="Calibri" w:cs="Calibri"/>
          <w:color w:val="2F5496"/>
          <w:sz w:val="32"/>
          <w:szCs w:val="32"/>
          <w:lang w:val="en-MY" w:eastAsia="en-US" w:bidi="ar-SA"/>
        </w:rPr>
        <w:t xml:space="preserve"> only)</w:t>
      </w:r>
    </w:p>
    <w:p w14:paraId="157903D7"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In this section, the terraform backend </w:t>
      </w:r>
      <w:r w:rsidR="005F3D64" w:rsidRPr="006725F0">
        <w:rPr>
          <w:rFonts w:ascii="Calibri" w:hAnsi="Calibri" w:cs="Calibri"/>
          <w:sz w:val="20"/>
          <w:szCs w:val="20"/>
        </w:rPr>
        <w:t>resources</w:t>
      </w:r>
      <w:r w:rsidRPr="006725F0">
        <w:rPr>
          <w:rFonts w:ascii="Calibri" w:hAnsi="Calibri" w:cs="Calibri"/>
          <w:sz w:val="20"/>
          <w:szCs w:val="20"/>
        </w:rPr>
        <w:t xml:space="preserve"> required to manage terraform state files and s3 bucket to store</w:t>
      </w:r>
      <w:r w:rsidR="005F3D64" w:rsidRPr="006725F0">
        <w:rPr>
          <w:rFonts w:ascii="Calibri" w:hAnsi="Calibri" w:cs="Calibri"/>
          <w:sz w:val="20"/>
          <w:szCs w:val="20"/>
        </w:rPr>
        <w:t xml:space="preserve"> </w:t>
      </w:r>
      <w:r w:rsidRPr="006725F0">
        <w:rPr>
          <w:rFonts w:ascii="Calibri" w:hAnsi="Calibri" w:cs="Calibri"/>
          <w:sz w:val="20"/>
          <w:szCs w:val="20"/>
        </w:rPr>
        <w:t>|</w:t>
      </w:r>
      <w:r w:rsidR="005F3D64" w:rsidRPr="006725F0">
        <w:rPr>
          <w:rFonts w:ascii="Calibri" w:hAnsi="Calibri" w:cs="Calibri"/>
          <w:sz w:val="20"/>
          <w:szCs w:val="20"/>
        </w:rPr>
        <w:t xml:space="preserve"> </w:t>
      </w:r>
      <w:r w:rsidRPr="006725F0">
        <w:rPr>
          <w:rFonts w:ascii="Calibri" w:hAnsi="Calibri" w:cs="Calibri"/>
          <w:sz w:val="20"/>
          <w:szCs w:val="20"/>
        </w:rPr>
        <w:t xml:space="preserve">manage terraform input files would be configured. </w:t>
      </w:r>
    </w:p>
    <w:p w14:paraId="5E95061A" w14:textId="77777777" w:rsidR="009E4350" w:rsidRPr="006725F0" w:rsidRDefault="009E4350" w:rsidP="00B62D57">
      <w:pPr>
        <w:pStyle w:val="LO-normal1"/>
        <w:rPr>
          <w:rFonts w:ascii="Calibri" w:hAnsi="Calibri" w:cs="Calibri"/>
          <w:sz w:val="20"/>
          <w:szCs w:val="20"/>
        </w:rPr>
      </w:pPr>
    </w:p>
    <w:p w14:paraId="1617F9BA" w14:textId="77777777" w:rsidR="00B62D57" w:rsidRPr="006725F0" w:rsidRDefault="00B62D57" w:rsidP="00FE4B9C">
      <w:pPr>
        <w:pStyle w:val="LO-normal1"/>
        <w:numPr>
          <w:ilvl w:val="0"/>
          <w:numId w:val="10"/>
        </w:numPr>
        <w:rPr>
          <w:rFonts w:ascii="Calibri" w:hAnsi="Calibri" w:cs="Calibri"/>
          <w:sz w:val="20"/>
          <w:szCs w:val="20"/>
        </w:rPr>
      </w:pPr>
      <w:r w:rsidRPr="006725F0">
        <w:rPr>
          <w:rFonts w:ascii="Calibri" w:hAnsi="Calibri" w:cs="Calibri"/>
          <w:sz w:val="20"/>
          <w:szCs w:val="20"/>
        </w:rPr>
        <w:t>A S3 bucket – to manage terraform state files</w:t>
      </w:r>
    </w:p>
    <w:p w14:paraId="30D405B9" w14:textId="77777777" w:rsidR="00B62D57" w:rsidRPr="006725F0" w:rsidRDefault="0026624C" w:rsidP="00FE4B9C">
      <w:pPr>
        <w:pStyle w:val="LO-normal1"/>
        <w:numPr>
          <w:ilvl w:val="0"/>
          <w:numId w:val="10"/>
        </w:numPr>
        <w:rPr>
          <w:rFonts w:ascii="Calibri" w:hAnsi="Calibri" w:cs="Calibri"/>
          <w:sz w:val="20"/>
          <w:szCs w:val="20"/>
        </w:rPr>
      </w:pPr>
      <w:r w:rsidRPr="006725F0">
        <w:rPr>
          <w:rFonts w:ascii="Calibri" w:hAnsi="Calibri" w:cs="Calibri"/>
          <w:sz w:val="20"/>
          <w:szCs w:val="20"/>
        </w:rPr>
        <w:t>A</w:t>
      </w:r>
      <w:r w:rsidR="00B62D57" w:rsidRPr="006725F0">
        <w:rPr>
          <w:rFonts w:ascii="Calibri" w:hAnsi="Calibri" w:cs="Calibri"/>
          <w:sz w:val="20"/>
          <w:szCs w:val="20"/>
        </w:rPr>
        <w:t xml:space="preserve"> S3 bucket – to manage terraform input files</w:t>
      </w:r>
    </w:p>
    <w:p w14:paraId="50EC6A0A" w14:textId="77777777" w:rsidR="00B62D57" w:rsidRPr="006725F0" w:rsidRDefault="00B62D57" w:rsidP="00FE4B9C">
      <w:pPr>
        <w:pStyle w:val="LO-normal1"/>
        <w:numPr>
          <w:ilvl w:val="0"/>
          <w:numId w:val="10"/>
        </w:numPr>
        <w:rPr>
          <w:rFonts w:ascii="Calibri" w:hAnsi="Calibri" w:cs="Calibri"/>
          <w:sz w:val="20"/>
          <w:szCs w:val="20"/>
        </w:rPr>
      </w:pPr>
      <w:r w:rsidRPr="006725F0">
        <w:rPr>
          <w:rFonts w:ascii="Calibri" w:hAnsi="Calibri" w:cs="Calibri"/>
          <w:sz w:val="20"/>
          <w:szCs w:val="20"/>
        </w:rPr>
        <w:t>A DynamoDB table – to manage terraform state lock for AWS resources provisioning pipeline</w:t>
      </w:r>
    </w:p>
    <w:p w14:paraId="18ACE7B0" w14:textId="77777777" w:rsidR="00B62D57" w:rsidRPr="006725F0" w:rsidRDefault="00B62D57" w:rsidP="00FE4B9C">
      <w:pPr>
        <w:pStyle w:val="LO-normal1"/>
        <w:numPr>
          <w:ilvl w:val="0"/>
          <w:numId w:val="10"/>
        </w:numPr>
        <w:rPr>
          <w:rFonts w:ascii="Calibri" w:hAnsi="Calibri" w:cs="Calibri"/>
          <w:sz w:val="20"/>
          <w:szCs w:val="20"/>
        </w:rPr>
      </w:pPr>
      <w:r w:rsidRPr="006725F0">
        <w:rPr>
          <w:rFonts w:ascii="Calibri" w:hAnsi="Calibri" w:cs="Calibri"/>
          <w:sz w:val="20"/>
          <w:szCs w:val="20"/>
        </w:rPr>
        <w:t>A DynamoDB table – to manage terraforms state lock for Kubernetes resources provisioning pipeline.</w:t>
      </w:r>
    </w:p>
    <w:p w14:paraId="3C410D8D" w14:textId="77777777" w:rsidR="009E4350" w:rsidRPr="006725F0" w:rsidRDefault="009E4350">
      <w:pPr>
        <w:pStyle w:val="LO-normal1"/>
        <w:rPr>
          <w:rFonts w:ascii="Calibri" w:hAnsi="Calibri" w:cs="Calibri"/>
          <w:b/>
          <w:sz w:val="20"/>
          <w:szCs w:val="20"/>
        </w:rPr>
      </w:pPr>
    </w:p>
    <w:p w14:paraId="26B1A00F" w14:textId="77777777" w:rsidR="009E4350" w:rsidRPr="006725F0" w:rsidRDefault="009E4350">
      <w:pPr>
        <w:pStyle w:val="LO-normal1"/>
        <w:rPr>
          <w:rFonts w:ascii="Calibri" w:hAnsi="Calibri" w:cs="Calibri"/>
          <w:sz w:val="20"/>
          <w:szCs w:val="20"/>
        </w:rPr>
      </w:pPr>
      <w:r w:rsidRPr="006725F0">
        <w:rPr>
          <w:rFonts w:ascii="Calibri" w:hAnsi="Calibri" w:cs="Calibri"/>
          <w:sz w:val="20"/>
          <w:szCs w:val="20"/>
        </w:rPr>
        <w:t xml:space="preserve">These resources may be provisioned </w:t>
      </w:r>
      <w:r w:rsidR="005F3D64" w:rsidRPr="006725F0">
        <w:rPr>
          <w:rFonts w:ascii="Calibri" w:hAnsi="Calibri" w:cs="Calibri"/>
          <w:sz w:val="20"/>
          <w:szCs w:val="20"/>
        </w:rPr>
        <w:t>automated</w:t>
      </w:r>
      <w:r w:rsidRPr="006725F0">
        <w:rPr>
          <w:rFonts w:ascii="Calibri" w:hAnsi="Calibri" w:cs="Calibri"/>
          <w:sz w:val="20"/>
          <w:szCs w:val="20"/>
        </w:rPr>
        <w:t xml:space="preserve"> | manual. It is recommended to use automated </w:t>
      </w:r>
      <w:r w:rsidR="005F3D64" w:rsidRPr="006725F0">
        <w:rPr>
          <w:rFonts w:ascii="Calibri" w:hAnsi="Calibri" w:cs="Calibri"/>
          <w:sz w:val="20"/>
          <w:szCs w:val="20"/>
        </w:rPr>
        <w:t>approach</w:t>
      </w:r>
      <w:r w:rsidRPr="006725F0">
        <w:rPr>
          <w:rFonts w:ascii="Calibri" w:hAnsi="Calibri" w:cs="Calibri"/>
          <w:sz w:val="20"/>
          <w:szCs w:val="20"/>
        </w:rPr>
        <w:t xml:space="preserve"> as it is quick and simple. </w:t>
      </w:r>
    </w:p>
    <w:p w14:paraId="07561E05" w14:textId="77777777"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23" w:name="_Toc86222646"/>
      <w:bookmarkStart w:id="24" w:name="_Toc86913735"/>
      <w:r w:rsidRPr="006725F0">
        <w:rPr>
          <w:rFonts w:ascii="Calibri" w:eastAsia="Times New Roman" w:hAnsi="Calibri" w:cs="Calibri"/>
          <w:color w:val="2F5496"/>
          <w:sz w:val="26"/>
          <w:szCs w:val="26"/>
          <w:lang w:val="en-MY" w:eastAsia="en-US" w:bidi="ar-SA"/>
        </w:rPr>
        <w:t>Option</w:t>
      </w:r>
      <w:r w:rsidR="005F3D64" w:rsidRPr="006725F0">
        <w:rPr>
          <w:rFonts w:ascii="Calibri" w:eastAsia="Times New Roman" w:hAnsi="Calibri" w:cs="Calibri"/>
          <w:color w:val="2F5496"/>
          <w:sz w:val="26"/>
          <w:szCs w:val="26"/>
          <w:lang w:val="en-MY" w:eastAsia="en-US" w:bidi="ar-SA"/>
        </w:rPr>
        <w:t>1:</w:t>
      </w:r>
      <w:r w:rsidRPr="006725F0">
        <w:rPr>
          <w:rFonts w:ascii="Calibri" w:eastAsia="Times New Roman" w:hAnsi="Calibri" w:cs="Calibri"/>
          <w:color w:val="2F5496"/>
          <w:sz w:val="26"/>
          <w:szCs w:val="26"/>
          <w:lang w:val="en-MY" w:eastAsia="en-US" w:bidi="ar-SA"/>
        </w:rPr>
        <w:t xml:space="preserve"> Using terraform automation</w:t>
      </w:r>
      <w:bookmarkEnd w:id="23"/>
      <w:bookmarkEnd w:id="24"/>
    </w:p>
    <w:p w14:paraId="0DCA4CA2" w14:textId="77777777" w:rsidR="009E4350" w:rsidRPr="006725F0" w:rsidRDefault="009E4350">
      <w:pPr>
        <w:pStyle w:val="LO-normal1"/>
        <w:rPr>
          <w:rFonts w:ascii="Calibri" w:hAnsi="Calibri" w:cs="Calibri"/>
          <w:b/>
          <w:sz w:val="20"/>
          <w:szCs w:val="20"/>
        </w:rPr>
      </w:pPr>
    </w:p>
    <w:p w14:paraId="24EA99C7" w14:textId="77777777" w:rsidR="009E4350" w:rsidRPr="006725F0" w:rsidRDefault="009E4350" w:rsidP="00FE4B9C">
      <w:pPr>
        <w:pStyle w:val="LO-normal1"/>
        <w:numPr>
          <w:ilvl w:val="0"/>
          <w:numId w:val="7"/>
        </w:numPr>
        <w:rPr>
          <w:rFonts w:ascii="Calibri" w:hAnsi="Calibri" w:cs="Calibri"/>
        </w:rPr>
      </w:pPr>
      <w:r w:rsidRPr="006725F0">
        <w:rPr>
          <w:rFonts w:ascii="Calibri" w:hAnsi="Calibri" w:cs="Calibri"/>
          <w:sz w:val="20"/>
          <w:szCs w:val="20"/>
        </w:rPr>
        <w:t>Identify a system on which terraform CLI can be performed</w:t>
      </w:r>
      <w:r w:rsidR="00196A4E" w:rsidRPr="006725F0">
        <w:rPr>
          <w:rFonts w:ascii="Calibri" w:hAnsi="Calibri" w:cs="Calibri"/>
          <w:sz w:val="20"/>
          <w:szCs w:val="20"/>
        </w:rPr>
        <w:t xml:space="preserve"> (checkout </w:t>
      </w:r>
      <w:r w:rsidR="000A5E7B">
        <w:rPr>
          <w:rFonts w:ascii="Calibri" w:hAnsi="Calibri" w:cs="Calibri"/>
          <w:sz w:val="20"/>
          <w:szCs w:val="20"/>
        </w:rPr>
        <w:t>develop</w:t>
      </w:r>
      <w:r w:rsidR="00FE52F0" w:rsidRPr="006725F0">
        <w:rPr>
          <w:rFonts w:ascii="Calibri" w:hAnsi="Calibri" w:cs="Calibri"/>
          <w:sz w:val="20"/>
          <w:szCs w:val="20"/>
        </w:rPr>
        <w:t xml:space="preserve"> branch)</w:t>
      </w:r>
    </w:p>
    <w:p w14:paraId="571A203D" w14:textId="77777777" w:rsidR="00C0626E" w:rsidRPr="00C0626E" w:rsidRDefault="00C0626E" w:rsidP="00FE4B9C">
      <w:pPr>
        <w:pStyle w:val="LO-normal1"/>
        <w:numPr>
          <w:ilvl w:val="0"/>
          <w:numId w:val="7"/>
        </w:numPr>
        <w:rPr>
          <w:rFonts w:ascii="Calibri" w:hAnsi="Calibri" w:cs="Calibri"/>
        </w:rPr>
      </w:pPr>
      <w:r>
        <w:rPr>
          <w:rFonts w:ascii="Calibri" w:hAnsi="Calibri" w:cs="Calibri"/>
          <w:sz w:val="20"/>
          <w:szCs w:val="20"/>
        </w:rPr>
        <w:t>If you don’t have the terraform CLI, then install it now.</w:t>
      </w:r>
    </w:p>
    <w:p w14:paraId="20539FCD" w14:textId="77777777" w:rsidR="009E4350" w:rsidRPr="006725F0" w:rsidRDefault="009E4350" w:rsidP="00C0626E">
      <w:pPr>
        <w:pStyle w:val="LO-normal1"/>
        <w:numPr>
          <w:ilvl w:val="1"/>
          <w:numId w:val="7"/>
        </w:numPr>
        <w:rPr>
          <w:rFonts w:ascii="Calibri" w:hAnsi="Calibri" w:cs="Calibri"/>
        </w:rPr>
      </w:pPr>
      <w:r w:rsidRPr="006725F0">
        <w:rPr>
          <w:rFonts w:ascii="Calibri" w:hAnsi="Calibri" w:cs="Calibri"/>
          <w:sz w:val="20"/>
          <w:szCs w:val="20"/>
        </w:rPr>
        <w:t xml:space="preserve">Download and setup terraform CLI. refer to url: </w:t>
      </w:r>
      <w:hyperlink r:id="rId34" w:history="1">
        <w:r w:rsidRPr="006725F0">
          <w:rPr>
            <w:rStyle w:val="Hyperlink"/>
            <w:rFonts w:ascii="Calibri" w:hAnsi="Calibri" w:cs="Calibri"/>
            <w:color w:val="1155CC"/>
            <w:sz w:val="20"/>
            <w:szCs w:val="20"/>
          </w:rPr>
          <w:t>https://www.terraform.io/downloads.html</w:t>
        </w:r>
      </w:hyperlink>
      <w:r w:rsidRPr="006725F0">
        <w:rPr>
          <w:rFonts w:ascii="Calibri" w:hAnsi="Calibri" w:cs="Calibri"/>
          <w:sz w:val="20"/>
          <w:szCs w:val="20"/>
        </w:rPr>
        <w:t xml:space="preserve"> (Install version 1.0.0)</w:t>
      </w:r>
    </w:p>
    <w:p w14:paraId="43263491" w14:textId="77777777" w:rsidR="009E4350" w:rsidRPr="006725F0" w:rsidRDefault="009E4350" w:rsidP="00FE4B9C">
      <w:pPr>
        <w:pStyle w:val="LO-normal1"/>
        <w:numPr>
          <w:ilvl w:val="0"/>
          <w:numId w:val="7"/>
        </w:numPr>
        <w:rPr>
          <w:rFonts w:ascii="Calibri" w:hAnsi="Calibri" w:cs="Calibri"/>
        </w:rPr>
      </w:pPr>
      <w:r w:rsidRPr="006725F0">
        <w:rPr>
          <w:rFonts w:ascii="Calibri" w:hAnsi="Calibri" w:cs="Calibri"/>
          <w:sz w:val="20"/>
          <w:szCs w:val="20"/>
        </w:rPr>
        <w:t xml:space="preserve">Setup a local directory and clone </w:t>
      </w:r>
      <w:r w:rsidR="00C0626E">
        <w:rPr>
          <w:rFonts w:ascii="Calibri" w:hAnsi="Calibri" w:cs="Calibri"/>
          <w:sz w:val="20"/>
          <w:szCs w:val="20"/>
        </w:rPr>
        <w:t>the forked</w:t>
      </w:r>
      <w:r w:rsidRPr="006725F0">
        <w:rPr>
          <w:rFonts w:ascii="Calibri" w:hAnsi="Calibri" w:cs="Calibri"/>
          <w:sz w:val="20"/>
          <w:szCs w:val="20"/>
        </w:rPr>
        <w:t xml:space="preserve"> repository. </w:t>
      </w:r>
      <w:r w:rsidR="00C0626E">
        <w:rPr>
          <w:rFonts w:ascii="Calibri" w:hAnsi="Calibri" w:cs="Calibri"/>
          <w:sz w:val="20"/>
          <w:szCs w:val="20"/>
        </w:rPr>
        <w:t xml:space="preserve">It was forked from: </w:t>
      </w:r>
      <w:r w:rsidRPr="006725F0">
        <w:rPr>
          <w:rFonts w:ascii="Calibri" w:hAnsi="Calibri" w:cs="Calibri"/>
          <w:sz w:val="20"/>
          <w:szCs w:val="20"/>
          <w:highlight w:val="yellow"/>
        </w:rPr>
        <w:t>(https://github.com/openidl-org/openidl-aais-gitops.git)</w:t>
      </w:r>
    </w:p>
    <w:p w14:paraId="2BBB8840" w14:textId="77777777" w:rsidR="00FE52F0" w:rsidRPr="006725F0" w:rsidRDefault="00FE52F0" w:rsidP="00FE4B9C">
      <w:pPr>
        <w:pStyle w:val="LO-normal1"/>
        <w:numPr>
          <w:ilvl w:val="0"/>
          <w:numId w:val="7"/>
        </w:numPr>
        <w:rPr>
          <w:rFonts w:ascii="Calibri" w:hAnsi="Calibri" w:cs="Calibri"/>
        </w:rPr>
      </w:pPr>
      <w:r w:rsidRPr="006725F0">
        <w:rPr>
          <w:rFonts w:ascii="Calibri" w:hAnsi="Calibri" w:cs="Calibri"/>
          <w:sz w:val="20"/>
          <w:szCs w:val="20"/>
        </w:rPr>
        <w:t>This is not the final terraform flow.  Just a temporary place to bootstrap terraform, that will be thrown away later.</w:t>
      </w:r>
    </w:p>
    <w:p w14:paraId="5466D677" w14:textId="77777777" w:rsidR="009E4350" w:rsidRPr="006725F0" w:rsidRDefault="009E4350">
      <w:pPr>
        <w:pStyle w:val="LO-normal1"/>
        <w:ind w:left="720"/>
        <w:rPr>
          <w:rFonts w:ascii="Calibri" w:hAnsi="Calibri" w:cs="Calibri"/>
          <w:sz w:val="20"/>
          <w:szCs w:val="20"/>
          <w:highlight w:val="yellow"/>
        </w:rPr>
      </w:pPr>
    </w:p>
    <w:p w14:paraId="083E7D8F" w14:textId="77777777" w:rsidR="009E4350" w:rsidRPr="006725F0" w:rsidRDefault="00566BBD">
      <w:pPr>
        <w:pStyle w:val="LO-normal1"/>
        <w:ind w:left="720"/>
        <w:rPr>
          <w:rFonts w:ascii="Calibri" w:hAnsi="Calibri" w:cs="Calibri"/>
          <w:b/>
          <w:sz w:val="20"/>
          <w:szCs w:val="20"/>
          <w:shd w:val="clear" w:color="auto" w:fill="FF9900"/>
        </w:rPr>
      </w:pPr>
      <w:r w:rsidRPr="006725F0">
        <w:rPr>
          <w:rFonts w:ascii="Calibri" w:hAnsi="Calibri" w:cs="Calibri"/>
          <w:noProof/>
        </w:rPr>
        <w:drawing>
          <wp:inline distT="0" distB="0" distL="0" distR="0" wp14:anchorId="5BE787A9" wp14:editId="5C4C4E90">
            <wp:extent cx="5423535" cy="80899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35" cstate="print">
                      <a:extLst>
                        <a:ext uri="{28A0092B-C50C-407E-A947-70E740481C1C}">
                          <a14:useLocalDpi xmlns:a14="http://schemas.microsoft.com/office/drawing/2010/main" val="0"/>
                        </a:ext>
                      </a:extLst>
                    </a:blip>
                    <a:srcRect l="-34" t="-247" r="-34" b="-247"/>
                    <a:stretch>
                      <a:fillRect/>
                    </a:stretch>
                  </pic:blipFill>
                  <pic:spPr bwMode="auto">
                    <a:xfrm>
                      <a:off x="0" y="0"/>
                      <a:ext cx="5423535" cy="808990"/>
                    </a:xfrm>
                    <a:prstGeom prst="rect">
                      <a:avLst/>
                    </a:prstGeom>
                    <a:solidFill>
                      <a:srgbClr val="FFFFFF"/>
                    </a:solidFill>
                    <a:ln>
                      <a:noFill/>
                    </a:ln>
                  </pic:spPr>
                </pic:pic>
              </a:graphicData>
            </a:graphic>
          </wp:inline>
        </w:drawing>
      </w:r>
    </w:p>
    <w:p w14:paraId="606380C2" w14:textId="77777777" w:rsidR="009E4350" w:rsidRPr="006725F0" w:rsidRDefault="009E4350">
      <w:pPr>
        <w:pStyle w:val="LO-normal1"/>
        <w:ind w:left="720"/>
        <w:rPr>
          <w:rFonts w:ascii="Calibri" w:hAnsi="Calibri" w:cs="Calibri"/>
          <w:b/>
          <w:sz w:val="20"/>
          <w:szCs w:val="20"/>
          <w:shd w:val="clear" w:color="auto" w:fill="FF9900"/>
        </w:rPr>
      </w:pPr>
    </w:p>
    <w:p w14:paraId="644F79F3" w14:textId="77777777" w:rsidR="009E4350" w:rsidRPr="006725F0" w:rsidRDefault="009E4350" w:rsidP="00FE4B9C">
      <w:pPr>
        <w:pStyle w:val="LO-normal1"/>
        <w:numPr>
          <w:ilvl w:val="0"/>
          <w:numId w:val="7"/>
        </w:numPr>
        <w:rPr>
          <w:rFonts w:ascii="Calibri" w:hAnsi="Calibri" w:cs="Calibri"/>
        </w:rPr>
      </w:pPr>
      <w:r w:rsidRPr="006725F0">
        <w:rPr>
          <w:rFonts w:ascii="Calibri" w:hAnsi="Calibri" w:cs="Calibri"/>
          <w:sz w:val="20"/>
          <w:szCs w:val="20"/>
        </w:rPr>
        <w:t xml:space="preserve">Go to </w:t>
      </w:r>
      <w:proofErr w:type="spellStart"/>
      <w:r w:rsidR="00FE52F0" w:rsidRPr="006725F0">
        <w:rPr>
          <w:rFonts w:ascii="Calibri" w:hAnsi="Calibri" w:cs="Calibri"/>
          <w:sz w:val="20"/>
          <w:szCs w:val="20"/>
        </w:rPr>
        <w:t>aws</w:t>
      </w:r>
      <w:proofErr w:type="spellEnd"/>
      <w:r w:rsidR="00FE52F0" w:rsidRPr="006725F0">
        <w:rPr>
          <w:rFonts w:ascii="Calibri" w:hAnsi="Calibri" w:cs="Calibri"/>
          <w:sz w:val="20"/>
          <w:szCs w:val="20"/>
        </w:rPr>
        <w:t>/</w:t>
      </w:r>
      <w:proofErr w:type="spellStart"/>
      <w:r w:rsidRPr="006725F0">
        <w:rPr>
          <w:rFonts w:ascii="Calibri" w:hAnsi="Calibri" w:cs="Calibri"/>
          <w:sz w:val="20"/>
          <w:szCs w:val="20"/>
        </w:rPr>
        <w:t>tf_backend_setup</w:t>
      </w:r>
      <w:proofErr w:type="spellEnd"/>
      <w:r w:rsidRPr="006725F0">
        <w:rPr>
          <w:rFonts w:ascii="Calibri" w:hAnsi="Calibri" w:cs="Calibri"/>
          <w:sz w:val="20"/>
          <w:szCs w:val="20"/>
        </w:rPr>
        <w:t xml:space="preserve"> directory</w:t>
      </w:r>
    </w:p>
    <w:p w14:paraId="5806598F" w14:textId="77777777" w:rsidR="009E4350" w:rsidRPr="006725F0" w:rsidRDefault="009E4350">
      <w:pPr>
        <w:pStyle w:val="LO-normal1"/>
        <w:ind w:left="720"/>
        <w:rPr>
          <w:rFonts w:ascii="Calibri" w:hAnsi="Calibri" w:cs="Calibri"/>
          <w:sz w:val="20"/>
          <w:szCs w:val="20"/>
        </w:rPr>
      </w:pPr>
    </w:p>
    <w:p w14:paraId="06A6AD93" w14:textId="77777777" w:rsidR="009E4350" w:rsidRPr="006725F0" w:rsidRDefault="00566BBD">
      <w:pPr>
        <w:pStyle w:val="LO-normal1"/>
        <w:ind w:left="720"/>
        <w:rPr>
          <w:rFonts w:ascii="Calibri" w:hAnsi="Calibri" w:cs="Calibri"/>
        </w:rPr>
      </w:pPr>
      <w:r w:rsidRPr="006725F0">
        <w:rPr>
          <w:rFonts w:ascii="Calibri" w:hAnsi="Calibri" w:cs="Calibri"/>
          <w:noProof/>
        </w:rPr>
        <w:drawing>
          <wp:inline distT="0" distB="0" distL="0" distR="0" wp14:anchorId="766EC0ED" wp14:editId="11EC4367">
            <wp:extent cx="5344795" cy="1524000"/>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36">
                      <a:extLst>
                        <a:ext uri="{28A0092B-C50C-407E-A947-70E740481C1C}">
                          <a14:useLocalDpi xmlns:a14="http://schemas.microsoft.com/office/drawing/2010/main" val="0"/>
                        </a:ext>
                      </a:extLst>
                    </a:blip>
                    <a:srcRect l="-63" t="-172" r="-63" b="-172"/>
                    <a:stretch>
                      <a:fillRect/>
                    </a:stretch>
                  </pic:blipFill>
                  <pic:spPr bwMode="auto">
                    <a:xfrm>
                      <a:off x="0" y="0"/>
                      <a:ext cx="5344795" cy="1524000"/>
                    </a:xfrm>
                    <a:prstGeom prst="rect">
                      <a:avLst/>
                    </a:prstGeom>
                    <a:solidFill>
                      <a:srgbClr val="FFFFFF"/>
                    </a:solidFill>
                    <a:ln>
                      <a:noFill/>
                    </a:ln>
                  </pic:spPr>
                </pic:pic>
              </a:graphicData>
            </a:graphic>
          </wp:inline>
        </w:drawing>
      </w:r>
      <w:r w:rsidR="009E4350" w:rsidRPr="006725F0">
        <w:rPr>
          <w:rFonts w:ascii="Calibri" w:hAnsi="Calibri" w:cs="Calibri"/>
          <w:sz w:val="20"/>
          <w:szCs w:val="20"/>
        </w:rPr>
        <w:t xml:space="preserve"> </w:t>
      </w:r>
    </w:p>
    <w:p w14:paraId="435DA616" w14:textId="77777777" w:rsidR="009E4350" w:rsidRPr="006725F0" w:rsidRDefault="009E4350">
      <w:pPr>
        <w:pStyle w:val="LO-normal1"/>
        <w:ind w:left="720"/>
        <w:rPr>
          <w:rFonts w:ascii="Calibri" w:hAnsi="Calibri" w:cs="Calibri"/>
        </w:rPr>
      </w:pPr>
    </w:p>
    <w:p w14:paraId="7AB970FB" w14:textId="77777777" w:rsidR="009E4350" w:rsidRPr="006725F0" w:rsidRDefault="009E4350">
      <w:pPr>
        <w:pStyle w:val="LO-normal1"/>
        <w:ind w:left="720" w:hanging="360"/>
        <w:rPr>
          <w:rFonts w:ascii="Calibri" w:hAnsi="Calibri" w:cs="Calibri"/>
          <w:sz w:val="20"/>
          <w:szCs w:val="20"/>
        </w:rPr>
      </w:pPr>
    </w:p>
    <w:p w14:paraId="373048F7" w14:textId="77777777" w:rsidR="009E4350" w:rsidRPr="006725F0" w:rsidRDefault="009E4350" w:rsidP="00FE4B9C">
      <w:pPr>
        <w:pStyle w:val="LO-normal1"/>
        <w:pageBreakBefore/>
        <w:numPr>
          <w:ilvl w:val="0"/>
          <w:numId w:val="7"/>
        </w:numPr>
        <w:rPr>
          <w:rFonts w:ascii="Calibri" w:hAnsi="Calibri" w:cs="Calibri"/>
        </w:rPr>
      </w:pPr>
      <w:r w:rsidRPr="006725F0">
        <w:rPr>
          <w:rFonts w:ascii="Calibri" w:hAnsi="Calibri" w:cs="Calibri"/>
          <w:sz w:val="20"/>
          <w:szCs w:val="20"/>
        </w:rPr>
        <w:lastRenderedPageBreak/>
        <w:t xml:space="preserve">Refer to </w:t>
      </w:r>
      <w:proofErr w:type="spellStart"/>
      <w:proofErr w:type="gramStart"/>
      <w:r w:rsidRPr="006725F0">
        <w:rPr>
          <w:rFonts w:ascii="Calibri" w:hAnsi="Calibri" w:cs="Calibri"/>
          <w:sz w:val="20"/>
          <w:szCs w:val="20"/>
        </w:rPr>
        <w:t>terraform.tfvars</w:t>
      </w:r>
      <w:proofErr w:type="gramEnd"/>
      <w:r w:rsidRPr="006725F0">
        <w:rPr>
          <w:rFonts w:ascii="Calibri" w:hAnsi="Calibri" w:cs="Calibri"/>
          <w:sz w:val="20"/>
          <w:szCs w:val="20"/>
        </w:rPr>
        <w:t>.template</w:t>
      </w:r>
      <w:proofErr w:type="spellEnd"/>
      <w:r w:rsidRPr="006725F0">
        <w:rPr>
          <w:rFonts w:ascii="Calibri" w:hAnsi="Calibri" w:cs="Calibri"/>
          <w:sz w:val="20"/>
          <w:szCs w:val="20"/>
        </w:rPr>
        <w:t xml:space="preserve"> and create </w:t>
      </w:r>
      <w:proofErr w:type="spellStart"/>
      <w:r w:rsidRPr="006725F0">
        <w:rPr>
          <w:rFonts w:ascii="Calibri" w:hAnsi="Calibri" w:cs="Calibri"/>
          <w:sz w:val="20"/>
          <w:szCs w:val="20"/>
        </w:rPr>
        <w:t>terraform.tfvars</w:t>
      </w:r>
      <w:proofErr w:type="spellEnd"/>
      <w:r w:rsidRPr="006725F0">
        <w:rPr>
          <w:rFonts w:ascii="Calibri" w:hAnsi="Calibri" w:cs="Calibri"/>
          <w:sz w:val="20"/>
          <w:szCs w:val="20"/>
        </w:rPr>
        <w:t xml:space="preserve"> input file. You will be preparing the following information in that input file. </w:t>
      </w:r>
    </w:p>
    <w:p w14:paraId="526C0844" w14:textId="77777777" w:rsidR="009E4350" w:rsidRPr="006725F0" w:rsidRDefault="009E4350" w:rsidP="00C656C8">
      <w:pPr>
        <w:pStyle w:val="LO-normal1"/>
        <w:ind w:left="720"/>
        <w:rPr>
          <w:rFonts w:ascii="Calibri" w:hAnsi="Calibri" w:cs="Calibri"/>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044"/>
        <w:gridCol w:w="5316"/>
      </w:tblGrid>
      <w:tr w:rsidR="009E4350" w:rsidRPr="006725F0" w14:paraId="3CB4AEC0" w14:textId="77777777" w:rsidTr="00DE74E6">
        <w:trPr>
          <w:jc w:val="center"/>
        </w:trPr>
        <w:tc>
          <w:tcPr>
            <w:tcW w:w="4044" w:type="dxa"/>
            <w:shd w:val="clear" w:color="auto" w:fill="999999"/>
          </w:tcPr>
          <w:p w14:paraId="1585FF0F" w14:textId="77777777" w:rsidR="009E4350" w:rsidRPr="006725F0" w:rsidRDefault="009E4350">
            <w:pPr>
              <w:pStyle w:val="TableContents"/>
              <w:jc w:val="center"/>
              <w:rPr>
                <w:rFonts w:ascii="Calibri" w:hAnsi="Calibri" w:cs="Calibri"/>
              </w:rPr>
            </w:pPr>
            <w:r w:rsidRPr="006725F0">
              <w:rPr>
                <w:rFonts w:ascii="Calibri" w:hAnsi="Calibri" w:cs="Calibri"/>
                <w:b/>
                <w:bCs/>
              </w:rPr>
              <w:t>Required Input</w:t>
            </w:r>
          </w:p>
        </w:tc>
        <w:tc>
          <w:tcPr>
            <w:tcW w:w="5316" w:type="dxa"/>
            <w:shd w:val="clear" w:color="auto" w:fill="999999"/>
          </w:tcPr>
          <w:p w14:paraId="50969A92" w14:textId="77777777" w:rsidR="009E4350" w:rsidRPr="006725F0" w:rsidRDefault="009E4350">
            <w:pPr>
              <w:pStyle w:val="TableContents"/>
              <w:jc w:val="center"/>
              <w:rPr>
                <w:rFonts w:ascii="Calibri" w:hAnsi="Calibri" w:cs="Calibri"/>
              </w:rPr>
            </w:pPr>
            <w:r w:rsidRPr="006725F0">
              <w:rPr>
                <w:rFonts w:ascii="Calibri" w:hAnsi="Calibri" w:cs="Calibri"/>
                <w:b/>
                <w:bCs/>
              </w:rPr>
              <w:t>Description</w:t>
            </w:r>
          </w:p>
        </w:tc>
      </w:tr>
      <w:tr w:rsidR="009E4350" w:rsidRPr="006725F0" w14:paraId="08AB3938" w14:textId="77777777" w:rsidTr="00DE74E6">
        <w:trPr>
          <w:jc w:val="center"/>
        </w:trPr>
        <w:tc>
          <w:tcPr>
            <w:tcW w:w="4044" w:type="dxa"/>
            <w:shd w:val="clear" w:color="auto" w:fill="auto"/>
          </w:tcPr>
          <w:p w14:paraId="7AA0E22C"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aws_account_id</w:t>
            </w:r>
            <w:proofErr w:type="spellEnd"/>
          </w:p>
        </w:tc>
        <w:tc>
          <w:tcPr>
            <w:tcW w:w="5316" w:type="dxa"/>
            <w:shd w:val="clear" w:color="auto" w:fill="auto"/>
          </w:tcPr>
          <w:p w14:paraId="0911BDCE" w14:textId="77777777" w:rsidR="009E4350" w:rsidRPr="006725F0" w:rsidRDefault="009E4350">
            <w:pPr>
              <w:pStyle w:val="TableContents"/>
              <w:rPr>
                <w:rFonts w:ascii="Calibri" w:hAnsi="Calibri" w:cs="Calibri"/>
              </w:rPr>
            </w:pPr>
            <w:r w:rsidRPr="006725F0">
              <w:rPr>
                <w:rFonts w:ascii="Calibri" w:hAnsi="Calibri" w:cs="Calibri"/>
                <w:sz w:val="20"/>
                <w:szCs w:val="20"/>
              </w:rPr>
              <w:t>AWS account number</w:t>
            </w:r>
          </w:p>
        </w:tc>
      </w:tr>
      <w:tr w:rsidR="009E4350" w:rsidRPr="006725F0" w14:paraId="0E731E7D" w14:textId="77777777" w:rsidTr="00DE74E6">
        <w:trPr>
          <w:jc w:val="center"/>
        </w:trPr>
        <w:tc>
          <w:tcPr>
            <w:tcW w:w="4044" w:type="dxa"/>
            <w:shd w:val="clear" w:color="auto" w:fill="auto"/>
          </w:tcPr>
          <w:p w14:paraId="2BBEC15B"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aws_access_key</w:t>
            </w:r>
            <w:proofErr w:type="spellEnd"/>
          </w:p>
        </w:tc>
        <w:tc>
          <w:tcPr>
            <w:tcW w:w="5316" w:type="dxa"/>
            <w:shd w:val="clear" w:color="auto" w:fill="auto"/>
          </w:tcPr>
          <w:p w14:paraId="500C99BF" w14:textId="77777777" w:rsidR="009E4350" w:rsidRPr="006725F0" w:rsidRDefault="009E4350">
            <w:pPr>
              <w:pStyle w:val="TableContents"/>
              <w:rPr>
                <w:rFonts w:ascii="Calibri" w:hAnsi="Calibri" w:cs="Calibri"/>
              </w:rPr>
            </w:pPr>
            <w:r w:rsidRPr="006725F0">
              <w:rPr>
                <w:rFonts w:ascii="Calibri" w:hAnsi="Calibri" w:cs="Calibri"/>
                <w:sz w:val="20"/>
                <w:szCs w:val="20"/>
              </w:rPr>
              <w:t>IAM user access key</w:t>
            </w:r>
            <w:r w:rsidR="00C0626E">
              <w:rPr>
                <w:rFonts w:ascii="Calibri" w:hAnsi="Calibri" w:cs="Calibri"/>
                <w:sz w:val="20"/>
                <w:szCs w:val="20"/>
              </w:rPr>
              <w:t xml:space="preserve"> - from the terraform user</w:t>
            </w:r>
          </w:p>
        </w:tc>
      </w:tr>
      <w:tr w:rsidR="009E4350" w:rsidRPr="006725F0" w14:paraId="3F07CEE2" w14:textId="77777777" w:rsidTr="00DE74E6">
        <w:trPr>
          <w:jc w:val="center"/>
        </w:trPr>
        <w:tc>
          <w:tcPr>
            <w:tcW w:w="4044" w:type="dxa"/>
            <w:shd w:val="clear" w:color="auto" w:fill="auto"/>
          </w:tcPr>
          <w:p w14:paraId="71655CAD"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aws_secret_key</w:t>
            </w:r>
            <w:proofErr w:type="spellEnd"/>
          </w:p>
        </w:tc>
        <w:tc>
          <w:tcPr>
            <w:tcW w:w="5316" w:type="dxa"/>
            <w:shd w:val="clear" w:color="auto" w:fill="auto"/>
          </w:tcPr>
          <w:p w14:paraId="58A14CB0" w14:textId="77777777" w:rsidR="009E4350" w:rsidRPr="006725F0" w:rsidRDefault="009E4350">
            <w:pPr>
              <w:pStyle w:val="TableContents"/>
              <w:rPr>
                <w:rFonts w:ascii="Calibri" w:hAnsi="Calibri" w:cs="Calibri"/>
              </w:rPr>
            </w:pPr>
            <w:r w:rsidRPr="006725F0">
              <w:rPr>
                <w:rFonts w:ascii="Calibri" w:hAnsi="Calibri" w:cs="Calibri"/>
                <w:sz w:val="20"/>
                <w:szCs w:val="20"/>
              </w:rPr>
              <w:t>IAM user secret key</w:t>
            </w:r>
            <w:r w:rsidR="00C0626E">
              <w:rPr>
                <w:rFonts w:ascii="Calibri" w:hAnsi="Calibri" w:cs="Calibri"/>
                <w:sz w:val="20"/>
                <w:szCs w:val="20"/>
              </w:rPr>
              <w:t xml:space="preserve"> - from the terraform user</w:t>
            </w:r>
          </w:p>
        </w:tc>
      </w:tr>
      <w:tr w:rsidR="009E4350" w:rsidRPr="006725F0" w14:paraId="07F00DD6" w14:textId="77777777" w:rsidTr="00DE74E6">
        <w:trPr>
          <w:jc w:val="center"/>
        </w:trPr>
        <w:tc>
          <w:tcPr>
            <w:tcW w:w="4044" w:type="dxa"/>
            <w:shd w:val="clear" w:color="auto" w:fill="auto"/>
          </w:tcPr>
          <w:p w14:paraId="299890DD"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aws_user_arn</w:t>
            </w:r>
            <w:proofErr w:type="spellEnd"/>
          </w:p>
        </w:tc>
        <w:tc>
          <w:tcPr>
            <w:tcW w:w="5316" w:type="dxa"/>
            <w:shd w:val="clear" w:color="auto" w:fill="auto"/>
          </w:tcPr>
          <w:p w14:paraId="5CFA432D" w14:textId="77777777" w:rsidR="009E4350" w:rsidRPr="006725F0" w:rsidRDefault="009E4350">
            <w:pPr>
              <w:pStyle w:val="TableContents"/>
              <w:rPr>
                <w:rFonts w:ascii="Calibri" w:hAnsi="Calibri" w:cs="Calibri"/>
              </w:rPr>
            </w:pPr>
            <w:r w:rsidRPr="006725F0">
              <w:rPr>
                <w:rFonts w:ascii="Calibri" w:hAnsi="Calibri" w:cs="Calibri"/>
                <w:sz w:val="20"/>
                <w:szCs w:val="20"/>
              </w:rPr>
              <w:t>IAM user ARN</w:t>
            </w:r>
            <w:r w:rsidR="00C0626E">
              <w:rPr>
                <w:rFonts w:ascii="Calibri" w:hAnsi="Calibri" w:cs="Calibri"/>
                <w:sz w:val="20"/>
                <w:szCs w:val="20"/>
              </w:rPr>
              <w:t xml:space="preserve"> - from the terraform user</w:t>
            </w:r>
          </w:p>
        </w:tc>
      </w:tr>
      <w:tr w:rsidR="009E4350" w:rsidRPr="006725F0" w14:paraId="1A368A79" w14:textId="77777777" w:rsidTr="00DE74E6">
        <w:trPr>
          <w:jc w:val="center"/>
        </w:trPr>
        <w:tc>
          <w:tcPr>
            <w:tcW w:w="4044" w:type="dxa"/>
            <w:shd w:val="clear" w:color="auto" w:fill="auto"/>
          </w:tcPr>
          <w:p w14:paraId="1F4F8138"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aws_role_arn</w:t>
            </w:r>
            <w:proofErr w:type="spellEnd"/>
          </w:p>
        </w:tc>
        <w:tc>
          <w:tcPr>
            <w:tcW w:w="5316" w:type="dxa"/>
            <w:shd w:val="clear" w:color="auto" w:fill="auto"/>
          </w:tcPr>
          <w:p w14:paraId="481CF6D8" w14:textId="77777777" w:rsidR="009E4350" w:rsidRPr="006725F0" w:rsidRDefault="009E4350">
            <w:pPr>
              <w:pStyle w:val="TableContents"/>
              <w:rPr>
                <w:rFonts w:ascii="Calibri" w:hAnsi="Calibri" w:cs="Calibri"/>
              </w:rPr>
            </w:pPr>
            <w:r w:rsidRPr="006725F0">
              <w:rPr>
                <w:rFonts w:ascii="Calibri" w:hAnsi="Calibri" w:cs="Calibri"/>
                <w:sz w:val="20"/>
                <w:szCs w:val="20"/>
              </w:rPr>
              <w:t>IAM role ARN</w:t>
            </w:r>
            <w:r w:rsidR="00C0626E">
              <w:rPr>
                <w:rFonts w:ascii="Calibri" w:hAnsi="Calibri" w:cs="Calibri"/>
                <w:sz w:val="20"/>
                <w:szCs w:val="20"/>
              </w:rPr>
              <w:t xml:space="preserve"> - from the terraform user</w:t>
            </w:r>
          </w:p>
        </w:tc>
      </w:tr>
      <w:tr w:rsidR="009E4350" w:rsidRPr="006725F0" w14:paraId="0CAF631C" w14:textId="77777777" w:rsidTr="00DE74E6">
        <w:trPr>
          <w:jc w:val="center"/>
        </w:trPr>
        <w:tc>
          <w:tcPr>
            <w:tcW w:w="4044" w:type="dxa"/>
            <w:shd w:val="clear" w:color="auto" w:fill="auto"/>
          </w:tcPr>
          <w:p w14:paraId="396AFACE"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aws_region</w:t>
            </w:r>
            <w:proofErr w:type="spellEnd"/>
          </w:p>
        </w:tc>
        <w:tc>
          <w:tcPr>
            <w:tcW w:w="5316" w:type="dxa"/>
            <w:shd w:val="clear" w:color="auto" w:fill="auto"/>
          </w:tcPr>
          <w:p w14:paraId="5824892D" w14:textId="77777777" w:rsidR="009E4350" w:rsidRPr="006725F0" w:rsidRDefault="009E4350">
            <w:pPr>
              <w:pStyle w:val="TableContents"/>
              <w:rPr>
                <w:rFonts w:ascii="Calibri" w:hAnsi="Calibri" w:cs="Calibri"/>
              </w:rPr>
            </w:pPr>
            <w:r w:rsidRPr="006725F0">
              <w:rPr>
                <w:rFonts w:ascii="Calibri" w:hAnsi="Calibri" w:cs="Calibri"/>
                <w:sz w:val="20"/>
                <w:szCs w:val="20"/>
              </w:rPr>
              <w:t>AWS region to setup the resources</w:t>
            </w:r>
          </w:p>
        </w:tc>
      </w:tr>
      <w:tr w:rsidR="009E4350" w:rsidRPr="006725F0" w14:paraId="29844D8F" w14:textId="77777777" w:rsidTr="00DE74E6">
        <w:trPr>
          <w:jc w:val="center"/>
        </w:trPr>
        <w:tc>
          <w:tcPr>
            <w:tcW w:w="4044" w:type="dxa"/>
            <w:shd w:val="clear" w:color="auto" w:fill="auto"/>
          </w:tcPr>
          <w:p w14:paraId="3F79E1E5"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aws_external_id</w:t>
            </w:r>
            <w:proofErr w:type="spellEnd"/>
          </w:p>
        </w:tc>
        <w:tc>
          <w:tcPr>
            <w:tcW w:w="5316" w:type="dxa"/>
            <w:shd w:val="clear" w:color="auto" w:fill="auto"/>
          </w:tcPr>
          <w:p w14:paraId="41DBD4ED" w14:textId="77777777" w:rsidR="009E4350" w:rsidRPr="006725F0" w:rsidRDefault="009E4350">
            <w:pPr>
              <w:pStyle w:val="TableContents"/>
              <w:rPr>
                <w:rFonts w:ascii="Calibri" w:hAnsi="Calibri" w:cs="Calibri"/>
              </w:rPr>
            </w:pPr>
            <w:r w:rsidRPr="006725F0">
              <w:rPr>
                <w:rFonts w:ascii="Calibri" w:hAnsi="Calibri" w:cs="Calibri"/>
                <w:sz w:val="20"/>
                <w:szCs w:val="20"/>
              </w:rPr>
              <w:t>AWS external id used while setting up IAM user and IAM role</w:t>
            </w:r>
          </w:p>
        </w:tc>
      </w:tr>
      <w:tr w:rsidR="009E4350" w:rsidRPr="006725F0" w14:paraId="0A016E24" w14:textId="77777777" w:rsidTr="00DE74E6">
        <w:trPr>
          <w:jc w:val="center"/>
        </w:trPr>
        <w:tc>
          <w:tcPr>
            <w:tcW w:w="4044" w:type="dxa"/>
            <w:shd w:val="clear" w:color="auto" w:fill="auto"/>
          </w:tcPr>
          <w:p w14:paraId="53A02909" w14:textId="77777777" w:rsidR="009E4350" w:rsidRPr="006725F0" w:rsidRDefault="009E4350">
            <w:pPr>
              <w:pStyle w:val="TableContents"/>
              <w:rPr>
                <w:rFonts w:ascii="Calibri" w:hAnsi="Calibri" w:cs="Calibri"/>
                <w:sz w:val="20"/>
                <w:szCs w:val="20"/>
              </w:rPr>
            </w:pPr>
            <w:r w:rsidRPr="006725F0">
              <w:rPr>
                <w:rFonts w:ascii="Calibri" w:hAnsi="Calibri" w:cs="Calibri"/>
                <w:sz w:val="20"/>
                <w:szCs w:val="20"/>
              </w:rPr>
              <w:t>tf_backend_s3_bucket</w:t>
            </w:r>
          </w:p>
        </w:tc>
        <w:tc>
          <w:tcPr>
            <w:tcW w:w="5316" w:type="dxa"/>
            <w:shd w:val="clear" w:color="auto" w:fill="auto"/>
          </w:tcPr>
          <w:p w14:paraId="4253200D" w14:textId="77777777" w:rsidR="009E4350" w:rsidRPr="006725F0" w:rsidRDefault="009E4350">
            <w:pPr>
              <w:pStyle w:val="TableContents"/>
              <w:rPr>
                <w:rFonts w:ascii="Calibri" w:hAnsi="Calibri" w:cs="Calibri"/>
                <w:sz w:val="20"/>
                <w:szCs w:val="20"/>
              </w:rPr>
            </w:pPr>
            <w:r w:rsidRPr="006725F0">
              <w:rPr>
                <w:rFonts w:ascii="Calibri" w:hAnsi="Calibri" w:cs="Calibri"/>
                <w:sz w:val="20"/>
                <w:szCs w:val="20"/>
              </w:rPr>
              <w:t xml:space="preserve">Globally unique bucket name for </w:t>
            </w:r>
            <w:r w:rsidR="009F4C6C" w:rsidRPr="006725F0">
              <w:rPr>
                <w:rFonts w:ascii="Calibri" w:hAnsi="Calibri" w:cs="Calibri"/>
                <w:sz w:val="20"/>
                <w:szCs w:val="20"/>
              </w:rPr>
              <w:t xml:space="preserve">terraform </w:t>
            </w:r>
            <w:r w:rsidRPr="006725F0">
              <w:rPr>
                <w:rFonts w:ascii="Calibri" w:hAnsi="Calibri" w:cs="Calibri"/>
                <w:sz w:val="20"/>
                <w:szCs w:val="20"/>
              </w:rPr>
              <w:t>state files</w:t>
            </w:r>
            <w:r w:rsidR="00C0626E">
              <w:rPr>
                <w:rFonts w:ascii="Calibri" w:hAnsi="Calibri" w:cs="Calibri"/>
                <w:sz w:val="20"/>
                <w:szCs w:val="20"/>
              </w:rPr>
              <w:t xml:space="preserve"> - suggest something like </w:t>
            </w:r>
            <w:r w:rsidR="0014246F">
              <w:rPr>
                <w:rFonts w:ascii="Calibri" w:hAnsi="Calibri" w:cs="Calibri"/>
                <w:sz w:val="20"/>
                <w:szCs w:val="20"/>
              </w:rPr>
              <w:t>&lt;</w:t>
            </w:r>
            <w:proofErr w:type="spellStart"/>
            <w:r w:rsidR="0014246F">
              <w:rPr>
                <w:rFonts w:ascii="Calibri" w:hAnsi="Calibri" w:cs="Calibri"/>
                <w:sz w:val="20"/>
                <w:szCs w:val="20"/>
              </w:rPr>
              <w:t>node_type</w:t>
            </w:r>
            <w:proofErr w:type="spellEnd"/>
            <w:r w:rsidR="0014246F">
              <w:rPr>
                <w:rFonts w:ascii="Calibri" w:hAnsi="Calibri" w:cs="Calibri"/>
                <w:sz w:val="20"/>
                <w:szCs w:val="20"/>
              </w:rPr>
              <w:t>&gt;-&lt;</w:t>
            </w:r>
            <w:proofErr w:type="spellStart"/>
            <w:r w:rsidR="0014246F">
              <w:rPr>
                <w:rFonts w:ascii="Calibri" w:hAnsi="Calibri" w:cs="Calibri"/>
                <w:sz w:val="20"/>
                <w:szCs w:val="20"/>
              </w:rPr>
              <w:t>node_env</w:t>
            </w:r>
            <w:proofErr w:type="spellEnd"/>
            <w:r w:rsidR="0014246F">
              <w:rPr>
                <w:rFonts w:ascii="Calibri" w:hAnsi="Calibri" w:cs="Calibri"/>
                <w:sz w:val="20"/>
                <w:szCs w:val="20"/>
              </w:rPr>
              <w:t>&gt;-&lt;</w:t>
            </w:r>
            <w:proofErr w:type="spellStart"/>
            <w:r w:rsidR="0014246F">
              <w:rPr>
                <w:rFonts w:ascii="Calibri" w:hAnsi="Calibri" w:cs="Calibri"/>
                <w:sz w:val="20"/>
                <w:szCs w:val="20"/>
              </w:rPr>
              <w:t>org_name</w:t>
            </w:r>
            <w:proofErr w:type="spellEnd"/>
            <w:r w:rsidR="0014246F">
              <w:rPr>
                <w:rFonts w:ascii="Calibri" w:hAnsi="Calibri" w:cs="Calibri"/>
                <w:sz w:val="20"/>
                <w:szCs w:val="20"/>
              </w:rPr>
              <w:t xml:space="preserve">&gt;-backend-state </w:t>
            </w:r>
            <w:proofErr w:type="spellStart"/>
            <w:r w:rsidR="0014246F">
              <w:rPr>
                <w:rFonts w:ascii="Calibri" w:hAnsi="Calibri" w:cs="Calibri"/>
                <w:sz w:val="20"/>
                <w:szCs w:val="20"/>
              </w:rPr>
              <w:t>eg</w:t>
            </w:r>
            <w:proofErr w:type="spellEnd"/>
            <w:r w:rsidR="0014246F">
              <w:rPr>
                <w:rFonts w:ascii="Calibri" w:hAnsi="Calibri" w:cs="Calibri"/>
                <w:sz w:val="20"/>
                <w:szCs w:val="20"/>
              </w:rPr>
              <w:t xml:space="preserve">: </w:t>
            </w:r>
            <w:proofErr w:type="spellStart"/>
            <w:r w:rsidR="0014246F">
              <w:rPr>
                <w:rFonts w:ascii="Calibri" w:hAnsi="Calibri" w:cs="Calibri"/>
                <w:sz w:val="20"/>
                <w:szCs w:val="20"/>
              </w:rPr>
              <w:t>aais</w:t>
            </w:r>
            <w:proofErr w:type="spellEnd"/>
            <w:r w:rsidR="0014246F">
              <w:rPr>
                <w:rFonts w:ascii="Calibri" w:hAnsi="Calibri" w:cs="Calibri"/>
                <w:sz w:val="20"/>
                <w:szCs w:val="20"/>
              </w:rPr>
              <w:t>-dev-</w:t>
            </w:r>
            <w:proofErr w:type="spellStart"/>
            <w:r w:rsidR="0014246F">
              <w:rPr>
                <w:rFonts w:ascii="Calibri" w:hAnsi="Calibri" w:cs="Calibri"/>
                <w:sz w:val="20"/>
                <w:szCs w:val="20"/>
              </w:rPr>
              <w:t>aais</w:t>
            </w:r>
            <w:proofErr w:type="spellEnd"/>
            <w:r w:rsidR="0014246F">
              <w:rPr>
                <w:rFonts w:ascii="Calibri" w:hAnsi="Calibri" w:cs="Calibri"/>
                <w:sz w:val="20"/>
                <w:szCs w:val="20"/>
              </w:rPr>
              <w:t>-backend-state</w:t>
            </w:r>
          </w:p>
        </w:tc>
      </w:tr>
      <w:tr w:rsidR="009E4350" w:rsidRPr="006725F0" w14:paraId="24F76ED3" w14:textId="77777777" w:rsidTr="00DE74E6">
        <w:trPr>
          <w:jc w:val="center"/>
        </w:trPr>
        <w:tc>
          <w:tcPr>
            <w:tcW w:w="4044" w:type="dxa"/>
            <w:shd w:val="clear" w:color="auto" w:fill="auto"/>
          </w:tcPr>
          <w:p w14:paraId="73EAFF44" w14:textId="77777777" w:rsidR="009E4350" w:rsidRPr="006725F0" w:rsidRDefault="009F4C6C">
            <w:pPr>
              <w:pStyle w:val="TableContents"/>
              <w:rPr>
                <w:rFonts w:ascii="Calibri" w:hAnsi="Calibri" w:cs="Calibri"/>
                <w:sz w:val="20"/>
                <w:szCs w:val="20"/>
              </w:rPr>
            </w:pPr>
            <w:r w:rsidRPr="006725F0">
              <w:rPr>
                <w:rFonts w:ascii="Calibri" w:hAnsi="Calibri" w:cs="Calibri"/>
                <w:sz w:val="20"/>
                <w:szCs w:val="20"/>
              </w:rPr>
              <w:t>tf_inputs_s3_bucket</w:t>
            </w:r>
          </w:p>
        </w:tc>
        <w:tc>
          <w:tcPr>
            <w:tcW w:w="5316" w:type="dxa"/>
            <w:shd w:val="clear" w:color="auto" w:fill="auto"/>
          </w:tcPr>
          <w:p w14:paraId="194FC9A5" w14:textId="77777777" w:rsidR="009E4350" w:rsidRPr="006725F0" w:rsidRDefault="009F4C6C">
            <w:pPr>
              <w:pStyle w:val="TableContents"/>
              <w:rPr>
                <w:rFonts w:ascii="Calibri" w:hAnsi="Calibri" w:cs="Calibri"/>
                <w:sz w:val="20"/>
                <w:szCs w:val="20"/>
              </w:rPr>
            </w:pPr>
            <w:r w:rsidRPr="006725F0">
              <w:rPr>
                <w:rFonts w:ascii="Calibri" w:hAnsi="Calibri" w:cs="Calibri"/>
                <w:sz w:val="20"/>
                <w:szCs w:val="20"/>
              </w:rPr>
              <w:t>Globally unique bucket name for terraform input files</w:t>
            </w:r>
            <w:r w:rsidR="0014246F">
              <w:rPr>
                <w:rFonts w:ascii="Calibri" w:hAnsi="Calibri" w:cs="Calibri"/>
                <w:sz w:val="20"/>
                <w:szCs w:val="20"/>
              </w:rPr>
              <w:t xml:space="preserve"> - suggest something like &lt;</w:t>
            </w:r>
            <w:proofErr w:type="spellStart"/>
            <w:r w:rsidR="0014246F">
              <w:rPr>
                <w:rFonts w:ascii="Calibri" w:hAnsi="Calibri" w:cs="Calibri"/>
                <w:sz w:val="20"/>
                <w:szCs w:val="20"/>
              </w:rPr>
              <w:t>node_type</w:t>
            </w:r>
            <w:proofErr w:type="spellEnd"/>
            <w:r w:rsidR="0014246F">
              <w:rPr>
                <w:rFonts w:ascii="Calibri" w:hAnsi="Calibri" w:cs="Calibri"/>
                <w:sz w:val="20"/>
                <w:szCs w:val="20"/>
              </w:rPr>
              <w:t>&gt;-&lt;</w:t>
            </w:r>
            <w:proofErr w:type="spellStart"/>
            <w:r w:rsidR="0014246F">
              <w:rPr>
                <w:rFonts w:ascii="Calibri" w:hAnsi="Calibri" w:cs="Calibri"/>
                <w:sz w:val="20"/>
                <w:szCs w:val="20"/>
              </w:rPr>
              <w:t>node_env</w:t>
            </w:r>
            <w:proofErr w:type="spellEnd"/>
            <w:r w:rsidR="0014246F">
              <w:rPr>
                <w:rFonts w:ascii="Calibri" w:hAnsi="Calibri" w:cs="Calibri"/>
                <w:sz w:val="20"/>
                <w:szCs w:val="20"/>
              </w:rPr>
              <w:t>&gt;-&lt;</w:t>
            </w:r>
            <w:proofErr w:type="spellStart"/>
            <w:r w:rsidR="0014246F">
              <w:rPr>
                <w:rFonts w:ascii="Calibri" w:hAnsi="Calibri" w:cs="Calibri"/>
                <w:sz w:val="20"/>
                <w:szCs w:val="20"/>
              </w:rPr>
              <w:t>org_name</w:t>
            </w:r>
            <w:proofErr w:type="spellEnd"/>
            <w:r w:rsidR="0014246F">
              <w:rPr>
                <w:rFonts w:ascii="Calibri" w:hAnsi="Calibri" w:cs="Calibri"/>
                <w:sz w:val="20"/>
                <w:szCs w:val="20"/>
              </w:rPr>
              <w:t xml:space="preserve">&gt;-inputs </w:t>
            </w:r>
            <w:proofErr w:type="spellStart"/>
            <w:r w:rsidR="0014246F">
              <w:rPr>
                <w:rFonts w:ascii="Calibri" w:hAnsi="Calibri" w:cs="Calibri"/>
                <w:sz w:val="20"/>
                <w:szCs w:val="20"/>
              </w:rPr>
              <w:t>eg</w:t>
            </w:r>
            <w:proofErr w:type="spellEnd"/>
            <w:r w:rsidR="0014246F">
              <w:rPr>
                <w:rFonts w:ascii="Calibri" w:hAnsi="Calibri" w:cs="Calibri"/>
                <w:sz w:val="20"/>
                <w:szCs w:val="20"/>
              </w:rPr>
              <w:t xml:space="preserve">: </w:t>
            </w:r>
            <w:proofErr w:type="spellStart"/>
            <w:r w:rsidR="0014246F">
              <w:rPr>
                <w:rFonts w:ascii="Calibri" w:hAnsi="Calibri" w:cs="Calibri"/>
                <w:sz w:val="20"/>
                <w:szCs w:val="20"/>
              </w:rPr>
              <w:t>aais</w:t>
            </w:r>
            <w:proofErr w:type="spellEnd"/>
            <w:r w:rsidR="0014246F">
              <w:rPr>
                <w:rFonts w:ascii="Calibri" w:hAnsi="Calibri" w:cs="Calibri"/>
                <w:sz w:val="20"/>
                <w:szCs w:val="20"/>
              </w:rPr>
              <w:t>-dev-</w:t>
            </w:r>
            <w:proofErr w:type="spellStart"/>
            <w:r w:rsidR="0014246F">
              <w:rPr>
                <w:rFonts w:ascii="Calibri" w:hAnsi="Calibri" w:cs="Calibri"/>
                <w:sz w:val="20"/>
                <w:szCs w:val="20"/>
              </w:rPr>
              <w:t>aais</w:t>
            </w:r>
            <w:proofErr w:type="spellEnd"/>
            <w:r w:rsidR="0014246F">
              <w:rPr>
                <w:rFonts w:ascii="Calibri" w:hAnsi="Calibri" w:cs="Calibri"/>
                <w:sz w:val="20"/>
                <w:szCs w:val="20"/>
              </w:rPr>
              <w:t>-inputs</w:t>
            </w:r>
          </w:p>
        </w:tc>
      </w:tr>
      <w:tr w:rsidR="009F4C6C" w:rsidRPr="006725F0" w14:paraId="144805F6" w14:textId="77777777" w:rsidTr="00DE74E6">
        <w:trPr>
          <w:jc w:val="center"/>
        </w:trPr>
        <w:tc>
          <w:tcPr>
            <w:tcW w:w="4044" w:type="dxa"/>
            <w:shd w:val="clear" w:color="auto" w:fill="auto"/>
          </w:tcPr>
          <w:p w14:paraId="43634AC0" w14:textId="77777777" w:rsidR="009F4C6C" w:rsidRPr="006725F0" w:rsidRDefault="009F4C6C">
            <w:pPr>
              <w:pStyle w:val="TableContents"/>
              <w:rPr>
                <w:rFonts w:ascii="Calibri" w:hAnsi="Calibri" w:cs="Calibri"/>
                <w:sz w:val="20"/>
                <w:szCs w:val="20"/>
              </w:rPr>
            </w:pPr>
            <w:proofErr w:type="spellStart"/>
            <w:r w:rsidRPr="006725F0">
              <w:rPr>
                <w:rFonts w:ascii="Calibri" w:hAnsi="Calibri" w:cs="Calibri"/>
                <w:sz w:val="20"/>
                <w:szCs w:val="20"/>
              </w:rPr>
              <w:t>tf_backend_dynamodb_table_aws_resources</w:t>
            </w:r>
            <w:proofErr w:type="spellEnd"/>
          </w:p>
        </w:tc>
        <w:tc>
          <w:tcPr>
            <w:tcW w:w="5316" w:type="dxa"/>
            <w:shd w:val="clear" w:color="auto" w:fill="auto"/>
          </w:tcPr>
          <w:p w14:paraId="53378722" w14:textId="77777777" w:rsidR="009F4C6C" w:rsidRPr="006725F0" w:rsidRDefault="009F4C6C">
            <w:pPr>
              <w:pStyle w:val="TableContents"/>
              <w:rPr>
                <w:rFonts w:ascii="Calibri" w:hAnsi="Calibri" w:cs="Calibri"/>
                <w:sz w:val="20"/>
                <w:szCs w:val="20"/>
              </w:rPr>
            </w:pPr>
            <w:r w:rsidRPr="006725F0">
              <w:rPr>
                <w:rFonts w:ascii="Calibri" w:hAnsi="Calibri" w:cs="Calibri"/>
                <w:sz w:val="20"/>
                <w:szCs w:val="20"/>
              </w:rPr>
              <w:t xml:space="preserve">DynamoDB table to manage terraform state locking </w:t>
            </w:r>
            <w:r w:rsidR="00C9420C" w:rsidRPr="006725F0">
              <w:rPr>
                <w:rFonts w:ascii="Calibri" w:hAnsi="Calibri" w:cs="Calibri"/>
                <w:sz w:val="20"/>
                <w:szCs w:val="20"/>
              </w:rPr>
              <w:t>in</w:t>
            </w:r>
            <w:r w:rsidRPr="006725F0">
              <w:rPr>
                <w:rFonts w:ascii="Calibri" w:hAnsi="Calibri" w:cs="Calibri"/>
                <w:sz w:val="20"/>
                <w:szCs w:val="20"/>
              </w:rPr>
              <w:t xml:space="preserve"> AWS resources pipeline</w:t>
            </w:r>
            <w:r w:rsidR="0014246F">
              <w:rPr>
                <w:rFonts w:ascii="Calibri" w:hAnsi="Calibri" w:cs="Calibri"/>
                <w:sz w:val="20"/>
                <w:szCs w:val="20"/>
              </w:rPr>
              <w:t xml:space="preserve"> - suggest &lt;</w:t>
            </w:r>
            <w:proofErr w:type="spellStart"/>
            <w:r w:rsidR="0014246F">
              <w:rPr>
                <w:rFonts w:ascii="Calibri" w:hAnsi="Calibri" w:cs="Calibri"/>
                <w:sz w:val="20"/>
                <w:szCs w:val="20"/>
              </w:rPr>
              <w:t>node_type</w:t>
            </w:r>
            <w:proofErr w:type="spellEnd"/>
            <w:r w:rsidR="0014246F">
              <w:rPr>
                <w:rFonts w:ascii="Calibri" w:hAnsi="Calibri" w:cs="Calibri"/>
                <w:sz w:val="20"/>
                <w:szCs w:val="20"/>
              </w:rPr>
              <w:t>&gt;-&lt;</w:t>
            </w:r>
            <w:proofErr w:type="spellStart"/>
            <w:r w:rsidR="0014246F">
              <w:rPr>
                <w:rFonts w:ascii="Calibri" w:hAnsi="Calibri" w:cs="Calibri"/>
                <w:sz w:val="20"/>
                <w:szCs w:val="20"/>
              </w:rPr>
              <w:t>node_env</w:t>
            </w:r>
            <w:proofErr w:type="spellEnd"/>
            <w:r w:rsidR="0014246F">
              <w:rPr>
                <w:rFonts w:ascii="Calibri" w:hAnsi="Calibri" w:cs="Calibri"/>
                <w:sz w:val="20"/>
                <w:szCs w:val="20"/>
              </w:rPr>
              <w:t>&gt;-&lt;</w:t>
            </w:r>
            <w:proofErr w:type="spellStart"/>
            <w:r w:rsidR="0014246F">
              <w:rPr>
                <w:rFonts w:ascii="Calibri" w:hAnsi="Calibri" w:cs="Calibri"/>
                <w:sz w:val="20"/>
                <w:szCs w:val="20"/>
              </w:rPr>
              <w:t>org_name</w:t>
            </w:r>
            <w:proofErr w:type="spellEnd"/>
            <w:r w:rsidR="0014246F">
              <w:rPr>
                <w:rFonts w:ascii="Calibri" w:hAnsi="Calibri" w:cs="Calibri"/>
                <w:sz w:val="20"/>
                <w:szCs w:val="20"/>
              </w:rPr>
              <w:t>&gt;-</w:t>
            </w:r>
            <w:proofErr w:type="spellStart"/>
            <w:r w:rsidR="0014246F">
              <w:rPr>
                <w:rFonts w:ascii="Calibri" w:hAnsi="Calibri" w:cs="Calibri"/>
                <w:sz w:val="20"/>
                <w:szCs w:val="20"/>
              </w:rPr>
              <w:t>aws</w:t>
            </w:r>
            <w:proofErr w:type="spellEnd"/>
            <w:r w:rsidR="0014246F">
              <w:rPr>
                <w:rFonts w:ascii="Calibri" w:hAnsi="Calibri" w:cs="Calibri"/>
                <w:sz w:val="20"/>
                <w:szCs w:val="20"/>
              </w:rPr>
              <w:t>-resources</w:t>
            </w:r>
          </w:p>
        </w:tc>
      </w:tr>
      <w:tr w:rsidR="009F4C6C" w:rsidRPr="006725F0" w14:paraId="76A71D47" w14:textId="77777777" w:rsidTr="00DE74E6">
        <w:trPr>
          <w:jc w:val="center"/>
        </w:trPr>
        <w:tc>
          <w:tcPr>
            <w:tcW w:w="4044" w:type="dxa"/>
            <w:shd w:val="clear" w:color="auto" w:fill="auto"/>
          </w:tcPr>
          <w:p w14:paraId="2A196358" w14:textId="77777777" w:rsidR="009F4C6C" w:rsidRPr="006725F0" w:rsidRDefault="009F4C6C">
            <w:pPr>
              <w:pStyle w:val="TableContents"/>
              <w:rPr>
                <w:rFonts w:ascii="Calibri" w:hAnsi="Calibri" w:cs="Calibri"/>
                <w:sz w:val="20"/>
                <w:szCs w:val="20"/>
              </w:rPr>
            </w:pPr>
            <w:r w:rsidRPr="006725F0">
              <w:rPr>
                <w:rFonts w:ascii="Calibri" w:hAnsi="Calibri" w:cs="Calibri"/>
                <w:sz w:val="20"/>
                <w:szCs w:val="20"/>
              </w:rPr>
              <w:t>tf_backend_dynamodb_table_k8s_resources</w:t>
            </w:r>
          </w:p>
        </w:tc>
        <w:tc>
          <w:tcPr>
            <w:tcW w:w="5316" w:type="dxa"/>
            <w:shd w:val="clear" w:color="auto" w:fill="auto"/>
          </w:tcPr>
          <w:p w14:paraId="2B04EA8E" w14:textId="77777777" w:rsidR="009F4C6C" w:rsidRPr="006725F0" w:rsidRDefault="009F4C6C">
            <w:pPr>
              <w:pStyle w:val="TableContents"/>
              <w:rPr>
                <w:rFonts w:ascii="Calibri" w:hAnsi="Calibri" w:cs="Calibri"/>
                <w:sz w:val="20"/>
                <w:szCs w:val="20"/>
              </w:rPr>
            </w:pPr>
            <w:r w:rsidRPr="006725F0">
              <w:rPr>
                <w:rFonts w:ascii="Calibri" w:hAnsi="Calibri" w:cs="Calibri"/>
                <w:sz w:val="20"/>
                <w:szCs w:val="20"/>
              </w:rPr>
              <w:t xml:space="preserve">DynamoDB table to manage terraform state locking </w:t>
            </w:r>
            <w:r w:rsidR="00C9420C" w:rsidRPr="006725F0">
              <w:rPr>
                <w:rFonts w:ascii="Calibri" w:hAnsi="Calibri" w:cs="Calibri"/>
                <w:sz w:val="20"/>
                <w:szCs w:val="20"/>
              </w:rPr>
              <w:t>in</w:t>
            </w:r>
            <w:r w:rsidRPr="006725F0">
              <w:rPr>
                <w:rFonts w:ascii="Calibri" w:hAnsi="Calibri" w:cs="Calibri"/>
                <w:sz w:val="20"/>
                <w:szCs w:val="20"/>
              </w:rPr>
              <w:t xml:space="preserve"> Kubernetes resources pipeline</w:t>
            </w:r>
            <w:r w:rsidR="0014246F">
              <w:rPr>
                <w:rFonts w:ascii="Calibri" w:hAnsi="Calibri" w:cs="Calibri"/>
                <w:sz w:val="20"/>
                <w:szCs w:val="20"/>
              </w:rPr>
              <w:t xml:space="preserve"> - suggest &lt;</w:t>
            </w:r>
            <w:proofErr w:type="spellStart"/>
            <w:r w:rsidR="0014246F">
              <w:rPr>
                <w:rFonts w:ascii="Calibri" w:hAnsi="Calibri" w:cs="Calibri"/>
                <w:sz w:val="20"/>
                <w:szCs w:val="20"/>
              </w:rPr>
              <w:t>node_type</w:t>
            </w:r>
            <w:proofErr w:type="spellEnd"/>
            <w:r w:rsidR="0014246F">
              <w:rPr>
                <w:rFonts w:ascii="Calibri" w:hAnsi="Calibri" w:cs="Calibri"/>
                <w:sz w:val="20"/>
                <w:szCs w:val="20"/>
              </w:rPr>
              <w:t>&gt;-&lt;</w:t>
            </w:r>
            <w:proofErr w:type="spellStart"/>
            <w:r w:rsidR="0014246F">
              <w:rPr>
                <w:rFonts w:ascii="Calibri" w:hAnsi="Calibri" w:cs="Calibri"/>
                <w:sz w:val="20"/>
                <w:szCs w:val="20"/>
              </w:rPr>
              <w:t>node_env</w:t>
            </w:r>
            <w:proofErr w:type="spellEnd"/>
            <w:r w:rsidR="0014246F">
              <w:rPr>
                <w:rFonts w:ascii="Calibri" w:hAnsi="Calibri" w:cs="Calibri"/>
                <w:sz w:val="20"/>
                <w:szCs w:val="20"/>
              </w:rPr>
              <w:t>&gt;-&lt;</w:t>
            </w:r>
            <w:proofErr w:type="spellStart"/>
            <w:r w:rsidR="0014246F">
              <w:rPr>
                <w:rFonts w:ascii="Calibri" w:hAnsi="Calibri" w:cs="Calibri"/>
                <w:sz w:val="20"/>
                <w:szCs w:val="20"/>
              </w:rPr>
              <w:t>org_name</w:t>
            </w:r>
            <w:proofErr w:type="spellEnd"/>
            <w:r w:rsidR="0014246F">
              <w:rPr>
                <w:rFonts w:ascii="Calibri" w:hAnsi="Calibri" w:cs="Calibri"/>
                <w:sz w:val="20"/>
                <w:szCs w:val="20"/>
              </w:rPr>
              <w:t>&gt;-k8s-resources</w:t>
            </w:r>
          </w:p>
        </w:tc>
      </w:tr>
    </w:tbl>
    <w:p w14:paraId="041B28E1" w14:textId="77777777" w:rsidR="009E4350" w:rsidRPr="006725F0" w:rsidRDefault="009E4350" w:rsidP="00FE4B9C">
      <w:pPr>
        <w:pStyle w:val="LO-normal1"/>
        <w:numPr>
          <w:ilvl w:val="0"/>
          <w:numId w:val="7"/>
        </w:numPr>
        <w:rPr>
          <w:rFonts w:ascii="Calibri" w:hAnsi="Calibri" w:cs="Calibri"/>
        </w:rPr>
      </w:pPr>
      <w:r w:rsidRPr="006725F0">
        <w:rPr>
          <w:rFonts w:ascii="Calibri" w:hAnsi="Calibri" w:cs="Calibri"/>
          <w:sz w:val="20"/>
          <w:szCs w:val="20"/>
        </w:rPr>
        <w:t xml:space="preserve">Upon input file is prepared with necessary details, perform terraform initialization </w:t>
      </w:r>
      <w:r w:rsidR="00FE52F0" w:rsidRPr="006725F0">
        <w:rPr>
          <w:rFonts w:ascii="Calibri" w:hAnsi="Calibri" w:cs="Calibri"/>
          <w:sz w:val="20"/>
          <w:szCs w:val="20"/>
        </w:rPr>
        <w:t xml:space="preserve">from the </w:t>
      </w:r>
      <w:proofErr w:type="spellStart"/>
      <w:r w:rsidR="00FE52F0" w:rsidRPr="006725F0">
        <w:rPr>
          <w:rFonts w:ascii="Calibri" w:hAnsi="Calibri" w:cs="Calibri"/>
          <w:sz w:val="20"/>
          <w:szCs w:val="20"/>
        </w:rPr>
        <w:t>tf_backend_setup</w:t>
      </w:r>
      <w:proofErr w:type="spellEnd"/>
      <w:r w:rsidR="00FE52F0" w:rsidRPr="006725F0">
        <w:rPr>
          <w:rFonts w:ascii="Calibri" w:hAnsi="Calibri" w:cs="Calibri"/>
          <w:sz w:val="20"/>
          <w:szCs w:val="20"/>
        </w:rPr>
        <w:t xml:space="preserve"> directory </w:t>
      </w:r>
      <w:r w:rsidRPr="006725F0">
        <w:rPr>
          <w:rFonts w:ascii="Calibri" w:hAnsi="Calibri" w:cs="Calibri"/>
          <w:sz w:val="20"/>
          <w:szCs w:val="20"/>
        </w:rPr>
        <w:t xml:space="preserve">as below using command </w:t>
      </w:r>
      <w:r w:rsidRPr="006725F0">
        <w:rPr>
          <w:rFonts w:ascii="Calibri" w:hAnsi="Calibri" w:cs="Calibri"/>
          <w:sz w:val="20"/>
          <w:szCs w:val="20"/>
          <w:shd w:val="clear" w:color="auto" w:fill="FFFF00"/>
        </w:rPr>
        <w:t xml:space="preserve">#&gt; terraform </w:t>
      </w:r>
      <w:proofErr w:type="spellStart"/>
      <w:r w:rsidRPr="006725F0">
        <w:rPr>
          <w:rFonts w:ascii="Calibri" w:hAnsi="Calibri" w:cs="Calibri"/>
          <w:sz w:val="20"/>
          <w:szCs w:val="20"/>
          <w:shd w:val="clear" w:color="auto" w:fill="FFFF00"/>
        </w:rPr>
        <w:t>init</w:t>
      </w:r>
      <w:proofErr w:type="spellEnd"/>
    </w:p>
    <w:p w14:paraId="20FBEB6C" w14:textId="77777777" w:rsidR="009E4350" w:rsidRPr="006725F0" w:rsidRDefault="009E4350">
      <w:pPr>
        <w:pStyle w:val="LO-normal1"/>
        <w:ind w:left="1080"/>
        <w:rPr>
          <w:rFonts w:ascii="Calibri" w:hAnsi="Calibri" w:cs="Calibri"/>
        </w:rPr>
      </w:pPr>
    </w:p>
    <w:p w14:paraId="7B836419" w14:textId="77777777" w:rsidR="009E4350" w:rsidRPr="006725F0" w:rsidRDefault="00566BBD">
      <w:pPr>
        <w:pStyle w:val="LO-normal1"/>
        <w:ind w:left="720"/>
        <w:rPr>
          <w:rFonts w:ascii="Calibri" w:hAnsi="Calibri" w:cs="Calibri"/>
        </w:rPr>
      </w:pPr>
      <w:r w:rsidRPr="006725F0">
        <w:rPr>
          <w:rFonts w:ascii="Calibri" w:hAnsi="Calibri" w:cs="Calibri"/>
          <w:noProof/>
        </w:rPr>
        <w:drawing>
          <wp:inline distT="0" distB="0" distL="0" distR="0" wp14:anchorId="2FE29146" wp14:editId="21EBEF84">
            <wp:extent cx="4608830" cy="2033905"/>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37" cstate="print">
                      <a:extLst>
                        <a:ext uri="{28A0092B-C50C-407E-A947-70E740481C1C}">
                          <a14:useLocalDpi xmlns:a14="http://schemas.microsoft.com/office/drawing/2010/main" val="0"/>
                        </a:ext>
                      </a:extLst>
                    </a:blip>
                    <a:srcRect l="-50" t="-78" r="-50" b="-78"/>
                    <a:stretch>
                      <a:fillRect/>
                    </a:stretch>
                  </pic:blipFill>
                  <pic:spPr bwMode="auto">
                    <a:xfrm>
                      <a:off x="0" y="0"/>
                      <a:ext cx="4608830" cy="2033905"/>
                    </a:xfrm>
                    <a:prstGeom prst="rect">
                      <a:avLst/>
                    </a:prstGeom>
                    <a:solidFill>
                      <a:srgbClr val="FFFFFF"/>
                    </a:solidFill>
                    <a:ln>
                      <a:noFill/>
                    </a:ln>
                  </pic:spPr>
                </pic:pic>
              </a:graphicData>
            </a:graphic>
          </wp:inline>
        </w:drawing>
      </w:r>
    </w:p>
    <w:p w14:paraId="7AA4196D" w14:textId="77777777" w:rsidR="009E4350" w:rsidRPr="006725F0" w:rsidRDefault="009E4350">
      <w:pPr>
        <w:pStyle w:val="LO-normal1"/>
        <w:ind w:left="720"/>
        <w:rPr>
          <w:rFonts w:ascii="Calibri" w:hAnsi="Calibri" w:cs="Calibri"/>
        </w:rPr>
      </w:pPr>
    </w:p>
    <w:p w14:paraId="04705EAA" w14:textId="77777777" w:rsidR="009E4350" w:rsidRPr="006725F0" w:rsidRDefault="009E4350" w:rsidP="00FE4B9C">
      <w:pPr>
        <w:pStyle w:val="LO-normal1"/>
        <w:numPr>
          <w:ilvl w:val="0"/>
          <w:numId w:val="7"/>
        </w:numPr>
        <w:rPr>
          <w:rFonts w:ascii="Calibri" w:hAnsi="Calibri" w:cs="Calibri"/>
        </w:rPr>
      </w:pPr>
      <w:r w:rsidRPr="006725F0">
        <w:rPr>
          <w:rFonts w:ascii="Calibri" w:hAnsi="Calibri" w:cs="Calibri"/>
          <w:sz w:val="20"/>
          <w:szCs w:val="20"/>
        </w:rPr>
        <w:t xml:space="preserve">Now execute terraform plan and review the changes this terraform would perform in the </w:t>
      </w:r>
      <w:r w:rsidR="00C656C8" w:rsidRPr="006725F0">
        <w:rPr>
          <w:rFonts w:ascii="Calibri" w:hAnsi="Calibri" w:cs="Calibri"/>
          <w:sz w:val="20"/>
          <w:szCs w:val="20"/>
        </w:rPr>
        <w:t>AWS</w:t>
      </w:r>
      <w:r w:rsidRPr="006725F0">
        <w:rPr>
          <w:rFonts w:ascii="Calibri" w:hAnsi="Calibri" w:cs="Calibri"/>
          <w:sz w:val="20"/>
          <w:szCs w:val="20"/>
        </w:rPr>
        <w:t xml:space="preserve"> environment. </w:t>
      </w:r>
      <w:r w:rsidRPr="006725F0">
        <w:rPr>
          <w:rFonts w:ascii="Calibri" w:hAnsi="Calibri" w:cs="Calibri"/>
          <w:sz w:val="20"/>
          <w:szCs w:val="20"/>
          <w:shd w:val="clear" w:color="auto" w:fill="FFFF00"/>
        </w:rPr>
        <w:t>#&gt; terraform plan –var-file=</w:t>
      </w:r>
      <w:proofErr w:type="spellStart"/>
      <w:proofErr w:type="gramStart"/>
      <w:r w:rsidRPr="006725F0">
        <w:rPr>
          <w:rFonts w:ascii="Calibri" w:hAnsi="Calibri" w:cs="Calibri"/>
          <w:sz w:val="20"/>
          <w:szCs w:val="20"/>
          <w:shd w:val="clear" w:color="auto" w:fill="FFFF00"/>
        </w:rPr>
        <w:t>terraform.tfvars</w:t>
      </w:r>
      <w:proofErr w:type="spellEnd"/>
      <w:proofErr w:type="gramEnd"/>
    </w:p>
    <w:p w14:paraId="65EC612B" w14:textId="77777777" w:rsidR="009E4350" w:rsidRPr="006725F0" w:rsidRDefault="009E4350">
      <w:pPr>
        <w:pStyle w:val="LO-normal1"/>
        <w:ind w:left="3240"/>
        <w:rPr>
          <w:rFonts w:ascii="Calibri" w:hAnsi="Calibri" w:cs="Calibri"/>
          <w:sz w:val="20"/>
          <w:szCs w:val="20"/>
          <w:shd w:val="clear" w:color="auto" w:fill="FFFF00"/>
        </w:rPr>
      </w:pPr>
    </w:p>
    <w:p w14:paraId="38589E6A" w14:textId="77777777" w:rsidR="009E4350" w:rsidRPr="006725F0" w:rsidRDefault="009E4350">
      <w:pPr>
        <w:pStyle w:val="LO-normal1"/>
        <w:ind w:left="1080"/>
        <w:rPr>
          <w:rFonts w:ascii="Calibri" w:hAnsi="Calibri" w:cs="Calibri"/>
          <w:sz w:val="20"/>
          <w:szCs w:val="20"/>
        </w:rPr>
      </w:pPr>
    </w:p>
    <w:p w14:paraId="3AC222A6" w14:textId="77777777" w:rsidR="009E4350" w:rsidRPr="006725F0" w:rsidRDefault="00566BBD">
      <w:pPr>
        <w:pStyle w:val="LO-normal1"/>
        <w:ind w:firstLine="720"/>
        <w:rPr>
          <w:rFonts w:ascii="Calibri" w:hAnsi="Calibri" w:cs="Calibri"/>
        </w:rPr>
      </w:pPr>
      <w:r w:rsidRPr="006725F0">
        <w:rPr>
          <w:rFonts w:ascii="Calibri" w:hAnsi="Calibri" w:cs="Calibri"/>
          <w:noProof/>
        </w:rPr>
        <w:lastRenderedPageBreak/>
        <w:drawing>
          <wp:inline distT="0" distB="0" distL="0" distR="0" wp14:anchorId="7350608F" wp14:editId="6D954455">
            <wp:extent cx="5954395" cy="3032125"/>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38" cstate="print">
                      <a:extLst>
                        <a:ext uri="{28A0092B-C50C-407E-A947-70E740481C1C}">
                          <a14:useLocalDpi xmlns:a14="http://schemas.microsoft.com/office/drawing/2010/main" val="0"/>
                        </a:ext>
                      </a:extLst>
                    </a:blip>
                    <a:srcRect l="-40" t="-69" r="-40" b="-69"/>
                    <a:stretch>
                      <a:fillRect/>
                    </a:stretch>
                  </pic:blipFill>
                  <pic:spPr bwMode="auto">
                    <a:xfrm>
                      <a:off x="0" y="0"/>
                      <a:ext cx="5954395" cy="3032125"/>
                    </a:xfrm>
                    <a:prstGeom prst="rect">
                      <a:avLst/>
                    </a:prstGeom>
                    <a:solidFill>
                      <a:srgbClr val="FFFFFF"/>
                    </a:solidFill>
                    <a:ln>
                      <a:noFill/>
                    </a:ln>
                  </pic:spPr>
                </pic:pic>
              </a:graphicData>
            </a:graphic>
          </wp:inline>
        </w:drawing>
      </w:r>
    </w:p>
    <w:p w14:paraId="44B8017D" w14:textId="77777777" w:rsidR="009E4350" w:rsidRPr="006725F0" w:rsidRDefault="00566BBD">
      <w:pPr>
        <w:pStyle w:val="LO-normal1"/>
        <w:ind w:firstLine="720"/>
        <w:rPr>
          <w:rFonts w:ascii="Calibri" w:hAnsi="Calibri" w:cs="Calibri"/>
          <w:sz w:val="20"/>
          <w:szCs w:val="20"/>
        </w:rPr>
      </w:pPr>
      <w:r w:rsidRPr="006725F0">
        <w:rPr>
          <w:rFonts w:ascii="Calibri" w:hAnsi="Calibri" w:cs="Calibri"/>
          <w:noProof/>
        </w:rPr>
        <w:drawing>
          <wp:inline distT="0" distB="0" distL="0" distR="0" wp14:anchorId="126B70C9" wp14:editId="3ED284E5">
            <wp:extent cx="5943600" cy="803910"/>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39">
                      <a:extLst>
                        <a:ext uri="{28A0092B-C50C-407E-A947-70E740481C1C}">
                          <a14:useLocalDpi xmlns:a14="http://schemas.microsoft.com/office/drawing/2010/main" val="0"/>
                        </a:ext>
                      </a:extLst>
                    </a:blip>
                    <a:srcRect l="-70" t="-299" r="-70" b="-299"/>
                    <a:stretch>
                      <a:fillRect/>
                    </a:stretch>
                  </pic:blipFill>
                  <pic:spPr bwMode="auto">
                    <a:xfrm>
                      <a:off x="0" y="0"/>
                      <a:ext cx="5943600" cy="803910"/>
                    </a:xfrm>
                    <a:prstGeom prst="rect">
                      <a:avLst/>
                    </a:prstGeom>
                    <a:solidFill>
                      <a:srgbClr val="FFFFFF"/>
                    </a:solidFill>
                    <a:ln>
                      <a:noFill/>
                    </a:ln>
                  </pic:spPr>
                </pic:pic>
              </a:graphicData>
            </a:graphic>
          </wp:inline>
        </w:drawing>
      </w:r>
    </w:p>
    <w:p w14:paraId="621DE150" w14:textId="77777777" w:rsidR="009E4350" w:rsidRPr="006725F0" w:rsidRDefault="009E4350">
      <w:pPr>
        <w:pStyle w:val="LO-normal1"/>
        <w:ind w:left="720"/>
        <w:rPr>
          <w:rFonts w:ascii="Calibri" w:hAnsi="Calibri" w:cs="Calibri"/>
          <w:sz w:val="20"/>
          <w:szCs w:val="20"/>
        </w:rPr>
      </w:pPr>
    </w:p>
    <w:p w14:paraId="2F59B027" w14:textId="77777777" w:rsidR="009E4350" w:rsidRPr="006725F0" w:rsidRDefault="009E4350" w:rsidP="00FE4B9C">
      <w:pPr>
        <w:pStyle w:val="LO-normal1"/>
        <w:numPr>
          <w:ilvl w:val="0"/>
          <w:numId w:val="7"/>
        </w:numPr>
        <w:rPr>
          <w:rFonts w:ascii="Calibri" w:hAnsi="Calibri" w:cs="Calibri"/>
        </w:rPr>
      </w:pPr>
      <w:r w:rsidRPr="006725F0">
        <w:rPr>
          <w:rFonts w:ascii="Calibri" w:hAnsi="Calibri" w:cs="Calibri"/>
          <w:sz w:val="20"/>
          <w:szCs w:val="20"/>
        </w:rPr>
        <w:t xml:space="preserve">Upon reviewing the terraform plan outcome and ensuring the action it would take, run terraform apply. </w:t>
      </w:r>
    </w:p>
    <w:p w14:paraId="1EC785D6" w14:textId="77777777" w:rsidR="009E4350" w:rsidRPr="006725F0" w:rsidRDefault="009E4350">
      <w:pPr>
        <w:pStyle w:val="LO-normal1"/>
        <w:ind w:left="720" w:hanging="360"/>
        <w:rPr>
          <w:rFonts w:ascii="Calibri" w:hAnsi="Calibri" w:cs="Calibri"/>
        </w:rPr>
      </w:pPr>
      <w:r w:rsidRPr="006725F0">
        <w:rPr>
          <w:rFonts w:ascii="Calibri" w:hAnsi="Calibri" w:cs="Calibri"/>
        </w:rPr>
        <w:tab/>
      </w:r>
      <w:r w:rsidRPr="006725F0">
        <w:rPr>
          <w:rFonts w:ascii="Calibri" w:hAnsi="Calibri" w:cs="Calibri"/>
          <w:shd w:val="clear" w:color="auto" w:fill="FFFF00"/>
        </w:rPr>
        <w:t>#&gt; terraform apply –var-file=</w:t>
      </w:r>
      <w:proofErr w:type="spellStart"/>
      <w:proofErr w:type="gramStart"/>
      <w:r w:rsidRPr="006725F0">
        <w:rPr>
          <w:rFonts w:ascii="Calibri" w:hAnsi="Calibri" w:cs="Calibri"/>
          <w:shd w:val="clear" w:color="auto" w:fill="FFFF00"/>
        </w:rPr>
        <w:t>terraform.tfvars</w:t>
      </w:r>
      <w:proofErr w:type="spellEnd"/>
      <w:proofErr w:type="gramEnd"/>
    </w:p>
    <w:p w14:paraId="67662906" w14:textId="77777777" w:rsidR="009E4350" w:rsidRPr="006725F0" w:rsidRDefault="009E4350">
      <w:pPr>
        <w:pStyle w:val="LO-normal1"/>
        <w:ind w:left="720" w:hanging="360"/>
        <w:rPr>
          <w:rFonts w:ascii="Calibri" w:hAnsi="Calibri" w:cs="Calibri"/>
        </w:rPr>
      </w:pPr>
    </w:p>
    <w:p w14:paraId="5540B38E" w14:textId="77777777" w:rsidR="009E4350" w:rsidRPr="006725F0" w:rsidRDefault="00566BBD">
      <w:pPr>
        <w:pStyle w:val="LO-normal1"/>
        <w:ind w:left="720"/>
        <w:rPr>
          <w:rFonts w:ascii="Calibri" w:hAnsi="Calibri" w:cs="Calibri"/>
          <w:sz w:val="20"/>
          <w:szCs w:val="20"/>
        </w:rPr>
      </w:pPr>
      <w:r w:rsidRPr="006725F0">
        <w:rPr>
          <w:rFonts w:ascii="Calibri" w:hAnsi="Calibri" w:cs="Calibri"/>
          <w:noProof/>
        </w:rPr>
        <w:drawing>
          <wp:inline distT="0" distB="0" distL="0" distR="0" wp14:anchorId="2D410FAC" wp14:editId="34030217">
            <wp:extent cx="5943600" cy="824865"/>
            <wp:effectExtent l="0" t="0" r="0"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824865"/>
                    </a:xfrm>
                    <a:prstGeom prst="rect">
                      <a:avLst/>
                    </a:prstGeom>
                    <a:noFill/>
                    <a:ln>
                      <a:noFill/>
                    </a:ln>
                  </pic:spPr>
                </pic:pic>
              </a:graphicData>
            </a:graphic>
          </wp:inline>
        </w:drawing>
      </w:r>
    </w:p>
    <w:p w14:paraId="2E352967" w14:textId="77777777" w:rsidR="009E4350" w:rsidRPr="006725F0" w:rsidRDefault="009E4350">
      <w:pPr>
        <w:pStyle w:val="LO-normal1"/>
        <w:ind w:left="720"/>
        <w:rPr>
          <w:rFonts w:ascii="Calibri" w:hAnsi="Calibri" w:cs="Calibri"/>
          <w:sz w:val="20"/>
          <w:szCs w:val="20"/>
        </w:rPr>
      </w:pPr>
    </w:p>
    <w:p w14:paraId="48820D97" w14:textId="77777777" w:rsidR="009E4350" w:rsidRPr="006725F0" w:rsidRDefault="009E4350">
      <w:pPr>
        <w:pStyle w:val="LO-normal1"/>
        <w:ind w:left="1080"/>
        <w:rPr>
          <w:rFonts w:ascii="Calibri" w:hAnsi="Calibri" w:cs="Calibri"/>
          <w:sz w:val="20"/>
          <w:szCs w:val="20"/>
        </w:rPr>
      </w:pPr>
    </w:p>
    <w:p w14:paraId="40502409" w14:textId="77777777" w:rsidR="009E4350" w:rsidRPr="006725F0" w:rsidRDefault="009E4350">
      <w:pPr>
        <w:pStyle w:val="LO-normal1"/>
        <w:ind w:left="1080"/>
        <w:rPr>
          <w:rFonts w:ascii="Calibri" w:hAnsi="Calibri" w:cs="Calibri"/>
          <w:sz w:val="20"/>
          <w:szCs w:val="20"/>
        </w:rPr>
      </w:pPr>
    </w:p>
    <w:p w14:paraId="5D83405D" w14:textId="77777777" w:rsidR="009E4350" w:rsidRPr="006725F0" w:rsidRDefault="009E4350" w:rsidP="00FE4B9C">
      <w:pPr>
        <w:pStyle w:val="LO-normal1"/>
        <w:numPr>
          <w:ilvl w:val="0"/>
          <w:numId w:val="7"/>
        </w:numPr>
        <w:rPr>
          <w:rFonts w:ascii="Calibri" w:hAnsi="Calibri" w:cs="Calibri"/>
        </w:rPr>
      </w:pPr>
      <w:r w:rsidRPr="006725F0">
        <w:rPr>
          <w:rFonts w:ascii="Calibri" w:hAnsi="Calibri" w:cs="Calibri"/>
          <w:sz w:val="20"/>
          <w:szCs w:val="20"/>
        </w:rPr>
        <w:t xml:space="preserve">Review results of terraform apply and verify the resources created in AWS console to ensure they are all ready for </w:t>
      </w:r>
      <w:r w:rsidR="00C656C8" w:rsidRPr="006725F0">
        <w:rPr>
          <w:rFonts w:ascii="Calibri" w:hAnsi="Calibri" w:cs="Calibri"/>
          <w:sz w:val="20"/>
          <w:szCs w:val="20"/>
        </w:rPr>
        <w:t>GitHub</w:t>
      </w:r>
      <w:r w:rsidRPr="006725F0">
        <w:rPr>
          <w:rFonts w:ascii="Calibri" w:hAnsi="Calibri" w:cs="Calibri"/>
          <w:sz w:val="20"/>
          <w:szCs w:val="20"/>
        </w:rPr>
        <w:t xml:space="preserve"> actions pipeline. </w:t>
      </w:r>
    </w:p>
    <w:p w14:paraId="0F491A7D" w14:textId="77777777" w:rsidR="009E4350" w:rsidRPr="006725F0" w:rsidRDefault="009E4350" w:rsidP="00FE4B9C">
      <w:pPr>
        <w:pStyle w:val="LO-normal1"/>
        <w:numPr>
          <w:ilvl w:val="0"/>
          <w:numId w:val="7"/>
        </w:numPr>
        <w:rPr>
          <w:rFonts w:ascii="Calibri" w:hAnsi="Calibri" w:cs="Calibri"/>
        </w:rPr>
      </w:pPr>
      <w:r w:rsidRPr="006725F0">
        <w:rPr>
          <w:rFonts w:ascii="Calibri" w:hAnsi="Calibri" w:cs="Calibri"/>
          <w:sz w:val="20"/>
          <w:szCs w:val="20"/>
        </w:rPr>
        <w:t>Go to S3 in AWS console and validate S3 buckets are created</w:t>
      </w:r>
    </w:p>
    <w:p w14:paraId="0289D3B4" w14:textId="77777777" w:rsidR="009E4350" w:rsidRPr="006725F0" w:rsidRDefault="009E4350" w:rsidP="00FE4B9C">
      <w:pPr>
        <w:pStyle w:val="LO-normal1"/>
        <w:numPr>
          <w:ilvl w:val="0"/>
          <w:numId w:val="7"/>
        </w:numPr>
        <w:rPr>
          <w:rFonts w:ascii="Calibri" w:hAnsi="Calibri" w:cs="Calibri"/>
        </w:rPr>
      </w:pPr>
      <w:r w:rsidRPr="006725F0">
        <w:rPr>
          <w:rFonts w:ascii="Calibri" w:hAnsi="Calibri" w:cs="Calibri"/>
          <w:sz w:val="20"/>
          <w:szCs w:val="20"/>
        </w:rPr>
        <w:t xml:space="preserve">Go to DynamoDB in AWS console and validate </w:t>
      </w:r>
      <w:r w:rsidR="00C656C8" w:rsidRPr="006725F0">
        <w:rPr>
          <w:rFonts w:ascii="Calibri" w:hAnsi="Calibri" w:cs="Calibri"/>
          <w:sz w:val="20"/>
          <w:szCs w:val="20"/>
        </w:rPr>
        <w:t>DynamoDB</w:t>
      </w:r>
      <w:r w:rsidRPr="006725F0">
        <w:rPr>
          <w:rFonts w:ascii="Calibri" w:hAnsi="Calibri" w:cs="Calibri"/>
          <w:sz w:val="20"/>
          <w:szCs w:val="20"/>
        </w:rPr>
        <w:t xml:space="preserve"> table is created </w:t>
      </w:r>
    </w:p>
    <w:p w14:paraId="7C8B4CE5" w14:textId="77777777" w:rsidR="009F4C6C" w:rsidRPr="006725F0" w:rsidRDefault="009F4C6C" w:rsidP="00FE4B9C">
      <w:pPr>
        <w:pStyle w:val="LO-normal1"/>
        <w:numPr>
          <w:ilvl w:val="0"/>
          <w:numId w:val="7"/>
        </w:numPr>
        <w:rPr>
          <w:rFonts w:ascii="Calibri" w:hAnsi="Calibri" w:cs="Calibri"/>
        </w:rPr>
      </w:pPr>
      <w:r w:rsidRPr="006725F0">
        <w:rPr>
          <w:rFonts w:ascii="Calibri" w:hAnsi="Calibri" w:cs="Calibri"/>
          <w:sz w:val="20"/>
          <w:szCs w:val="20"/>
        </w:rPr>
        <w:t xml:space="preserve">Finally note down the name of the resources provisioned and its ARN as they would be used further in setting up the pipeline. </w:t>
      </w:r>
    </w:p>
    <w:p w14:paraId="0711E95B" w14:textId="77777777" w:rsidR="00C656C8" w:rsidRPr="006725F0" w:rsidRDefault="00C656C8" w:rsidP="00C656C8">
      <w:pPr>
        <w:pStyle w:val="LO-normal1"/>
        <w:ind w:left="720" w:hanging="360"/>
        <w:rPr>
          <w:rFonts w:ascii="Calibri" w:hAnsi="Calibri" w:cs="Calibri"/>
          <w:bCs/>
          <w:color w:val="434343"/>
          <w:sz w:val="32"/>
          <w:szCs w:val="32"/>
        </w:rPr>
      </w:pPr>
    </w:p>
    <w:p w14:paraId="5531EB59" w14:textId="77777777" w:rsidR="009F4C6C" w:rsidRPr="006725F0" w:rsidRDefault="009F4C6C" w:rsidP="00C656C8">
      <w:pPr>
        <w:pStyle w:val="LO-normal1"/>
        <w:ind w:left="720" w:hanging="360"/>
        <w:rPr>
          <w:rFonts w:ascii="Calibri" w:hAnsi="Calibri" w:cs="Calibri"/>
          <w:bCs/>
          <w:color w:val="434343"/>
        </w:rPr>
      </w:pPr>
      <w:r w:rsidRPr="006725F0">
        <w:rPr>
          <w:rFonts w:ascii="Calibri" w:hAnsi="Calibri" w:cs="Calibri"/>
          <w:b/>
          <w:color w:val="434343"/>
        </w:rPr>
        <w:t>NOTES</w:t>
      </w:r>
      <w:r w:rsidRPr="006725F0">
        <w:rPr>
          <w:rFonts w:ascii="Calibri" w:hAnsi="Calibri" w:cs="Calibri"/>
          <w:bCs/>
          <w:color w:val="434343"/>
        </w:rPr>
        <w:t>: Also, backup the terraform state file part of this terraform backend setup execution as they may be required in future to manage these resources using automation. It is recommended to upload in S3 bucket to a separate folder</w:t>
      </w:r>
    </w:p>
    <w:p w14:paraId="771EA45F" w14:textId="77777777"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25" w:name="_Toc86222647"/>
      <w:bookmarkStart w:id="26" w:name="_Toc86913736"/>
      <w:r w:rsidRPr="006725F0">
        <w:rPr>
          <w:rFonts w:ascii="Calibri" w:eastAsia="Times New Roman" w:hAnsi="Calibri" w:cs="Calibri"/>
          <w:color w:val="2F5496"/>
          <w:sz w:val="26"/>
          <w:szCs w:val="26"/>
          <w:lang w:val="en-MY" w:eastAsia="en-US" w:bidi="ar-SA"/>
        </w:rPr>
        <w:lastRenderedPageBreak/>
        <w:t>Option2</w:t>
      </w:r>
      <w:r w:rsidR="00C656C8" w:rsidRPr="006725F0">
        <w:rPr>
          <w:rFonts w:ascii="Calibri" w:eastAsia="Times New Roman" w:hAnsi="Calibri" w:cs="Calibri"/>
          <w:color w:val="2F5496"/>
          <w:sz w:val="26"/>
          <w:szCs w:val="26"/>
          <w:lang w:val="en-MY" w:eastAsia="en-US" w:bidi="ar-SA"/>
        </w:rPr>
        <w:t>:</w:t>
      </w:r>
      <w:r w:rsidRPr="006725F0">
        <w:rPr>
          <w:rFonts w:ascii="Calibri" w:eastAsia="Times New Roman" w:hAnsi="Calibri" w:cs="Calibri"/>
          <w:color w:val="2F5496"/>
          <w:sz w:val="26"/>
          <w:szCs w:val="26"/>
          <w:lang w:val="en-MY" w:eastAsia="en-US" w:bidi="ar-SA"/>
        </w:rPr>
        <w:t xml:space="preserve"> Using AWS console (Manual)</w:t>
      </w:r>
      <w:bookmarkEnd w:id="25"/>
      <w:bookmarkEnd w:id="26"/>
      <w:r w:rsidRPr="006725F0">
        <w:rPr>
          <w:rFonts w:ascii="Calibri" w:eastAsia="Times New Roman" w:hAnsi="Calibri" w:cs="Calibri"/>
          <w:color w:val="2F5496"/>
          <w:sz w:val="26"/>
          <w:szCs w:val="26"/>
          <w:lang w:val="en-MY" w:eastAsia="en-US" w:bidi="ar-SA"/>
        </w:rPr>
        <w:t xml:space="preserve"> </w:t>
      </w:r>
    </w:p>
    <w:p w14:paraId="6D94D80E" w14:textId="77777777" w:rsidR="006C7BC4" w:rsidRDefault="009E4350" w:rsidP="009920B7">
      <w:pPr>
        <w:pStyle w:val="Heading3"/>
        <w:rPr>
          <w:rFonts w:ascii="Calibri" w:eastAsia="Times New Roman" w:hAnsi="Calibri" w:cs="Calibri"/>
          <w:color w:val="2F5496"/>
          <w:sz w:val="26"/>
          <w:szCs w:val="26"/>
          <w:lang w:val="en-MY" w:eastAsia="en-US" w:bidi="ar-SA"/>
        </w:rPr>
      </w:pPr>
      <w:bookmarkStart w:id="27" w:name="_Toc86222648"/>
      <w:bookmarkStart w:id="28" w:name="_Toc86913737"/>
      <w:r w:rsidRPr="006725F0">
        <w:rPr>
          <w:rFonts w:ascii="Calibri" w:eastAsia="Times New Roman" w:hAnsi="Calibri" w:cs="Calibri"/>
          <w:color w:val="2F5496"/>
          <w:sz w:val="26"/>
          <w:szCs w:val="26"/>
          <w:lang w:val="en-MY" w:eastAsia="en-US" w:bidi="ar-SA"/>
        </w:rPr>
        <w:t>Step</w:t>
      </w:r>
      <w:r w:rsidR="009920B7" w:rsidRPr="006725F0">
        <w:rPr>
          <w:rFonts w:ascii="Calibri" w:eastAsia="Times New Roman" w:hAnsi="Calibri" w:cs="Calibri"/>
          <w:color w:val="2F5496"/>
          <w:sz w:val="26"/>
          <w:szCs w:val="26"/>
          <w:lang w:val="en-MY" w:eastAsia="en-US" w:bidi="ar-SA"/>
        </w:rPr>
        <w:t>1:</w:t>
      </w:r>
      <w:r w:rsidRPr="006725F0">
        <w:rPr>
          <w:rFonts w:ascii="Calibri" w:eastAsia="Times New Roman" w:hAnsi="Calibri" w:cs="Calibri"/>
          <w:color w:val="2F5496"/>
          <w:sz w:val="26"/>
          <w:szCs w:val="26"/>
          <w:lang w:val="en-MY" w:eastAsia="en-US" w:bidi="ar-SA"/>
        </w:rPr>
        <w:t xml:space="preserve"> Setup KMS Key</w:t>
      </w:r>
      <w:r w:rsidR="006C7BC4">
        <w:rPr>
          <w:rFonts w:ascii="Calibri" w:eastAsia="Times New Roman" w:hAnsi="Calibri" w:cs="Calibri"/>
          <w:color w:val="2F5496"/>
          <w:sz w:val="26"/>
          <w:szCs w:val="26"/>
          <w:lang w:val="en-MY" w:eastAsia="en-US" w:bidi="ar-SA"/>
        </w:rPr>
        <w:t>s</w:t>
      </w:r>
      <w:bookmarkEnd w:id="27"/>
      <w:bookmarkEnd w:id="28"/>
    </w:p>
    <w:p w14:paraId="0231818F" w14:textId="77777777" w:rsidR="006C7BC4" w:rsidRDefault="006C7BC4" w:rsidP="006C7BC4">
      <w:pPr>
        <w:pStyle w:val="Heading3"/>
        <w:numPr>
          <w:ilvl w:val="2"/>
          <w:numId w:val="39"/>
        </w:numPr>
        <w:rPr>
          <w:rFonts w:ascii="Calibri" w:eastAsia="Times New Roman" w:hAnsi="Calibri" w:cs="Calibri"/>
          <w:color w:val="2F5496"/>
          <w:sz w:val="26"/>
          <w:szCs w:val="26"/>
          <w:lang w:val="en-MY" w:eastAsia="en-US" w:bidi="ar-SA"/>
        </w:rPr>
      </w:pPr>
      <w:bookmarkStart w:id="29" w:name="_Toc85721496"/>
      <w:bookmarkStart w:id="30" w:name="_Toc86222649"/>
      <w:bookmarkStart w:id="31" w:name="_Toc86913738"/>
      <w:r>
        <w:rPr>
          <w:rFonts w:ascii="Calibri" w:eastAsia="Times New Roman" w:hAnsi="Calibri" w:cs="Calibri"/>
          <w:color w:val="2F5496"/>
          <w:sz w:val="26"/>
          <w:szCs w:val="26"/>
          <w:lang w:val="en-MY" w:eastAsia="en-US" w:bidi="ar-SA"/>
        </w:rPr>
        <w:t>Create two KMS keys following below steps.</w:t>
      </w:r>
      <w:bookmarkEnd w:id="29"/>
      <w:bookmarkEnd w:id="30"/>
      <w:bookmarkEnd w:id="31"/>
      <w:r>
        <w:rPr>
          <w:rFonts w:ascii="Calibri" w:eastAsia="Times New Roman" w:hAnsi="Calibri" w:cs="Calibri"/>
          <w:color w:val="2F5496"/>
          <w:sz w:val="26"/>
          <w:szCs w:val="26"/>
          <w:lang w:val="en-MY" w:eastAsia="en-US" w:bidi="ar-SA"/>
        </w:rPr>
        <w:t xml:space="preserve"> </w:t>
      </w:r>
    </w:p>
    <w:p w14:paraId="4043F0CA" w14:textId="77777777" w:rsidR="006C7BC4" w:rsidRDefault="006C7BC4" w:rsidP="006C7BC4">
      <w:pPr>
        <w:pStyle w:val="Heading4"/>
        <w:numPr>
          <w:ilvl w:val="3"/>
          <w:numId w:val="39"/>
        </w:numPr>
      </w:pPr>
      <w:r>
        <w:t xml:space="preserve">One for S3 Buckets </w:t>
      </w:r>
    </w:p>
    <w:p w14:paraId="097944D0" w14:textId="77777777" w:rsidR="006C7BC4" w:rsidRDefault="006C7BC4" w:rsidP="006C7BC4">
      <w:pPr>
        <w:pStyle w:val="Heading4"/>
        <w:numPr>
          <w:ilvl w:val="3"/>
          <w:numId w:val="39"/>
        </w:numPr>
      </w:pPr>
      <w:r>
        <w:t xml:space="preserve">One for DynamoDB tables </w:t>
      </w:r>
    </w:p>
    <w:p w14:paraId="0C51985D" w14:textId="77777777" w:rsidR="009E4350" w:rsidRPr="006725F0" w:rsidRDefault="009E4350">
      <w:pPr>
        <w:pStyle w:val="LO-normal1"/>
        <w:rPr>
          <w:rFonts w:ascii="Calibri" w:hAnsi="Calibri" w:cs="Calibri"/>
          <w:b/>
          <w:sz w:val="20"/>
          <w:szCs w:val="20"/>
        </w:rPr>
      </w:pPr>
    </w:p>
    <w:p w14:paraId="314ECF20" w14:textId="77777777" w:rsidR="009E4350" w:rsidRPr="006725F0" w:rsidRDefault="009E4350" w:rsidP="00FE4B9C">
      <w:pPr>
        <w:pStyle w:val="LO-normal1"/>
        <w:numPr>
          <w:ilvl w:val="0"/>
          <w:numId w:val="5"/>
        </w:numPr>
        <w:rPr>
          <w:rFonts w:ascii="Calibri" w:hAnsi="Calibri" w:cs="Calibri"/>
        </w:rPr>
      </w:pPr>
      <w:r w:rsidRPr="006725F0">
        <w:rPr>
          <w:rFonts w:ascii="Calibri" w:hAnsi="Calibri" w:cs="Calibri"/>
          <w:sz w:val="20"/>
          <w:szCs w:val="20"/>
        </w:rPr>
        <w:t xml:space="preserve">First step is to setup AWS KMS key that is required to encrypt data in S3 bucket. Hence in AWS console go to KMS service, select Customer-managed </w:t>
      </w:r>
      <w:proofErr w:type="gramStart"/>
      <w:r w:rsidRPr="006725F0">
        <w:rPr>
          <w:rFonts w:ascii="Calibri" w:hAnsi="Calibri" w:cs="Calibri"/>
          <w:sz w:val="20"/>
          <w:szCs w:val="20"/>
        </w:rPr>
        <w:t>keys</w:t>
      </w:r>
      <w:proofErr w:type="gramEnd"/>
      <w:r w:rsidRPr="006725F0">
        <w:rPr>
          <w:rFonts w:ascii="Calibri" w:hAnsi="Calibri" w:cs="Calibri"/>
          <w:sz w:val="20"/>
          <w:szCs w:val="20"/>
        </w:rPr>
        <w:t xml:space="preserve"> and click on create key and select Key type as Symmetric and click Advanced options</w:t>
      </w:r>
    </w:p>
    <w:p w14:paraId="376CBFF7" w14:textId="77777777" w:rsidR="009E4350" w:rsidRPr="006725F0" w:rsidRDefault="009E4350">
      <w:pPr>
        <w:pStyle w:val="LO-normal1"/>
        <w:ind w:left="1080"/>
        <w:rPr>
          <w:rFonts w:ascii="Calibri" w:hAnsi="Calibri" w:cs="Calibri"/>
          <w:sz w:val="20"/>
          <w:szCs w:val="20"/>
        </w:rPr>
      </w:pPr>
    </w:p>
    <w:p w14:paraId="620D2931" w14:textId="77777777" w:rsidR="009E4350" w:rsidRPr="006725F0" w:rsidRDefault="009E4350">
      <w:pPr>
        <w:pStyle w:val="LO-normal1"/>
        <w:rPr>
          <w:rFonts w:ascii="Calibri" w:hAnsi="Calibri" w:cs="Calibri"/>
          <w:sz w:val="20"/>
          <w:szCs w:val="20"/>
        </w:rPr>
      </w:pPr>
      <w:r w:rsidRPr="006725F0">
        <w:rPr>
          <w:rFonts w:ascii="Calibri" w:hAnsi="Calibri" w:cs="Calibri"/>
          <w:sz w:val="20"/>
          <w:szCs w:val="20"/>
        </w:rPr>
        <w:tab/>
      </w:r>
      <w:r w:rsidR="00566BBD" w:rsidRPr="006725F0">
        <w:rPr>
          <w:rFonts w:ascii="Calibri" w:hAnsi="Calibri" w:cs="Calibri"/>
          <w:noProof/>
        </w:rPr>
        <w:drawing>
          <wp:inline distT="0" distB="0" distL="0" distR="0" wp14:anchorId="72740691" wp14:editId="682CDD30">
            <wp:extent cx="4813935" cy="156591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41">
                      <a:extLst>
                        <a:ext uri="{28A0092B-C50C-407E-A947-70E740481C1C}">
                          <a14:useLocalDpi xmlns:a14="http://schemas.microsoft.com/office/drawing/2010/main" val="0"/>
                        </a:ext>
                      </a:extLst>
                    </a:blip>
                    <a:srcRect l="-46" t="-105" r="-46" b="-105"/>
                    <a:stretch>
                      <a:fillRect/>
                    </a:stretch>
                  </pic:blipFill>
                  <pic:spPr bwMode="auto">
                    <a:xfrm>
                      <a:off x="0" y="0"/>
                      <a:ext cx="4813935" cy="1565910"/>
                    </a:xfrm>
                    <a:prstGeom prst="rect">
                      <a:avLst/>
                    </a:prstGeom>
                    <a:solidFill>
                      <a:srgbClr val="FFFFFF"/>
                    </a:solidFill>
                    <a:ln>
                      <a:noFill/>
                    </a:ln>
                  </pic:spPr>
                </pic:pic>
              </a:graphicData>
            </a:graphic>
          </wp:inline>
        </w:drawing>
      </w:r>
    </w:p>
    <w:p w14:paraId="2DF21B10" w14:textId="77777777" w:rsidR="009E4350" w:rsidRPr="006725F0" w:rsidRDefault="009E4350">
      <w:pPr>
        <w:pStyle w:val="LO-normal1"/>
        <w:rPr>
          <w:rFonts w:ascii="Calibri" w:hAnsi="Calibri" w:cs="Calibri"/>
          <w:sz w:val="20"/>
          <w:szCs w:val="20"/>
        </w:rPr>
      </w:pPr>
    </w:p>
    <w:p w14:paraId="3C04FB9F" w14:textId="77777777" w:rsidR="009E4350" w:rsidRPr="006725F0" w:rsidRDefault="009E4350" w:rsidP="00FE4B9C">
      <w:pPr>
        <w:pStyle w:val="LO-normal1"/>
        <w:numPr>
          <w:ilvl w:val="0"/>
          <w:numId w:val="5"/>
        </w:numPr>
        <w:rPr>
          <w:rFonts w:ascii="Calibri" w:hAnsi="Calibri" w:cs="Calibri"/>
        </w:rPr>
      </w:pPr>
      <w:r w:rsidRPr="006725F0">
        <w:rPr>
          <w:rFonts w:ascii="Calibri" w:hAnsi="Calibri" w:cs="Calibri"/>
          <w:sz w:val="20"/>
          <w:szCs w:val="20"/>
        </w:rPr>
        <w:t>Select Key material origin as KMS and regionality as Single region key click next</w:t>
      </w:r>
    </w:p>
    <w:p w14:paraId="2635CF31" w14:textId="77777777" w:rsidR="009E4350" w:rsidRPr="006725F0" w:rsidRDefault="009E4350">
      <w:pPr>
        <w:pStyle w:val="LO-normal1"/>
        <w:ind w:left="1080"/>
        <w:rPr>
          <w:rFonts w:ascii="Calibri" w:hAnsi="Calibri" w:cs="Calibri"/>
        </w:rPr>
      </w:pPr>
    </w:p>
    <w:p w14:paraId="795A48C3" w14:textId="77777777" w:rsidR="009E4350" w:rsidRPr="006725F0" w:rsidRDefault="009E4350">
      <w:pPr>
        <w:pStyle w:val="LO-normal1"/>
        <w:rPr>
          <w:rFonts w:ascii="Calibri" w:hAnsi="Calibri" w:cs="Calibri"/>
          <w:sz w:val="20"/>
          <w:szCs w:val="20"/>
        </w:rPr>
      </w:pPr>
      <w:r w:rsidRPr="006725F0">
        <w:rPr>
          <w:rFonts w:ascii="Calibri" w:hAnsi="Calibri" w:cs="Calibri"/>
          <w:sz w:val="20"/>
          <w:szCs w:val="20"/>
        </w:rPr>
        <w:tab/>
      </w:r>
      <w:r w:rsidR="00566BBD" w:rsidRPr="006725F0">
        <w:rPr>
          <w:rFonts w:ascii="Calibri" w:hAnsi="Calibri" w:cs="Calibri"/>
          <w:noProof/>
        </w:rPr>
        <w:drawing>
          <wp:inline distT="0" distB="0" distL="0" distR="0" wp14:anchorId="1C2E65AA" wp14:editId="3AFEDB76">
            <wp:extent cx="4356735" cy="2301875"/>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42">
                      <a:extLst>
                        <a:ext uri="{28A0092B-C50C-407E-A947-70E740481C1C}">
                          <a14:useLocalDpi xmlns:a14="http://schemas.microsoft.com/office/drawing/2010/main" val="0"/>
                        </a:ext>
                      </a:extLst>
                    </a:blip>
                    <a:srcRect l="-67" t="-102" r="-67" b="-102"/>
                    <a:stretch>
                      <a:fillRect/>
                    </a:stretch>
                  </pic:blipFill>
                  <pic:spPr bwMode="auto">
                    <a:xfrm>
                      <a:off x="0" y="0"/>
                      <a:ext cx="4356735" cy="2301875"/>
                    </a:xfrm>
                    <a:prstGeom prst="rect">
                      <a:avLst/>
                    </a:prstGeom>
                    <a:solidFill>
                      <a:srgbClr val="FFFFFF"/>
                    </a:solidFill>
                    <a:ln>
                      <a:noFill/>
                    </a:ln>
                  </pic:spPr>
                </pic:pic>
              </a:graphicData>
            </a:graphic>
          </wp:inline>
        </w:drawing>
      </w:r>
    </w:p>
    <w:p w14:paraId="17A6695D" w14:textId="77777777" w:rsidR="009E4350" w:rsidRPr="006725F0" w:rsidRDefault="009E4350">
      <w:pPr>
        <w:pStyle w:val="LO-normal1"/>
        <w:ind w:left="1080"/>
        <w:rPr>
          <w:rFonts w:ascii="Calibri" w:hAnsi="Calibri" w:cs="Calibri"/>
          <w:sz w:val="20"/>
          <w:szCs w:val="20"/>
        </w:rPr>
      </w:pPr>
    </w:p>
    <w:p w14:paraId="6624C676" w14:textId="77777777" w:rsidR="009E4350" w:rsidRPr="006725F0" w:rsidRDefault="009E4350" w:rsidP="00FE4B9C">
      <w:pPr>
        <w:pStyle w:val="LO-normal1"/>
        <w:numPr>
          <w:ilvl w:val="0"/>
          <w:numId w:val="5"/>
        </w:numPr>
        <w:rPr>
          <w:rFonts w:ascii="Calibri" w:hAnsi="Calibri" w:cs="Calibri"/>
        </w:rPr>
      </w:pPr>
      <w:r w:rsidRPr="006725F0">
        <w:rPr>
          <w:rFonts w:ascii="Calibri" w:hAnsi="Calibri" w:cs="Calibri"/>
          <w:sz w:val="20"/>
          <w:szCs w:val="20"/>
        </w:rPr>
        <w:t xml:space="preserve">Give key alias name, a description and add </w:t>
      </w:r>
      <w:r w:rsidR="002E6017" w:rsidRPr="006725F0">
        <w:rPr>
          <w:rFonts w:ascii="Calibri" w:hAnsi="Calibri" w:cs="Calibri"/>
          <w:sz w:val="20"/>
          <w:szCs w:val="20"/>
        </w:rPr>
        <w:t>meaningful</w:t>
      </w:r>
      <w:r w:rsidRPr="006725F0">
        <w:rPr>
          <w:rFonts w:ascii="Calibri" w:hAnsi="Calibri" w:cs="Calibri"/>
          <w:sz w:val="20"/>
          <w:szCs w:val="20"/>
        </w:rPr>
        <w:t xml:space="preserve"> tags. </w:t>
      </w:r>
    </w:p>
    <w:p w14:paraId="2BDE871E" w14:textId="77777777" w:rsidR="009E4350" w:rsidRPr="006725F0" w:rsidRDefault="009E4350" w:rsidP="00FE4B9C">
      <w:pPr>
        <w:pStyle w:val="LO-normal1"/>
        <w:numPr>
          <w:ilvl w:val="0"/>
          <w:numId w:val="5"/>
        </w:numPr>
        <w:rPr>
          <w:rFonts w:ascii="Calibri" w:hAnsi="Calibri" w:cs="Calibri"/>
        </w:rPr>
      </w:pPr>
      <w:r w:rsidRPr="006725F0">
        <w:rPr>
          <w:rFonts w:ascii="Calibri" w:hAnsi="Calibri" w:cs="Calibri"/>
          <w:sz w:val="20"/>
          <w:szCs w:val="20"/>
        </w:rPr>
        <w:t xml:space="preserve">Then select IAM role that was created in previous step as key administrators and choose </w:t>
      </w:r>
      <w:r w:rsidR="002E6017" w:rsidRPr="006725F0">
        <w:rPr>
          <w:rFonts w:ascii="Calibri" w:hAnsi="Calibri" w:cs="Calibri"/>
          <w:sz w:val="20"/>
          <w:szCs w:val="20"/>
        </w:rPr>
        <w:t>to allow</w:t>
      </w:r>
      <w:r w:rsidRPr="006725F0">
        <w:rPr>
          <w:rFonts w:ascii="Calibri" w:hAnsi="Calibri" w:cs="Calibri"/>
          <w:sz w:val="20"/>
          <w:szCs w:val="20"/>
        </w:rPr>
        <w:t xml:space="preserve"> key </w:t>
      </w:r>
      <w:r w:rsidR="002E6017" w:rsidRPr="006725F0">
        <w:rPr>
          <w:rFonts w:ascii="Calibri" w:hAnsi="Calibri" w:cs="Calibri"/>
          <w:sz w:val="20"/>
          <w:szCs w:val="20"/>
        </w:rPr>
        <w:t>administrator</w:t>
      </w:r>
      <w:r w:rsidRPr="006725F0">
        <w:rPr>
          <w:rFonts w:ascii="Calibri" w:hAnsi="Calibri" w:cs="Calibri"/>
          <w:sz w:val="20"/>
          <w:szCs w:val="20"/>
        </w:rPr>
        <w:t xml:space="preserve"> to delete this key. </w:t>
      </w:r>
    </w:p>
    <w:p w14:paraId="12F2531B" w14:textId="77777777" w:rsidR="009E4350" w:rsidRPr="006725F0" w:rsidRDefault="009E4350">
      <w:pPr>
        <w:pStyle w:val="LO-normal1"/>
        <w:ind w:left="1080"/>
        <w:rPr>
          <w:rFonts w:ascii="Calibri" w:hAnsi="Calibri" w:cs="Calibri"/>
          <w:sz w:val="20"/>
          <w:szCs w:val="20"/>
        </w:rPr>
      </w:pPr>
    </w:p>
    <w:p w14:paraId="756AF80A" w14:textId="77777777" w:rsidR="009E4350" w:rsidRPr="006725F0" w:rsidRDefault="009E4350">
      <w:pPr>
        <w:pStyle w:val="LO-normal1"/>
        <w:rPr>
          <w:rFonts w:ascii="Calibri" w:hAnsi="Calibri" w:cs="Calibri"/>
        </w:rPr>
      </w:pPr>
      <w:r w:rsidRPr="006725F0">
        <w:rPr>
          <w:rFonts w:ascii="Calibri" w:hAnsi="Calibri" w:cs="Calibri"/>
          <w:sz w:val="20"/>
          <w:szCs w:val="20"/>
        </w:rPr>
        <w:tab/>
      </w:r>
    </w:p>
    <w:p w14:paraId="23BA918B" w14:textId="77777777" w:rsidR="009E4350" w:rsidRPr="006725F0" w:rsidRDefault="009E4350">
      <w:pPr>
        <w:pStyle w:val="LO-normal1"/>
        <w:rPr>
          <w:rFonts w:ascii="Calibri" w:hAnsi="Calibri" w:cs="Calibri"/>
        </w:rPr>
      </w:pPr>
      <w:r w:rsidRPr="006725F0">
        <w:rPr>
          <w:rFonts w:ascii="Calibri" w:hAnsi="Calibri" w:cs="Calibri"/>
          <w:sz w:val="20"/>
          <w:szCs w:val="20"/>
        </w:rPr>
        <w:lastRenderedPageBreak/>
        <w:tab/>
      </w:r>
      <w:r w:rsidR="00566BBD">
        <w:rPr>
          <w:noProof/>
        </w:rPr>
        <w:drawing>
          <wp:anchor distT="0" distB="0" distL="0" distR="0" simplePos="0" relativeHeight="251660288" behindDoc="0" locked="0" layoutInCell="1" allowOverlap="1" wp14:anchorId="5E361A41" wp14:editId="5C9A0807">
            <wp:simplePos x="0" y="0"/>
            <wp:positionH relativeFrom="column">
              <wp:align>center</wp:align>
            </wp:positionH>
            <wp:positionV relativeFrom="paragraph">
              <wp:align>top</wp:align>
            </wp:positionV>
            <wp:extent cx="5942965" cy="3752215"/>
            <wp:effectExtent l="0" t="0" r="0" b="0"/>
            <wp:wrapSquare wrapText="largest"/>
            <wp:docPr id="59"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2965" cy="37522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76E495A" w14:textId="77777777" w:rsidR="009E4350" w:rsidRPr="006725F0" w:rsidRDefault="009E4350">
      <w:pPr>
        <w:pStyle w:val="LO-normal1"/>
        <w:rPr>
          <w:rFonts w:ascii="Calibri" w:hAnsi="Calibri" w:cs="Calibri"/>
          <w:sz w:val="20"/>
          <w:szCs w:val="20"/>
        </w:rPr>
      </w:pPr>
    </w:p>
    <w:p w14:paraId="6D00E2F3"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5. Again select IAM role setup in previous step for key usage permissions and finish creating KMS key. </w:t>
      </w:r>
    </w:p>
    <w:p w14:paraId="560F7BA3" w14:textId="77777777" w:rsidR="009E4350" w:rsidRPr="006725F0" w:rsidRDefault="00566BBD">
      <w:pPr>
        <w:pStyle w:val="LO-normal1"/>
        <w:rPr>
          <w:rFonts w:ascii="Calibri" w:hAnsi="Calibri" w:cs="Calibri"/>
          <w:sz w:val="20"/>
          <w:szCs w:val="20"/>
        </w:rPr>
      </w:pPr>
      <w:r>
        <w:rPr>
          <w:noProof/>
        </w:rPr>
        <w:drawing>
          <wp:anchor distT="0" distB="0" distL="0" distR="0" simplePos="0" relativeHeight="251661312" behindDoc="0" locked="0" layoutInCell="1" allowOverlap="1" wp14:anchorId="1C32DB46" wp14:editId="6612C107">
            <wp:simplePos x="0" y="0"/>
            <wp:positionH relativeFrom="column">
              <wp:posOffset>193675</wp:posOffset>
            </wp:positionH>
            <wp:positionV relativeFrom="paragraph">
              <wp:posOffset>210185</wp:posOffset>
            </wp:positionV>
            <wp:extent cx="5541010" cy="2119630"/>
            <wp:effectExtent l="0" t="0" r="0" b="0"/>
            <wp:wrapSquare wrapText="largest"/>
            <wp:docPr id="58"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41010" cy="21196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B0703B1" w14:textId="77777777" w:rsidR="009E4350" w:rsidRPr="006725F0" w:rsidRDefault="009E4350">
      <w:pPr>
        <w:pStyle w:val="LO-normal1"/>
        <w:rPr>
          <w:rFonts w:ascii="Calibri" w:hAnsi="Calibri" w:cs="Calibri"/>
          <w:sz w:val="20"/>
          <w:szCs w:val="20"/>
        </w:rPr>
      </w:pPr>
    </w:p>
    <w:p w14:paraId="47257138" w14:textId="77777777" w:rsidR="009E4350" w:rsidRPr="006725F0" w:rsidRDefault="009E4350">
      <w:pPr>
        <w:pStyle w:val="LO-normal1"/>
        <w:rPr>
          <w:rFonts w:ascii="Calibri" w:hAnsi="Calibri" w:cs="Calibri"/>
          <w:sz w:val="20"/>
          <w:szCs w:val="20"/>
        </w:rPr>
      </w:pPr>
    </w:p>
    <w:p w14:paraId="02755BF9" w14:textId="77777777" w:rsidR="009E4350" w:rsidRPr="006725F0" w:rsidRDefault="00523C04">
      <w:pPr>
        <w:pStyle w:val="LO-normal1"/>
        <w:rPr>
          <w:rFonts w:ascii="Calibri" w:hAnsi="Calibri" w:cs="Calibri"/>
          <w:sz w:val="20"/>
          <w:szCs w:val="20"/>
        </w:rPr>
      </w:pPr>
      <w:r w:rsidRPr="006725F0">
        <w:rPr>
          <w:rFonts w:ascii="Calibri" w:hAnsi="Calibri" w:cs="Calibri"/>
          <w:sz w:val="20"/>
          <w:szCs w:val="20"/>
        </w:rPr>
        <w:br w:type="page"/>
      </w:r>
    </w:p>
    <w:p w14:paraId="6B55FEC6" w14:textId="77777777" w:rsidR="009E4350" w:rsidRDefault="009E4350" w:rsidP="009920B7">
      <w:pPr>
        <w:pStyle w:val="Heading3"/>
        <w:rPr>
          <w:rFonts w:ascii="Calibri" w:eastAsia="Times New Roman" w:hAnsi="Calibri" w:cs="Calibri"/>
          <w:color w:val="2F5496"/>
          <w:sz w:val="26"/>
          <w:szCs w:val="26"/>
          <w:lang w:val="en-MY" w:eastAsia="en-US" w:bidi="ar-SA"/>
        </w:rPr>
      </w:pPr>
      <w:bookmarkStart w:id="32" w:name="_Toc86222650"/>
      <w:bookmarkStart w:id="33" w:name="_Toc86913739"/>
      <w:r w:rsidRPr="006725F0">
        <w:rPr>
          <w:rFonts w:ascii="Calibri" w:eastAsia="Times New Roman" w:hAnsi="Calibri" w:cs="Calibri"/>
          <w:color w:val="2F5496"/>
          <w:sz w:val="26"/>
          <w:szCs w:val="26"/>
          <w:lang w:val="en-MY" w:eastAsia="en-US" w:bidi="ar-SA"/>
        </w:rPr>
        <w:lastRenderedPageBreak/>
        <w:t>Step</w:t>
      </w:r>
      <w:r w:rsidR="002E6017" w:rsidRPr="006725F0">
        <w:rPr>
          <w:rFonts w:ascii="Calibri" w:eastAsia="Times New Roman" w:hAnsi="Calibri" w:cs="Calibri"/>
          <w:color w:val="2F5496"/>
          <w:sz w:val="26"/>
          <w:szCs w:val="26"/>
          <w:lang w:val="en-MY" w:eastAsia="en-US" w:bidi="ar-SA"/>
        </w:rPr>
        <w:t>2:</w:t>
      </w:r>
      <w:r w:rsidRPr="006725F0">
        <w:rPr>
          <w:rFonts w:ascii="Calibri" w:eastAsia="Times New Roman" w:hAnsi="Calibri" w:cs="Calibri"/>
          <w:color w:val="2F5496"/>
          <w:sz w:val="26"/>
          <w:szCs w:val="26"/>
          <w:lang w:val="en-MY" w:eastAsia="en-US" w:bidi="ar-SA"/>
        </w:rPr>
        <w:t xml:space="preserve"> Setting up S3 bucket</w:t>
      </w:r>
      <w:r w:rsidR="00523C04" w:rsidRPr="006725F0">
        <w:rPr>
          <w:rFonts w:ascii="Calibri" w:eastAsia="Times New Roman" w:hAnsi="Calibri" w:cs="Calibri"/>
          <w:color w:val="2F5496"/>
          <w:sz w:val="26"/>
          <w:szCs w:val="26"/>
          <w:lang w:val="en-MY" w:eastAsia="en-US" w:bidi="ar-SA"/>
        </w:rPr>
        <w:t xml:space="preserve"> for AWS resources</w:t>
      </w:r>
      <w:r w:rsidR="006C7BC4">
        <w:rPr>
          <w:rFonts w:ascii="Calibri" w:eastAsia="Times New Roman" w:hAnsi="Calibri" w:cs="Calibri"/>
          <w:color w:val="2F5496"/>
          <w:sz w:val="26"/>
          <w:szCs w:val="26"/>
          <w:lang w:val="en-MY" w:eastAsia="en-US" w:bidi="ar-SA"/>
        </w:rPr>
        <w:t xml:space="preserve"> &amp; K8s resources</w:t>
      </w:r>
      <w:bookmarkEnd w:id="32"/>
      <w:bookmarkEnd w:id="33"/>
    </w:p>
    <w:p w14:paraId="5D1BEF49" w14:textId="77777777" w:rsidR="006C7BC4" w:rsidRDefault="006C7BC4" w:rsidP="006C7BC4">
      <w:pPr>
        <w:pStyle w:val="LO-normal1"/>
        <w:rPr>
          <w:lang w:val="en-MY" w:eastAsia="en-US" w:bidi="ar-SA"/>
        </w:rPr>
      </w:pPr>
    </w:p>
    <w:p w14:paraId="13B7AFF2" w14:textId="77777777" w:rsidR="006C7BC4" w:rsidRDefault="006C7BC4" w:rsidP="006C7BC4">
      <w:pPr>
        <w:pStyle w:val="LO-normal1"/>
        <w:rPr>
          <w:color w:val="666666"/>
          <w:sz w:val="24"/>
          <w:szCs w:val="24"/>
        </w:rPr>
      </w:pPr>
      <w:r>
        <w:rPr>
          <w:color w:val="666666"/>
          <w:sz w:val="24"/>
          <w:szCs w:val="24"/>
        </w:rPr>
        <w:t xml:space="preserve">Setup two S3 bucket following below procedure. One would be used for AWS resources provisioning and one with Kubernetes resource provisioning. </w:t>
      </w:r>
    </w:p>
    <w:p w14:paraId="08E58406" w14:textId="77777777" w:rsidR="009E4350" w:rsidRPr="006725F0" w:rsidRDefault="009E4350">
      <w:pPr>
        <w:pStyle w:val="LO-normal1"/>
        <w:ind w:left="1080"/>
        <w:rPr>
          <w:rFonts w:ascii="Calibri" w:hAnsi="Calibri" w:cs="Calibri"/>
        </w:rPr>
      </w:pPr>
    </w:p>
    <w:p w14:paraId="68069AFE" w14:textId="77777777" w:rsidR="009E4350" w:rsidRPr="006725F0" w:rsidRDefault="009E4350" w:rsidP="00FE4B9C">
      <w:pPr>
        <w:pStyle w:val="LO-normal1"/>
        <w:numPr>
          <w:ilvl w:val="0"/>
          <w:numId w:val="4"/>
        </w:numPr>
        <w:rPr>
          <w:rFonts w:ascii="Calibri" w:hAnsi="Calibri" w:cs="Calibri"/>
        </w:rPr>
      </w:pPr>
      <w:r w:rsidRPr="006725F0">
        <w:rPr>
          <w:rFonts w:ascii="Calibri" w:hAnsi="Calibri" w:cs="Calibri"/>
          <w:sz w:val="20"/>
          <w:szCs w:val="20"/>
        </w:rPr>
        <w:t xml:space="preserve">In AWS console, go to S3 service under buckets click on create bucket </w:t>
      </w:r>
    </w:p>
    <w:p w14:paraId="6074E0AE" w14:textId="77777777" w:rsidR="009E4350" w:rsidRPr="006725F0" w:rsidRDefault="009E4350" w:rsidP="00FE4B9C">
      <w:pPr>
        <w:pStyle w:val="LO-normal1"/>
        <w:numPr>
          <w:ilvl w:val="0"/>
          <w:numId w:val="4"/>
        </w:numPr>
        <w:rPr>
          <w:rFonts w:ascii="Calibri" w:hAnsi="Calibri" w:cs="Calibri"/>
        </w:rPr>
      </w:pPr>
      <w:r w:rsidRPr="006725F0">
        <w:rPr>
          <w:rFonts w:ascii="Calibri" w:hAnsi="Calibri" w:cs="Calibri"/>
          <w:sz w:val="20"/>
          <w:szCs w:val="20"/>
        </w:rPr>
        <w:t xml:space="preserve">Give globally a unique name to the bucket and select the specific region to host the bucket </w:t>
      </w:r>
    </w:p>
    <w:p w14:paraId="7EDC6E51" w14:textId="77777777" w:rsidR="009E4350" w:rsidRPr="006725F0" w:rsidRDefault="009E4350">
      <w:pPr>
        <w:pStyle w:val="LO-normal1"/>
        <w:ind w:left="1080"/>
        <w:rPr>
          <w:rFonts w:ascii="Calibri" w:hAnsi="Calibri" w:cs="Calibri"/>
          <w:sz w:val="20"/>
          <w:szCs w:val="20"/>
        </w:rPr>
      </w:pPr>
    </w:p>
    <w:p w14:paraId="698103F9" w14:textId="77777777" w:rsidR="009E4350" w:rsidRPr="006725F0" w:rsidRDefault="00566BBD">
      <w:pPr>
        <w:pStyle w:val="LO-normal1"/>
        <w:ind w:left="720"/>
        <w:rPr>
          <w:rFonts w:ascii="Calibri" w:hAnsi="Calibri" w:cs="Calibri"/>
        </w:rPr>
      </w:pPr>
      <w:r w:rsidRPr="006725F0">
        <w:rPr>
          <w:rFonts w:ascii="Calibri" w:hAnsi="Calibri" w:cs="Calibri"/>
          <w:noProof/>
        </w:rPr>
        <w:drawing>
          <wp:inline distT="0" distB="0" distL="0" distR="0" wp14:anchorId="78841703" wp14:editId="7E73B663">
            <wp:extent cx="5570220" cy="2417445"/>
            <wp:effectExtent l="0" t="0" r="0"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45">
                      <a:extLst>
                        <a:ext uri="{28A0092B-C50C-407E-A947-70E740481C1C}">
                          <a14:useLocalDpi xmlns:a14="http://schemas.microsoft.com/office/drawing/2010/main" val="0"/>
                        </a:ext>
                      </a:extLst>
                    </a:blip>
                    <a:srcRect l="-55" t="-136" r="-55" b="-136"/>
                    <a:stretch>
                      <a:fillRect/>
                    </a:stretch>
                  </pic:blipFill>
                  <pic:spPr bwMode="auto">
                    <a:xfrm>
                      <a:off x="0" y="0"/>
                      <a:ext cx="5570220" cy="2417445"/>
                    </a:xfrm>
                    <a:prstGeom prst="rect">
                      <a:avLst/>
                    </a:prstGeom>
                    <a:solidFill>
                      <a:srgbClr val="FFFFFF"/>
                    </a:solidFill>
                    <a:ln>
                      <a:noFill/>
                    </a:ln>
                  </pic:spPr>
                </pic:pic>
              </a:graphicData>
            </a:graphic>
          </wp:inline>
        </w:drawing>
      </w:r>
    </w:p>
    <w:p w14:paraId="15824CB0" w14:textId="77777777" w:rsidR="009E4350" w:rsidRPr="006725F0" w:rsidRDefault="009E4350">
      <w:pPr>
        <w:pStyle w:val="LO-normal1"/>
        <w:ind w:left="1080"/>
        <w:rPr>
          <w:rFonts w:ascii="Calibri" w:hAnsi="Calibri" w:cs="Calibri"/>
        </w:rPr>
      </w:pPr>
    </w:p>
    <w:p w14:paraId="42C4BEA0" w14:textId="77777777" w:rsidR="009E4350" w:rsidRPr="006725F0" w:rsidRDefault="009E4350" w:rsidP="00FE4B9C">
      <w:pPr>
        <w:pStyle w:val="LO-normal1"/>
        <w:numPr>
          <w:ilvl w:val="0"/>
          <w:numId w:val="4"/>
        </w:numPr>
        <w:rPr>
          <w:rFonts w:ascii="Calibri" w:hAnsi="Calibri" w:cs="Calibri"/>
          <w:sz w:val="20"/>
          <w:szCs w:val="20"/>
        </w:rPr>
      </w:pPr>
      <w:r w:rsidRPr="006725F0">
        <w:rPr>
          <w:rFonts w:ascii="Calibri" w:hAnsi="Calibri" w:cs="Calibri"/>
          <w:sz w:val="20"/>
          <w:szCs w:val="20"/>
        </w:rPr>
        <w:t>Block public access to the bucket as below</w:t>
      </w:r>
      <w:r w:rsidR="00566BBD" w:rsidRPr="006725F0">
        <w:rPr>
          <w:rFonts w:ascii="Calibri" w:hAnsi="Calibri" w:cs="Calibri"/>
          <w:noProof/>
        </w:rPr>
        <w:drawing>
          <wp:inline distT="0" distB="0" distL="0" distR="0" wp14:anchorId="3828EE2C" wp14:editId="1545F1B8">
            <wp:extent cx="5591810" cy="182880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46">
                      <a:extLst>
                        <a:ext uri="{28A0092B-C50C-407E-A947-70E740481C1C}">
                          <a14:useLocalDpi xmlns:a14="http://schemas.microsoft.com/office/drawing/2010/main" val="0"/>
                        </a:ext>
                      </a:extLst>
                    </a:blip>
                    <a:srcRect l="-41" t="-98" r="-41" b="-98"/>
                    <a:stretch>
                      <a:fillRect/>
                    </a:stretch>
                  </pic:blipFill>
                  <pic:spPr bwMode="auto">
                    <a:xfrm>
                      <a:off x="0" y="0"/>
                      <a:ext cx="5591810" cy="1828800"/>
                    </a:xfrm>
                    <a:prstGeom prst="rect">
                      <a:avLst/>
                    </a:prstGeom>
                    <a:solidFill>
                      <a:srgbClr val="FFFFFF"/>
                    </a:solidFill>
                    <a:ln>
                      <a:noFill/>
                    </a:ln>
                  </pic:spPr>
                </pic:pic>
              </a:graphicData>
            </a:graphic>
          </wp:inline>
        </w:drawing>
      </w:r>
    </w:p>
    <w:p w14:paraId="10D1CCEE" w14:textId="77777777" w:rsidR="009E4350" w:rsidRPr="006725F0" w:rsidRDefault="009E4350">
      <w:pPr>
        <w:pStyle w:val="LO-normal1"/>
        <w:ind w:left="720"/>
        <w:rPr>
          <w:rFonts w:ascii="Calibri" w:hAnsi="Calibri" w:cs="Calibri"/>
          <w:sz w:val="20"/>
          <w:szCs w:val="20"/>
        </w:rPr>
      </w:pPr>
    </w:p>
    <w:p w14:paraId="5BAF80E7" w14:textId="77777777" w:rsidR="009E4350" w:rsidRPr="006725F0" w:rsidRDefault="009E4350" w:rsidP="00FE4B9C">
      <w:pPr>
        <w:pStyle w:val="LO-normal1"/>
        <w:numPr>
          <w:ilvl w:val="0"/>
          <w:numId w:val="4"/>
        </w:numPr>
        <w:rPr>
          <w:rFonts w:ascii="Calibri" w:hAnsi="Calibri" w:cs="Calibri"/>
        </w:rPr>
      </w:pPr>
      <w:r w:rsidRPr="006725F0">
        <w:rPr>
          <w:rFonts w:ascii="Calibri" w:hAnsi="Calibri" w:cs="Calibri"/>
          <w:sz w:val="20"/>
          <w:szCs w:val="20"/>
        </w:rPr>
        <w:t xml:space="preserve">Enable bucket versioning and set </w:t>
      </w:r>
      <w:r w:rsidR="002E6017" w:rsidRPr="006725F0">
        <w:rPr>
          <w:rFonts w:ascii="Calibri" w:hAnsi="Calibri" w:cs="Calibri"/>
          <w:sz w:val="20"/>
          <w:szCs w:val="20"/>
        </w:rPr>
        <w:t>meaningful</w:t>
      </w:r>
      <w:r w:rsidRPr="006725F0">
        <w:rPr>
          <w:rFonts w:ascii="Calibri" w:hAnsi="Calibri" w:cs="Calibri"/>
          <w:sz w:val="20"/>
          <w:szCs w:val="20"/>
        </w:rPr>
        <w:t xml:space="preserve"> tags as necessary</w:t>
      </w:r>
    </w:p>
    <w:p w14:paraId="76F111D4" w14:textId="77777777" w:rsidR="009E4350" w:rsidRPr="006725F0" w:rsidRDefault="009E4350">
      <w:pPr>
        <w:pStyle w:val="LO-normal1"/>
        <w:ind w:left="1080"/>
        <w:rPr>
          <w:rFonts w:ascii="Calibri" w:hAnsi="Calibri" w:cs="Calibri"/>
          <w:sz w:val="20"/>
          <w:szCs w:val="20"/>
        </w:rPr>
      </w:pPr>
      <w:r w:rsidRPr="006725F0">
        <w:rPr>
          <w:rFonts w:ascii="Calibri" w:hAnsi="Calibri" w:cs="Calibri"/>
          <w:sz w:val="20"/>
          <w:szCs w:val="20"/>
        </w:rPr>
        <w:t xml:space="preserve"> </w:t>
      </w:r>
      <w:r w:rsidR="00566BBD" w:rsidRPr="006725F0">
        <w:rPr>
          <w:rFonts w:ascii="Calibri" w:hAnsi="Calibri" w:cs="Calibri"/>
          <w:noProof/>
        </w:rPr>
        <w:drawing>
          <wp:inline distT="0" distB="0" distL="0" distR="0" wp14:anchorId="3756CA41" wp14:editId="1799F21D">
            <wp:extent cx="5334000" cy="1634490"/>
            <wp:effectExtent l="0" t="0" r="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47">
                      <a:extLst>
                        <a:ext uri="{28A0092B-C50C-407E-A947-70E740481C1C}">
                          <a14:useLocalDpi xmlns:a14="http://schemas.microsoft.com/office/drawing/2010/main" val="0"/>
                        </a:ext>
                      </a:extLst>
                    </a:blip>
                    <a:srcRect l="-58" t="-145" r="-58" b="-145"/>
                    <a:stretch>
                      <a:fillRect/>
                    </a:stretch>
                  </pic:blipFill>
                  <pic:spPr bwMode="auto">
                    <a:xfrm>
                      <a:off x="0" y="0"/>
                      <a:ext cx="5334000" cy="1634490"/>
                    </a:xfrm>
                    <a:prstGeom prst="rect">
                      <a:avLst/>
                    </a:prstGeom>
                    <a:solidFill>
                      <a:srgbClr val="FFFFFF"/>
                    </a:solidFill>
                    <a:ln>
                      <a:noFill/>
                    </a:ln>
                  </pic:spPr>
                </pic:pic>
              </a:graphicData>
            </a:graphic>
          </wp:inline>
        </w:drawing>
      </w:r>
    </w:p>
    <w:p w14:paraId="1945F225" w14:textId="77777777" w:rsidR="009E4350" w:rsidRPr="006725F0" w:rsidRDefault="009E4350">
      <w:pPr>
        <w:pStyle w:val="LO-normal1"/>
        <w:ind w:left="720"/>
        <w:rPr>
          <w:rFonts w:ascii="Calibri" w:hAnsi="Calibri" w:cs="Calibri"/>
          <w:sz w:val="20"/>
          <w:szCs w:val="20"/>
        </w:rPr>
      </w:pPr>
    </w:p>
    <w:p w14:paraId="2B67404C" w14:textId="77777777" w:rsidR="009E4350" w:rsidRPr="006725F0" w:rsidRDefault="009E4350" w:rsidP="00FE4B9C">
      <w:pPr>
        <w:pStyle w:val="LO-normal1"/>
        <w:numPr>
          <w:ilvl w:val="0"/>
          <w:numId w:val="4"/>
        </w:numPr>
        <w:rPr>
          <w:rFonts w:ascii="Calibri" w:hAnsi="Calibri" w:cs="Calibri"/>
        </w:rPr>
      </w:pPr>
      <w:r w:rsidRPr="006725F0">
        <w:rPr>
          <w:rFonts w:ascii="Calibri" w:hAnsi="Calibri" w:cs="Calibri"/>
          <w:sz w:val="20"/>
          <w:szCs w:val="20"/>
        </w:rPr>
        <w:t xml:space="preserve">Enable server-side encryption, choose AWS Key Management Service Key (SSE-KMS) </w:t>
      </w:r>
    </w:p>
    <w:p w14:paraId="331A68B2" w14:textId="77777777" w:rsidR="009E4350" w:rsidRPr="006725F0" w:rsidRDefault="009E4350">
      <w:pPr>
        <w:pStyle w:val="LO-normal1"/>
        <w:ind w:left="1080"/>
        <w:rPr>
          <w:rFonts w:ascii="Calibri" w:hAnsi="Calibri" w:cs="Calibri"/>
          <w:sz w:val="20"/>
          <w:szCs w:val="20"/>
        </w:rPr>
      </w:pPr>
    </w:p>
    <w:p w14:paraId="172F3A46" w14:textId="77777777" w:rsidR="009E4350" w:rsidRPr="006725F0" w:rsidRDefault="009E4350" w:rsidP="00FE4B9C">
      <w:pPr>
        <w:pStyle w:val="LO-normal1"/>
        <w:numPr>
          <w:ilvl w:val="0"/>
          <w:numId w:val="4"/>
        </w:numPr>
        <w:rPr>
          <w:rFonts w:ascii="Calibri" w:hAnsi="Calibri" w:cs="Calibri"/>
        </w:rPr>
      </w:pPr>
      <w:r w:rsidRPr="006725F0">
        <w:rPr>
          <w:rFonts w:ascii="Calibri" w:hAnsi="Calibri" w:cs="Calibri"/>
          <w:sz w:val="20"/>
          <w:szCs w:val="20"/>
        </w:rPr>
        <w:t>Then from AWS KMS Key, select Choose from your AWS KMS keys and select AWS KMS key that was created in previous step</w:t>
      </w:r>
    </w:p>
    <w:p w14:paraId="09DB5F75" w14:textId="77777777" w:rsidR="009E4350" w:rsidRPr="006725F0" w:rsidRDefault="009E4350">
      <w:pPr>
        <w:pStyle w:val="LO-normal1"/>
        <w:ind w:left="1080"/>
        <w:rPr>
          <w:rFonts w:ascii="Calibri" w:hAnsi="Calibri" w:cs="Calibri"/>
          <w:sz w:val="20"/>
          <w:szCs w:val="20"/>
        </w:rPr>
      </w:pPr>
    </w:p>
    <w:p w14:paraId="3FE9BEAE" w14:textId="77777777" w:rsidR="009E4350" w:rsidRPr="006725F0" w:rsidRDefault="009E4350" w:rsidP="00FE4B9C">
      <w:pPr>
        <w:pStyle w:val="LO-normal1"/>
        <w:numPr>
          <w:ilvl w:val="0"/>
          <w:numId w:val="4"/>
        </w:numPr>
        <w:rPr>
          <w:rFonts w:ascii="Calibri" w:hAnsi="Calibri" w:cs="Calibri"/>
        </w:rPr>
      </w:pPr>
      <w:r w:rsidRPr="006725F0">
        <w:rPr>
          <w:rFonts w:ascii="Calibri" w:hAnsi="Calibri" w:cs="Calibri"/>
          <w:sz w:val="20"/>
          <w:szCs w:val="20"/>
        </w:rPr>
        <w:t xml:space="preserve">Enable Bucket Key </w:t>
      </w:r>
    </w:p>
    <w:p w14:paraId="0544F560" w14:textId="77777777" w:rsidR="002E6017" w:rsidRPr="006725F0" w:rsidRDefault="002E6017">
      <w:pPr>
        <w:pStyle w:val="LO-normal1"/>
        <w:ind w:left="720"/>
        <w:rPr>
          <w:rFonts w:ascii="Calibri" w:hAnsi="Calibri" w:cs="Calibri"/>
          <w:sz w:val="20"/>
          <w:szCs w:val="20"/>
        </w:rPr>
      </w:pPr>
    </w:p>
    <w:p w14:paraId="41862763" w14:textId="77777777" w:rsidR="002E6017" w:rsidRPr="006725F0" w:rsidRDefault="00566BBD">
      <w:pPr>
        <w:pStyle w:val="LO-normal1"/>
        <w:ind w:left="720"/>
        <w:rPr>
          <w:rFonts w:ascii="Calibri" w:hAnsi="Calibri" w:cs="Calibri"/>
          <w:sz w:val="20"/>
          <w:szCs w:val="20"/>
        </w:rPr>
      </w:pPr>
      <w:r>
        <w:rPr>
          <w:noProof/>
        </w:rPr>
        <w:drawing>
          <wp:anchor distT="0" distB="0" distL="0" distR="0" simplePos="0" relativeHeight="251665408" behindDoc="0" locked="0" layoutInCell="1" allowOverlap="1" wp14:anchorId="07E9F57D" wp14:editId="357B83AB">
            <wp:simplePos x="0" y="0"/>
            <wp:positionH relativeFrom="column">
              <wp:align>center</wp:align>
            </wp:positionH>
            <wp:positionV relativeFrom="paragraph">
              <wp:align>top</wp:align>
            </wp:positionV>
            <wp:extent cx="5485765" cy="4256405"/>
            <wp:effectExtent l="0" t="0" r="0" b="0"/>
            <wp:wrapSquare wrapText="largest"/>
            <wp:docPr id="57"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5765" cy="42564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2A1CDB1" w14:textId="77777777" w:rsidR="002E6017" w:rsidRPr="006725F0" w:rsidRDefault="002E6017">
      <w:pPr>
        <w:pStyle w:val="LO-normal1"/>
        <w:ind w:left="720"/>
        <w:rPr>
          <w:rFonts w:ascii="Calibri" w:hAnsi="Calibri" w:cs="Calibri"/>
          <w:sz w:val="20"/>
          <w:szCs w:val="20"/>
        </w:rPr>
      </w:pPr>
    </w:p>
    <w:p w14:paraId="245CD924" w14:textId="77777777" w:rsidR="002E6017" w:rsidRPr="006725F0" w:rsidRDefault="002E6017">
      <w:pPr>
        <w:pStyle w:val="LO-normal1"/>
        <w:ind w:left="720"/>
        <w:rPr>
          <w:rFonts w:ascii="Calibri" w:hAnsi="Calibri" w:cs="Calibri"/>
          <w:sz w:val="20"/>
          <w:szCs w:val="20"/>
        </w:rPr>
      </w:pPr>
    </w:p>
    <w:p w14:paraId="19030BC1" w14:textId="77777777" w:rsidR="002E6017" w:rsidRPr="006725F0" w:rsidRDefault="002E6017">
      <w:pPr>
        <w:pStyle w:val="LO-normal1"/>
        <w:ind w:left="720"/>
        <w:rPr>
          <w:rFonts w:ascii="Calibri" w:hAnsi="Calibri" w:cs="Calibri"/>
          <w:sz w:val="20"/>
          <w:szCs w:val="20"/>
        </w:rPr>
      </w:pPr>
    </w:p>
    <w:p w14:paraId="24E69E24" w14:textId="77777777" w:rsidR="002E6017" w:rsidRPr="006725F0" w:rsidRDefault="002E6017">
      <w:pPr>
        <w:pStyle w:val="LO-normal1"/>
        <w:ind w:left="720"/>
        <w:rPr>
          <w:rFonts w:ascii="Calibri" w:hAnsi="Calibri" w:cs="Calibri"/>
          <w:sz w:val="20"/>
          <w:szCs w:val="20"/>
        </w:rPr>
      </w:pPr>
    </w:p>
    <w:p w14:paraId="3E4D994E" w14:textId="77777777" w:rsidR="002E6017" w:rsidRPr="006725F0" w:rsidRDefault="002E6017">
      <w:pPr>
        <w:pStyle w:val="LO-normal1"/>
        <w:ind w:left="720"/>
        <w:rPr>
          <w:rFonts w:ascii="Calibri" w:hAnsi="Calibri" w:cs="Calibri"/>
          <w:sz w:val="20"/>
          <w:szCs w:val="20"/>
        </w:rPr>
      </w:pPr>
    </w:p>
    <w:p w14:paraId="41FF1117" w14:textId="77777777" w:rsidR="002E6017" w:rsidRPr="006725F0" w:rsidRDefault="002E6017">
      <w:pPr>
        <w:pStyle w:val="LO-normal1"/>
        <w:ind w:left="720"/>
        <w:rPr>
          <w:rFonts w:ascii="Calibri" w:hAnsi="Calibri" w:cs="Calibri"/>
          <w:sz w:val="20"/>
          <w:szCs w:val="20"/>
        </w:rPr>
      </w:pPr>
    </w:p>
    <w:p w14:paraId="713F6B55" w14:textId="77777777" w:rsidR="002E6017" w:rsidRPr="006725F0" w:rsidRDefault="002E6017">
      <w:pPr>
        <w:pStyle w:val="LO-normal1"/>
        <w:ind w:left="720"/>
        <w:rPr>
          <w:rFonts w:ascii="Calibri" w:hAnsi="Calibri" w:cs="Calibri"/>
          <w:sz w:val="20"/>
          <w:szCs w:val="20"/>
        </w:rPr>
      </w:pPr>
    </w:p>
    <w:p w14:paraId="29057CC3" w14:textId="77777777" w:rsidR="002E6017" w:rsidRPr="006725F0" w:rsidRDefault="002E6017">
      <w:pPr>
        <w:pStyle w:val="LO-normal1"/>
        <w:ind w:left="720"/>
        <w:rPr>
          <w:rFonts w:ascii="Calibri" w:hAnsi="Calibri" w:cs="Calibri"/>
          <w:sz w:val="20"/>
          <w:szCs w:val="20"/>
        </w:rPr>
      </w:pPr>
    </w:p>
    <w:p w14:paraId="5290196F" w14:textId="77777777" w:rsidR="002E6017" w:rsidRPr="006725F0" w:rsidRDefault="002E6017">
      <w:pPr>
        <w:pStyle w:val="LO-normal1"/>
        <w:ind w:left="720"/>
        <w:rPr>
          <w:rFonts w:ascii="Calibri" w:hAnsi="Calibri" w:cs="Calibri"/>
          <w:sz w:val="20"/>
          <w:szCs w:val="20"/>
        </w:rPr>
      </w:pPr>
    </w:p>
    <w:p w14:paraId="7D2C93EF" w14:textId="77777777" w:rsidR="002E6017" w:rsidRPr="006725F0" w:rsidRDefault="002E6017">
      <w:pPr>
        <w:pStyle w:val="LO-normal1"/>
        <w:ind w:left="720"/>
        <w:rPr>
          <w:rFonts w:ascii="Calibri" w:hAnsi="Calibri" w:cs="Calibri"/>
          <w:sz w:val="20"/>
          <w:szCs w:val="20"/>
        </w:rPr>
      </w:pPr>
    </w:p>
    <w:p w14:paraId="32342525" w14:textId="77777777" w:rsidR="002E6017" w:rsidRPr="006725F0" w:rsidRDefault="002E6017">
      <w:pPr>
        <w:pStyle w:val="LO-normal1"/>
        <w:ind w:left="720"/>
        <w:rPr>
          <w:rFonts w:ascii="Calibri" w:hAnsi="Calibri" w:cs="Calibri"/>
          <w:sz w:val="20"/>
          <w:szCs w:val="20"/>
        </w:rPr>
      </w:pPr>
    </w:p>
    <w:p w14:paraId="1581D6E2" w14:textId="77777777" w:rsidR="002E6017" w:rsidRPr="006725F0" w:rsidRDefault="002E6017">
      <w:pPr>
        <w:pStyle w:val="LO-normal1"/>
        <w:ind w:left="720"/>
        <w:rPr>
          <w:rFonts w:ascii="Calibri" w:hAnsi="Calibri" w:cs="Calibri"/>
          <w:sz w:val="20"/>
          <w:szCs w:val="20"/>
        </w:rPr>
      </w:pPr>
    </w:p>
    <w:p w14:paraId="311D58CB" w14:textId="77777777" w:rsidR="002E6017" w:rsidRPr="006725F0" w:rsidRDefault="002E6017">
      <w:pPr>
        <w:pStyle w:val="LO-normal1"/>
        <w:ind w:left="720"/>
        <w:rPr>
          <w:rFonts w:ascii="Calibri" w:hAnsi="Calibri" w:cs="Calibri"/>
          <w:sz w:val="20"/>
          <w:szCs w:val="20"/>
        </w:rPr>
      </w:pPr>
    </w:p>
    <w:p w14:paraId="4DE44288" w14:textId="77777777" w:rsidR="002E6017" w:rsidRPr="006725F0" w:rsidRDefault="002E6017">
      <w:pPr>
        <w:pStyle w:val="LO-normal1"/>
        <w:ind w:left="720"/>
        <w:rPr>
          <w:rFonts w:ascii="Calibri" w:hAnsi="Calibri" w:cs="Calibri"/>
          <w:sz w:val="20"/>
          <w:szCs w:val="20"/>
        </w:rPr>
      </w:pPr>
    </w:p>
    <w:p w14:paraId="48D92CA1" w14:textId="77777777" w:rsidR="002E6017" w:rsidRPr="006725F0" w:rsidRDefault="002E6017">
      <w:pPr>
        <w:pStyle w:val="LO-normal1"/>
        <w:ind w:left="720"/>
        <w:rPr>
          <w:rFonts w:ascii="Calibri" w:hAnsi="Calibri" w:cs="Calibri"/>
          <w:sz w:val="20"/>
          <w:szCs w:val="20"/>
        </w:rPr>
      </w:pPr>
    </w:p>
    <w:p w14:paraId="4E91F26E" w14:textId="77777777" w:rsidR="002E6017" w:rsidRPr="006725F0" w:rsidRDefault="002E6017">
      <w:pPr>
        <w:pStyle w:val="LO-normal1"/>
        <w:ind w:left="720"/>
        <w:rPr>
          <w:rFonts w:ascii="Calibri" w:hAnsi="Calibri" w:cs="Calibri"/>
          <w:sz w:val="20"/>
          <w:szCs w:val="20"/>
        </w:rPr>
      </w:pPr>
    </w:p>
    <w:p w14:paraId="500E4CE9" w14:textId="77777777" w:rsidR="002E6017" w:rsidRPr="006725F0" w:rsidRDefault="002E6017">
      <w:pPr>
        <w:pStyle w:val="LO-normal1"/>
        <w:ind w:left="720"/>
        <w:rPr>
          <w:rFonts w:ascii="Calibri" w:hAnsi="Calibri" w:cs="Calibri"/>
          <w:sz w:val="20"/>
          <w:szCs w:val="20"/>
        </w:rPr>
      </w:pPr>
    </w:p>
    <w:p w14:paraId="4FA97683" w14:textId="77777777" w:rsidR="002E6017" w:rsidRPr="006725F0" w:rsidRDefault="002E6017">
      <w:pPr>
        <w:pStyle w:val="LO-normal1"/>
        <w:ind w:left="720"/>
        <w:rPr>
          <w:rFonts w:ascii="Calibri" w:hAnsi="Calibri" w:cs="Calibri"/>
          <w:sz w:val="20"/>
          <w:szCs w:val="20"/>
        </w:rPr>
      </w:pPr>
    </w:p>
    <w:p w14:paraId="333460B3" w14:textId="77777777" w:rsidR="002E6017" w:rsidRPr="006725F0" w:rsidRDefault="002E6017">
      <w:pPr>
        <w:pStyle w:val="LO-normal1"/>
        <w:ind w:left="720"/>
        <w:rPr>
          <w:rFonts w:ascii="Calibri" w:hAnsi="Calibri" w:cs="Calibri"/>
          <w:sz w:val="20"/>
          <w:szCs w:val="20"/>
        </w:rPr>
      </w:pPr>
    </w:p>
    <w:p w14:paraId="7B6E7616" w14:textId="77777777" w:rsidR="002E6017" w:rsidRPr="006725F0" w:rsidRDefault="002E6017">
      <w:pPr>
        <w:pStyle w:val="LO-normal1"/>
        <w:ind w:left="720"/>
        <w:rPr>
          <w:rFonts w:ascii="Calibri" w:hAnsi="Calibri" w:cs="Calibri"/>
          <w:sz w:val="20"/>
          <w:szCs w:val="20"/>
        </w:rPr>
      </w:pPr>
    </w:p>
    <w:p w14:paraId="57B519A2" w14:textId="77777777" w:rsidR="002E6017" w:rsidRPr="006725F0" w:rsidRDefault="002E6017">
      <w:pPr>
        <w:pStyle w:val="LO-normal1"/>
        <w:ind w:left="720"/>
        <w:rPr>
          <w:rFonts w:ascii="Calibri" w:hAnsi="Calibri" w:cs="Calibri"/>
          <w:sz w:val="20"/>
          <w:szCs w:val="20"/>
        </w:rPr>
      </w:pPr>
    </w:p>
    <w:p w14:paraId="59A54E91" w14:textId="77777777" w:rsidR="002E6017" w:rsidRPr="006725F0" w:rsidRDefault="002E6017">
      <w:pPr>
        <w:pStyle w:val="LO-normal1"/>
        <w:ind w:left="720"/>
        <w:rPr>
          <w:rFonts w:ascii="Calibri" w:hAnsi="Calibri" w:cs="Calibri"/>
          <w:sz w:val="20"/>
          <w:szCs w:val="20"/>
        </w:rPr>
      </w:pPr>
    </w:p>
    <w:p w14:paraId="35C3EE0A" w14:textId="77777777" w:rsidR="002E6017" w:rsidRPr="006725F0" w:rsidRDefault="002E6017">
      <w:pPr>
        <w:pStyle w:val="LO-normal1"/>
        <w:ind w:left="720"/>
        <w:rPr>
          <w:rFonts w:ascii="Calibri" w:hAnsi="Calibri" w:cs="Calibri"/>
          <w:sz w:val="20"/>
          <w:szCs w:val="20"/>
        </w:rPr>
      </w:pPr>
    </w:p>
    <w:p w14:paraId="388FB58C" w14:textId="77777777" w:rsidR="002E6017" w:rsidRPr="006725F0" w:rsidRDefault="002E6017">
      <w:pPr>
        <w:pStyle w:val="LO-normal1"/>
        <w:ind w:left="720"/>
        <w:rPr>
          <w:rFonts w:ascii="Calibri" w:hAnsi="Calibri" w:cs="Calibri"/>
          <w:sz w:val="20"/>
          <w:szCs w:val="20"/>
        </w:rPr>
      </w:pPr>
    </w:p>
    <w:p w14:paraId="7C34935F" w14:textId="77777777" w:rsidR="002E6017" w:rsidRPr="006725F0" w:rsidRDefault="002E6017">
      <w:pPr>
        <w:pStyle w:val="LO-normal1"/>
        <w:ind w:left="720"/>
        <w:rPr>
          <w:rFonts w:ascii="Calibri" w:hAnsi="Calibri" w:cs="Calibri"/>
          <w:sz w:val="20"/>
          <w:szCs w:val="20"/>
        </w:rPr>
      </w:pPr>
    </w:p>
    <w:p w14:paraId="0806A9B6" w14:textId="77777777" w:rsidR="009E4350" w:rsidRPr="006725F0" w:rsidRDefault="009E4350" w:rsidP="00FE4B9C">
      <w:pPr>
        <w:pStyle w:val="LO-normal1"/>
        <w:numPr>
          <w:ilvl w:val="0"/>
          <w:numId w:val="4"/>
        </w:numPr>
        <w:rPr>
          <w:rFonts w:ascii="Calibri" w:hAnsi="Calibri" w:cs="Calibri"/>
        </w:rPr>
      </w:pPr>
      <w:r w:rsidRPr="006725F0">
        <w:rPr>
          <w:rFonts w:ascii="Calibri" w:hAnsi="Calibri" w:cs="Calibri"/>
          <w:sz w:val="20"/>
          <w:szCs w:val="20"/>
        </w:rPr>
        <w:t>Finish creating the bucket. Then go to the created bucket and open.</w:t>
      </w:r>
    </w:p>
    <w:p w14:paraId="02A96AE3" w14:textId="77777777" w:rsidR="009E4350" w:rsidRPr="006725F0" w:rsidRDefault="009E4350" w:rsidP="00FE4B9C">
      <w:pPr>
        <w:pStyle w:val="LO-normal1"/>
        <w:numPr>
          <w:ilvl w:val="0"/>
          <w:numId w:val="4"/>
        </w:numPr>
        <w:rPr>
          <w:rFonts w:ascii="Calibri" w:hAnsi="Calibri" w:cs="Calibri"/>
        </w:rPr>
      </w:pPr>
      <w:r w:rsidRPr="006725F0">
        <w:rPr>
          <w:rFonts w:ascii="Calibri" w:hAnsi="Calibri" w:cs="Calibri"/>
          <w:sz w:val="20"/>
          <w:szCs w:val="20"/>
        </w:rPr>
        <w:t>Go to permissions and click edit under bucket policy</w:t>
      </w:r>
    </w:p>
    <w:p w14:paraId="387629AF" w14:textId="77777777" w:rsidR="009E4350" w:rsidRPr="006725F0" w:rsidRDefault="009E4350" w:rsidP="00FE4B9C">
      <w:pPr>
        <w:pStyle w:val="LO-normal1"/>
        <w:numPr>
          <w:ilvl w:val="0"/>
          <w:numId w:val="4"/>
        </w:numPr>
        <w:rPr>
          <w:rFonts w:ascii="Calibri" w:hAnsi="Calibri" w:cs="Calibri"/>
        </w:rPr>
      </w:pPr>
      <w:r w:rsidRPr="006725F0">
        <w:rPr>
          <w:rFonts w:ascii="Calibri" w:hAnsi="Calibri" w:cs="Calibri"/>
          <w:sz w:val="20"/>
          <w:szCs w:val="20"/>
        </w:rPr>
        <w:t xml:space="preserve">Update the below bucket policy template and add it. </w:t>
      </w:r>
    </w:p>
    <w:p w14:paraId="2829E04A" w14:textId="77777777" w:rsidR="009E4350" w:rsidRPr="006725F0" w:rsidRDefault="009E4350">
      <w:pPr>
        <w:pStyle w:val="LO-normal1"/>
        <w:rPr>
          <w:rFonts w:ascii="Calibri" w:hAnsi="Calibri" w:cs="Calibri"/>
          <w:sz w:val="20"/>
          <w:szCs w:val="20"/>
        </w:rPr>
      </w:pPr>
    </w:p>
    <w:tbl>
      <w:tblPr>
        <w:tblW w:w="0" w:type="auto"/>
        <w:tblLayout w:type="fixed"/>
        <w:tblCellMar>
          <w:left w:w="0" w:type="dxa"/>
          <w:right w:w="0" w:type="dxa"/>
        </w:tblCellMar>
        <w:tblLook w:val="0000" w:firstRow="0" w:lastRow="0" w:firstColumn="0" w:lastColumn="0" w:noHBand="0" w:noVBand="0"/>
      </w:tblPr>
      <w:tblGrid>
        <w:gridCol w:w="9360"/>
      </w:tblGrid>
      <w:tr w:rsidR="009E4350" w:rsidRPr="006725F0" w14:paraId="49B49720" w14:textId="77777777">
        <w:trPr>
          <w:trHeight w:val="2964"/>
        </w:trPr>
        <w:tc>
          <w:tcPr>
            <w:tcW w:w="9360" w:type="dxa"/>
            <w:shd w:val="clear" w:color="auto" w:fill="auto"/>
          </w:tcPr>
          <w:p w14:paraId="698E4CD3"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w:t>
            </w:r>
          </w:p>
          <w:p w14:paraId="1326219B"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"Version": "2012-10-17",</w:t>
            </w:r>
          </w:p>
          <w:p w14:paraId="38E400D0"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"Id": "</w:t>
            </w:r>
            <w:proofErr w:type="spellStart"/>
            <w:r w:rsidRPr="006725F0">
              <w:rPr>
                <w:rFonts w:ascii="Calibri" w:hAnsi="Calibri" w:cs="Calibri"/>
                <w:color w:val="2A6099"/>
                <w:sz w:val="18"/>
                <w:szCs w:val="18"/>
              </w:rPr>
              <w:t>tf_bucketpolicy</w:t>
            </w:r>
            <w:proofErr w:type="spellEnd"/>
            <w:r w:rsidRPr="006725F0">
              <w:rPr>
                <w:rFonts w:ascii="Calibri" w:hAnsi="Calibri" w:cs="Calibri"/>
                <w:color w:val="2A6099"/>
                <w:sz w:val="18"/>
                <w:szCs w:val="18"/>
              </w:rPr>
              <w:t>",</w:t>
            </w:r>
          </w:p>
          <w:p w14:paraId="1E000CAC"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"Statement": [</w:t>
            </w:r>
          </w:p>
          <w:p w14:paraId="02F2E58D"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w:t>
            </w:r>
          </w:p>
          <w:p w14:paraId="3B5CF524"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"Sid": "allow </w:t>
            </w:r>
            <w:proofErr w:type="spellStart"/>
            <w:r w:rsidRPr="006725F0">
              <w:rPr>
                <w:rFonts w:ascii="Calibri" w:hAnsi="Calibri" w:cs="Calibri"/>
                <w:color w:val="2A6099"/>
                <w:sz w:val="18"/>
                <w:szCs w:val="18"/>
              </w:rPr>
              <w:t>iam</w:t>
            </w:r>
            <w:proofErr w:type="spellEnd"/>
            <w:r w:rsidRPr="006725F0">
              <w:rPr>
                <w:rFonts w:ascii="Calibri" w:hAnsi="Calibri" w:cs="Calibri"/>
                <w:color w:val="2A6099"/>
                <w:sz w:val="18"/>
                <w:szCs w:val="18"/>
              </w:rPr>
              <w:t xml:space="preserve"> role",</w:t>
            </w:r>
          </w:p>
          <w:p w14:paraId="78353248"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"Effect": "Allow",</w:t>
            </w:r>
          </w:p>
          <w:p w14:paraId="2BD6DA96"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"Principal": {</w:t>
            </w:r>
          </w:p>
          <w:p w14:paraId="6C8C6BA8"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"AWS": "</w:t>
            </w:r>
            <w:r w:rsidRPr="006725F0">
              <w:rPr>
                <w:rFonts w:ascii="Calibri" w:hAnsi="Calibri" w:cs="Calibri"/>
                <w:b/>
                <w:bCs/>
                <w:color w:val="2A6099"/>
                <w:sz w:val="18"/>
                <w:szCs w:val="18"/>
                <w:shd w:val="clear" w:color="auto" w:fill="FFFF00"/>
              </w:rPr>
              <w:t>&lt;AWS_ROLE_ARN&gt;</w:t>
            </w:r>
            <w:r w:rsidRPr="006725F0">
              <w:rPr>
                <w:rFonts w:ascii="Calibri" w:hAnsi="Calibri" w:cs="Calibri"/>
                <w:color w:val="2A6099"/>
                <w:sz w:val="18"/>
                <w:szCs w:val="18"/>
              </w:rPr>
              <w:t>"</w:t>
            </w:r>
          </w:p>
          <w:p w14:paraId="620AEA97"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w:t>
            </w:r>
          </w:p>
          <w:p w14:paraId="57D685AF"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"Action": [</w:t>
            </w:r>
          </w:p>
          <w:p w14:paraId="5BD37AD1"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"s</w:t>
            </w:r>
            <w:proofErr w:type="gramStart"/>
            <w:r w:rsidRPr="006725F0">
              <w:rPr>
                <w:rFonts w:ascii="Calibri" w:hAnsi="Calibri" w:cs="Calibri"/>
                <w:color w:val="2A6099"/>
                <w:sz w:val="18"/>
                <w:szCs w:val="18"/>
              </w:rPr>
              <w:t>3:GetObject</w:t>
            </w:r>
            <w:proofErr w:type="gramEnd"/>
            <w:r w:rsidRPr="006725F0">
              <w:rPr>
                <w:rFonts w:ascii="Calibri" w:hAnsi="Calibri" w:cs="Calibri"/>
                <w:color w:val="2A6099"/>
                <w:sz w:val="18"/>
                <w:szCs w:val="18"/>
              </w:rPr>
              <w:t>",</w:t>
            </w:r>
          </w:p>
          <w:p w14:paraId="5B1B8183"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"s</w:t>
            </w:r>
            <w:proofErr w:type="gramStart"/>
            <w:r w:rsidRPr="006725F0">
              <w:rPr>
                <w:rFonts w:ascii="Calibri" w:hAnsi="Calibri" w:cs="Calibri"/>
                <w:color w:val="2A6099"/>
                <w:sz w:val="18"/>
                <w:szCs w:val="18"/>
              </w:rPr>
              <w:t>3:PutObject</w:t>
            </w:r>
            <w:proofErr w:type="gramEnd"/>
            <w:r w:rsidRPr="006725F0">
              <w:rPr>
                <w:rFonts w:ascii="Calibri" w:hAnsi="Calibri" w:cs="Calibri"/>
                <w:color w:val="2A6099"/>
                <w:sz w:val="18"/>
                <w:szCs w:val="18"/>
              </w:rPr>
              <w:t>"</w:t>
            </w:r>
          </w:p>
          <w:p w14:paraId="49445369"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w:t>
            </w:r>
          </w:p>
          <w:p w14:paraId="5D40AE4C"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"Resource": "</w:t>
            </w:r>
            <w:proofErr w:type="gramStart"/>
            <w:r w:rsidRPr="006725F0">
              <w:rPr>
                <w:rFonts w:ascii="Calibri" w:hAnsi="Calibri" w:cs="Calibri"/>
                <w:color w:val="2A6099"/>
                <w:sz w:val="18"/>
                <w:szCs w:val="18"/>
              </w:rPr>
              <w:t>arn:aws</w:t>
            </w:r>
            <w:proofErr w:type="gramEnd"/>
            <w:r w:rsidRPr="006725F0">
              <w:rPr>
                <w:rFonts w:ascii="Calibri" w:hAnsi="Calibri" w:cs="Calibri"/>
                <w:color w:val="2A6099"/>
                <w:sz w:val="18"/>
                <w:szCs w:val="18"/>
              </w:rPr>
              <w:t>:s3:::</w:t>
            </w:r>
            <w:r w:rsidRPr="006725F0">
              <w:rPr>
                <w:rFonts w:ascii="Calibri" w:hAnsi="Calibri" w:cs="Calibri"/>
                <w:b/>
                <w:bCs/>
                <w:color w:val="2A6099"/>
                <w:sz w:val="18"/>
                <w:szCs w:val="18"/>
                <w:shd w:val="clear" w:color="auto" w:fill="FFFF00"/>
              </w:rPr>
              <w:t>&lt;</w:t>
            </w:r>
            <w:proofErr w:type="spellStart"/>
            <w:r w:rsidRPr="006725F0">
              <w:rPr>
                <w:rFonts w:ascii="Calibri" w:hAnsi="Calibri" w:cs="Calibri"/>
                <w:b/>
                <w:bCs/>
                <w:color w:val="2A6099"/>
                <w:sz w:val="18"/>
                <w:szCs w:val="18"/>
                <w:shd w:val="clear" w:color="auto" w:fill="FFFF00"/>
              </w:rPr>
              <w:t>Bucket_Name</w:t>
            </w:r>
            <w:proofErr w:type="spellEnd"/>
            <w:r w:rsidRPr="006725F0">
              <w:rPr>
                <w:rFonts w:ascii="Calibri" w:hAnsi="Calibri" w:cs="Calibri"/>
                <w:b/>
                <w:bCs/>
                <w:color w:val="2A6099"/>
                <w:sz w:val="18"/>
                <w:szCs w:val="18"/>
                <w:shd w:val="clear" w:color="auto" w:fill="FFFF00"/>
              </w:rPr>
              <w:t>&gt;</w:t>
            </w:r>
            <w:r w:rsidRPr="006725F0">
              <w:rPr>
                <w:rFonts w:ascii="Calibri" w:hAnsi="Calibri" w:cs="Calibri"/>
                <w:color w:val="2A6099"/>
                <w:sz w:val="18"/>
                <w:szCs w:val="18"/>
              </w:rPr>
              <w:t>/*"</w:t>
            </w:r>
          </w:p>
          <w:p w14:paraId="156B7A92"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w:t>
            </w:r>
          </w:p>
          <w:p w14:paraId="5749E82A"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w:t>
            </w:r>
          </w:p>
          <w:p w14:paraId="495C64C8"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"Sid": "Stmt1625783799751",</w:t>
            </w:r>
          </w:p>
          <w:p w14:paraId="7893181B"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"Effect": "Allow",</w:t>
            </w:r>
          </w:p>
          <w:p w14:paraId="3E10C0A4"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"Principal": {</w:t>
            </w:r>
          </w:p>
          <w:p w14:paraId="23BB1EBC"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"AWS": "</w:t>
            </w:r>
            <w:r w:rsidRPr="006725F0">
              <w:rPr>
                <w:rFonts w:ascii="Calibri" w:hAnsi="Calibri" w:cs="Calibri"/>
                <w:b/>
                <w:bCs/>
                <w:color w:val="2A6099"/>
                <w:sz w:val="18"/>
                <w:szCs w:val="18"/>
                <w:shd w:val="clear" w:color="auto" w:fill="FFFF00"/>
              </w:rPr>
              <w:t>&lt;AWS_ROLE_ARN&gt;</w:t>
            </w:r>
            <w:r w:rsidRPr="006725F0">
              <w:rPr>
                <w:rFonts w:ascii="Calibri" w:hAnsi="Calibri" w:cs="Calibri"/>
                <w:color w:val="2A6099"/>
                <w:sz w:val="18"/>
                <w:szCs w:val="18"/>
              </w:rPr>
              <w:t>"</w:t>
            </w:r>
          </w:p>
          <w:p w14:paraId="5C96CCE4"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w:t>
            </w:r>
          </w:p>
          <w:p w14:paraId="203F2251"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"Action": "s</w:t>
            </w:r>
            <w:proofErr w:type="gramStart"/>
            <w:r w:rsidRPr="006725F0">
              <w:rPr>
                <w:rFonts w:ascii="Calibri" w:hAnsi="Calibri" w:cs="Calibri"/>
                <w:color w:val="2A6099"/>
                <w:sz w:val="18"/>
                <w:szCs w:val="18"/>
              </w:rPr>
              <w:t>3:ListBucket</w:t>
            </w:r>
            <w:proofErr w:type="gramEnd"/>
            <w:r w:rsidRPr="006725F0">
              <w:rPr>
                <w:rFonts w:ascii="Calibri" w:hAnsi="Calibri" w:cs="Calibri"/>
                <w:color w:val="2A6099"/>
                <w:sz w:val="18"/>
                <w:szCs w:val="18"/>
              </w:rPr>
              <w:t>",</w:t>
            </w:r>
          </w:p>
          <w:p w14:paraId="31144EF3"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"Resource": "</w:t>
            </w:r>
            <w:proofErr w:type="gramStart"/>
            <w:r w:rsidRPr="006725F0">
              <w:rPr>
                <w:rFonts w:ascii="Calibri" w:hAnsi="Calibri" w:cs="Calibri"/>
                <w:color w:val="2A6099"/>
                <w:sz w:val="18"/>
                <w:szCs w:val="18"/>
              </w:rPr>
              <w:t>arn:aws</w:t>
            </w:r>
            <w:proofErr w:type="gramEnd"/>
            <w:r w:rsidRPr="006725F0">
              <w:rPr>
                <w:rFonts w:ascii="Calibri" w:hAnsi="Calibri" w:cs="Calibri"/>
                <w:color w:val="2A6099"/>
                <w:sz w:val="18"/>
                <w:szCs w:val="18"/>
              </w:rPr>
              <w:t>:s3:::</w:t>
            </w:r>
            <w:r w:rsidRPr="006725F0">
              <w:rPr>
                <w:rFonts w:ascii="Calibri" w:hAnsi="Calibri" w:cs="Calibri"/>
                <w:b/>
                <w:bCs/>
                <w:color w:val="2A6099"/>
                <w:sz w:val="18"/>
                <w:szCs w:val="18"/>
                <w:shd w:val="clear" w:color="auto" w:fill="FFFF00"/>
              </w:rPr>
              <w:t>&lt;</w:t>
            </w:r>
            <w:proofErr w:type="spellStart"/>
            <w:r w:rsidRPr="006725F0">
              <w:rPr>
                <w:rFonts w:ascii="Calibri" w:hAnsi="Calibri" w:cs="Calibri"/>
                <w:b/>
                <w:bCs/>
                <w:color w:val="2A6099"/>
                <w:sz w:val="18"/>
                <w:szCs w:val="18"/>
                <w:shd w:val="clear" w:color="auto" w:fill="FFFF00"/>
              </w:rPr>
              <w:t>Bucket_Name</w:t>
            </w:r>
            <w:proofErr w:type="spellEnd"/>
            <w:r w:rsidRPr="006725F0">
              <w:rPr>
                <w:rFonts w:ascii="Calibri" w:hAnsi="Calibri" w:cs="Calibri"/>
                <w:b/>
                <w:bCs/>
                <w:color w:val="2A6099"/>
                <w:sz w:val="18"/>
                <w:szCs w:val="18"/>
                <w:shd w:val="clear" w:color="auto" w:fill="FFFF00"/>
              </w:rPr>
              <w:t>&gt;</w:t>
            </w:r>
            <w:r w:rsidRPr="006725F0">
              <w:rPr>
                <w:rFonts w:ascii="Calibri" w:hAnsi="Calibri" w:cs="Calibri"/>
                <w:color w:val="2A6099"/>
                <w:sz w:val="18"/>
                <w:szCs w:val="18"/>
              </w:rPr>
              <w:t>"</w:t>
            </w:r>
          </w:p>
          <w:p w14:paraId="73258BBA"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w:t>
            </w:r>
          </w:p>
          <w:p w14:paraId="026E5B68"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w:t>
            </w:r>
          </w:p>
          <w:p w14:paraId="5EB54992"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w:t>
            </w:r>
          </w:p>
          <w:p w14:paraId="6BD446FF"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w:t>
            </w:r>
          </w:p>
        </w:tc>
      </w:tr>
    </w:tbl>
    <w:p w14:paraId="30169572" w14:textId="77777777" w:rsidR="009E4350" w:rsidRPr="006725F0" w:rsidRDefault="009E4350">
      <w:pPr>
        <w:pStyle w:val="LO-normal1"/>
        <w:rPr>
          <w:rFonts w:ascii="Calibri" w:hAnsi="Calibri" w:cs="Calibri"/>
          <w:sz w:val="20"/>
          <w:szCs w:val="20"/>
        </w:rPr>
      </w:pPr>
    </w:p>
    <w:p w14:paraId="6D7002B0" w14:textId="77777777" w:rsidR="009E4350" w:rsidRPr="006725F0" w:rsidRDefault="009E4350">
      <w:pPr>
        <w:pStyle w:val="LO-normal1"/>
        <w:rPr>
          <w:rFonts w:ascii="Calibri" w:hAnsi="Calibri" w:cs="Calibri"/>
        </w:rPr>
      </w:pPr>
      <w:r w:rsidRPr="006725F0">
        <w:rPr>
          <w:rFonts w:ascii="Calibri" w:hAnsi="Calibri" w:cs="Calibri"/>
          <w:b/>
          <w:bCs/>
          <w:sz w:val="20"/>
          <w:szCs w:val="20"/>
        </w:rPr>
        <w:t>Note</w:t>
      </w:r>
      <w:r w:rsidRPr="006725F0">
        <w:rPr>
          <w:rFonts w:ascii="Calibri" w:hAnsi="Calibri" w:cs="Calibri"/>
          <w:sz w:val="20"/>
          <w:szCs w:val="20"/>
        </w:rPr>
        <w:t xml:space="preserve">: Bucket name is name of the bucket that this policy is getting created, role ARN is the IAM role that was created in previous step. </w:t>
      </w:r>
    </w:p>
    <w:p w14:paraId="7D2416B1" w14:textId="77777777" w:rsidR="009E4350" w:rsidRPr="006725F0" w:rsidRDefault="009E4350">
      <w:pPr>
        <w:pStyle w:val="LO-normal1"/>
        <w:rPr>
          <w:rFonts w:ascii="Calibri" w:hAnsi="Calibri" w:cs="Calibri"/>
          <w:sz w:val="20"/>
          <w:szCs w:val="20"/>
        </w:rPr>
      </w:pPr>
    </w:p>
    <w:p w14:paraId="6C876EC6" w14:textId="77777777" w:rsidR="009E4350" w:rsidRDefault="009E4350" w:rsidP="009920B7">
      <w:pPr>
        <w:pStyle w:val="Heading3"/>
        <w:rPr>
          <w:rFonts w:ascii="Calibri" w:eastAsia="Times New Roman" w:hAnsi="Calibri" w:cs="Calibri"/>
          <w:color w:val="2F5496"/>
          <w:sz w:val="26"/>
          <w:szCs w:val="26"/>
          <w:lang w:val="en-MY" w:eastAsia="en-US" w:bidi="ar-SA"/>
        </w:rPr>
      </w:pPr>
      <w:bookmarkStart w:id="34" w:name="_Toc86222651"/>
      <w:bookmarkStart w:id="35" w:name="_Toc86913740"/>
      <w:r w:rsidRPr="006725F0">
        <w:rPr>
          <w:rFonts w:ascii="Calibri" w:eastAsia="Times New Roman" w:hAnsi="Calibri" w:cs="Calibri"/>
          <w:color w:val="2F5496"/>
          <w:sz w:val="26"/>
          <w:szCs w:val="26"/>
          <w:lang w:val="en-MY" w:eastAsia="en-US" w:bidi="ar-SA"/>
        </w:rPr>
        <w:t>Step3</w:t>
      </w:r>
      <w:r w:rsidR="002E6017" w:rsidRPr="006725F0">
        <w:rPr>
          <w:rFonts w:ascii="Calibri" w:eastAsia="Times New Roman" w:hAnsi="Calibri" w:cs="Calibri"/>
          <w:color w:val="2F5496"/>
          <w:sz w:val="26"/>
          <w:szCs w:val="26"/>
          <w:lang w:val="en-MY" w:eastAsia="en-US" w:bidi="ar-SA"/>
        </w:rPr>
        <w:t>:</w:t>
      </w:r>
      <w:r w:rsidRPr="006725F0">
        <w:rPr>
          <w:rFonts w:ascii="Calibri" w:eastAsia="Times New Roman" w:hAnsi="Calibri" w:cs="Calibri"/>
          <w:color w:val="2F5496"/>
          <w:sz w:val="26"/>
          <w:szCs w:val="26"/>
          <w:lang w:val="en-MY" w:eastAsia="en-US" w:bidi="ar-SA"/>
        </w:rPr>
        <w:t xml:space="preserve"> Setting up DynamoDB table</w:t>
      </w:r>
      <w:r w:rsidR="00523C04" w:rsidRPr="006725F0">
        <w:rPr>
          <w:rFonts w:ascii="Calibri" w:eastAsia="Times New Roman" w:hAnsi="Calibri" w:cs="Calibri"/>
          <w:color w:val="2F5496"/>
          <w:sz w:val="26"/>
          <w:szCs w:val="26"/>
          <w:lang w:val="en-MY" w:eastAsia="en-US" w:bidi="ar-SA"/>
        </w:rPr>
        <w:t xml:space="preserve"> for AWS resources pipeline</w:t>
      </w:r>
      <w:r w:rsidR="006C7BC4">
        <w:rPr>
          <w:rFonts w:ascii="Calibri" w:eastAsia="Times New Roman" w:hAnsi="Calibri" w:cs="Calibri"/>
          <w:color w:val="2F5496"/>
          <w:sz w:val="26"/>
          <w:szCs w:val="26"/>
          <w:lang w:val="en-MY" w:eastAsia="en-US" w:bidi="ar-SA"/>
        </w:rPr>
        <w:t xml:space="preserve"> &amp; K8s resources pipeline</w:t>
      </w:r>
      <w:bookmarkEnd w:id="34"/>
      <w:bookmarkEnd w:id="35"/>
    </w:p>
    <w:p w14:paraId="22B1801E" w14:textId="77777777" w:rsidR="006C7BC4" w:rsidRDefault="006C7BC4" w:rsidP="006C7BC4">
      <w:pPr>
        <w:pStyle w:val="LO-normal1"/>
        <w:rPr>
          <w:lang w:val="en-MY" w:eastAsia="en-US" w:bidi="ar-SA"/>
        </w:rPr>
      </w:pPr>
    </w:p>
    <w:p w14:paraId="0E8CBED1" w14:textId="77777777" w:rsidR="006C7BC4" w:rsidRDefault="006C7BC4" w:rsidP="006C7BC4">
      <w:pPr>
        <w:pStyle w:val="LO-normal1"/>
        <w:rPr>
          <w:lang w:val="en-MY" w:eastAsia="en-US" w:bidi="ar-SA"/>
        </w:rPr>
      </w:pPr>
      <w:r>
        <w:rPr>
          <w:lang w:val="en-MY" w:eastAsia="en-US" w:bidi="ar-SA"/>
        </w:rPr>
        <w:t xml:space="preserve">Create two </w:t>
      </w:r>
      <w:proofErr w:type="spellStart"/>
      <w:r>
        <w:rPr>
          <w:lang w:val="en-MY" w:eastAsia="en-US" w:bidi="ar-SA"/>
        </w:rPr>
        <w:t>DyanmoDB</w:t>
      </w:r>
      <w:proofErr w:type="spellEnd"/>
      <w:r>
        <w:rPr>
          <w:lang w:val="en-MY" w:eastAsia="en-US" w:bidi="ar-SA"/>
        </w:rPr>
        <w:t xml:space="preserve"> tables for the following. </w:t>
      </w:r>
    </w:p>
    <w:p w14:paraId="48810914" w14:textId="77777777" w:rsidR="006C7BC4" w:rsidRDefault="006C7BC4" w:rsidP="006C7BC4">
      <w:pPr>
        <w:pStyle w:val="LO-normal1"/>
        <w:numPr>
          <w:ilvl w:val="0"/>
          <w:numId w:val="8"/>
        </w:numPr>
        <w:rPr>
          <w:lang w:val="en-MY" w:eastAsia="en-US" w:bidi="ar-SA"/>
        </w:rPr>
      </w:pPr>
      <w:r>
        <w:rPr>
          <w:lang w:val="en-MY" w:eastAsia="en-US" w:bidi="ar-SA"/>
        </w:rPr>
        <w:t>For AWS resources pipeline</w:t>
      </w:r>
    </w:p>
    <w:p w14:paraId="1946241A" w14:textId="77777777" w:rsidR="006C7BC4" w:rsidRPr="006C7BC4" w:rsidRDefault="006C7BC4" w:rsidP="006C7BC4">
      <w:pPr>
        <w:pStyle w:val="LO-normal1"/>
        <w:numPr>
          <w:ilvl w:val="0"/>
          <w:numId w:val="8"/>
        </w:numPr>
        <w:rPr>
          <w:lang w:val="en-MY" w:eastAsia="en-US" w:bidi="ar-SA"/>
        </w:rPr>
      </w:pPr>
      <w:r>
        <w:rPr>
          <w:lang w:val="en-MY" w:eastAsia="en-US" w:bidi="ar-SA"/>
        </w:rPr>
        <w:t>For K8s resources pipeline</w:t>
      </w:r>
    </w:p>
    <w:p w14:paraId="32E3B923" w14:textId="77777777" w:rsidR="009E4350" w:rsidRPr="006725F0" w:rsidRDefault="009E4350">
      <w:pPr>
        <w:pStyle w:val="LO-normal1"/>
        <w:rPr>
          <w:rFonts w:ascii="Calibri" w:hAnsi="Calibri" w:cs="Calibri"/>
          <w:b/>
          <w:sz w:val="20"/>
          <w:szCs w:val="20"/>
        </w:rPr>
      </w:pPr>
    </w:p>
    <w:p w14:paraId="65423653" w14:textId="77777777" w:rsidR="009E4350" w:rsidRPr="006725F0" w:rsidRDefault="009E4350" w:rsidP="00FE4B9C">
      <w:pPr>
        <w:pStyle w:val="LO-normal1"/>
        <w:numPr>
          <w:ilvl w:val="0"/>
          <w:numId w:val="8"/>
        </w:numPr>
        <w:rPr>
          <w:rFonts w:ascii="Calibri" w:hAnsi="Calibri" w:cs="Calibri"/>
        </w:rPr>
      </w:pPr>
      <w:r w:rsidRPr="006725F0">
        <w:rPr>
          <w:rFonts w:ascii="Calibri" w:hAnsi="Calibri" w:cs="Calibri"/>
          <w:sz w:val="20"/>
          <w:szCs w:val="20"/>
        </w:rPr>
        <w:lastRenderedPageBreak/>
        <w:t xml:space="preserve">In AWS console, go to DynamoDB service and click create table. Give a name to the table and set Primary Key as </w:t>
      </w:r>
      <w:r w:rsidRPr="006725F0">
        <w:rPr>
          <w:rFonts w:ascii="Calibri" w:hAnsi="Calibri" w:cs="Calibri"/>
          <w:b/>
          <w:bCs/>
          <w:sz w:val="20"/>
          <w:szCs w:val="20"/>
          <w:shd w:val="clear" w:color="auto" w:fill="FFFF00"/>
        </w:rPr>
        <w:t>“</w:t>
      </w:r>
      <w:proofErr w:type="spellStart"/>
      <w:r w:rsidRPr="006725F0">
        <w:rPr>
          <w:rFonts w:ascii="Calibri" w:hAnsi="Calibri" w:cs="Calibri"/>
          <w:b/>
          <w:bCs/>
          <w:sz w:val="20"/>
          <w:szCs w:val="20"/>
          <w:shd w:val="clear" w:color="auto" w:fill="FFFF00"/>
        </w:rPr>
        <w:t>LockID</w:t>
      </w:r>
      <w:proofErr w:type="spellEnd"/>
      <w:r w:rsidRPr="006725F0">
        <w:rPr>
          <w:rFonts w:ascii="Calibri" w:hAnsi="Calibri" w:cs="Calibri"/>
          <w:b/>
          <w:bCs/>
          <w:sz w:val="20"/>
          <w:szCs w:val="20"/>
          <w:shd w:val="clear" w:color="auto" w:fill="FFFF00"/>
        </w:rPr>
        <w:t>”</w:t>
      </w:r>
    </w:p>
    <w:p w14:paraId="382AFA59" w14:textId="77777777" w:rsidR="009E4350" w:rsidRPr="006725F0" w:rsidRDefault="009E4350">
      <w:pPr>
        <w:pStyle w:val="LO-normal1"/>
        <w:rPr>
          <w:rFonts w:ascii="Calibri" w:hAnsi="Calibri" w:cs="Calibri"/>
        </w:rPr>
      </w:pPr>
      <w:r w:rsidRPr="006725F0">
        <w:rPr>
          <w:rFonts w:ascii="Calibri" w:hAnsi="Calibri" w:cs="Calibri"/>
          <w:sz w:val="20"/>
          <w:szCs w:val="20"/>
        </w:rPr>
        <w:tab/>
      </w:r>
      <w:r w:rsidR="00566BBD" w:rsidRPr="006725F0">
        <w:rPr>
          <w:rFonts w:ascii="Calibri" w:hAnsi="Calibri" w:cs="Calibri"/>
          <w:noProof/>
        </w:rPr>
        <w:drawing>
          <wp:inline distT="0" distB="0" distL="0" distR="0" wp14:anchorId="5E7706FE" wp14:editId="1754303E">
            <wp:extent cx="5601970" cy="159766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49">
                      <a:extLst>
                        <a:ext uri="{28A0092B-C50C-407E-A947-70E740481C1C}">
                          <a14:useLocalDpi xmlns:a14="http://schemas.microsoft.com/office/drawing/2010/main" val="0"/>
                        </a:ext>
                      </a:extLst>
                    </a:blip>
                    <a:srcRect l="-58" t="-134" r="-58" b="-134"/>
                    <a:stretch>
                      <a:fillRect/>
                    </a:stretch>
                  </pic:blipFill>
                  <pic:spPr bwMode="auto">
                    <a:xfrm>
                      <a:off x="0" y="0"/>
                      <a:ext cx="5601970" cy="1597660"/>
                    </a:xfrm>
                    <a:prstGeom prst="rect">
                      <a:avLst/>
                    </a:prstGeom>
                    <a:solidFill>
                      <a:srgbClr val="FFFFFF"/>
                    </a:solidFill>
                    <a:ln>
                      <a:noFill/>
                    </a:ln>
                  </pic:spPr>
                </pic:pic>
              </a:graphicData>
            </a:graphic>
          </wp:inline>
        </w:drawing>
      </w:r>
    </w:p>
    <w:p w14:paraId="63D30D42" w14:textId="77777777" w:rsidR="009E4350" w:rsidRPr="006725F0" w:rsidRDefault="009E4350">
      <w:pPr>
        <w:pStyle w:val="LO-normal1"/>
        <w:rPr>
          <w:rFonts w:ascii="Calibri" w:hAnsi="Calibri" w:cs="Calibri"/>
        </w:rPr>
      </w:pPr>
    </w:p>
    <w:p w14:paraId="32B09084" w14:textId="77777777" w:rsidR="009E4350" w:rsidRPr="006725F0" w:rsidRDefault="009E4350" w:rsidP="00FE4B9C">
      <w:pPr>
        <w:pStyle w:val="LO-normal1"/>
        <w:numPr>
          <w:ilvl w:val="0"/>
          <w:numId w:val="8"/>
        </w:numPr>
        <w:rPr>
          <w:rFonts w:ascii="Calibri" w:hAnsi="Calibri" w:cs="Calibri"/>
        </w:rPr>
      </w:pPr>
      <w:r w:rsidRPr="006725F0">
        <w:rPr>
          <w:rFonts w:ascii="Calibri" w:hAnsi="Calibri" w:cs="Calibri"/>
          <w:sz w:val="20"/>
          <w:szCs w:val="20"/>
        </w:rPr>
        <w:t xml:space="preserve">Uncheck use default settings if required and define custom configuration otherwise use defaults. </w:t>
      </w:r>
    </w:p>
    <w:p w14:paraId="3AA4F53D" w14:textId="77777777" w:rsidR="009E4350" w:rsidRPr="006725F0" w:rsidRDefault="009E4350">
      <w:pPr>
        <w:pStyle w:val="LO-normal1"/>
        <w:ind w:left="1080"/>
        <w:rPr>
          <w:rFonts w:ascii="Calibri" w:hAnsi="Calibri" w:cs="Calibri"/>
        </w:rPr>
      </w:pPr>
    </w:p>
    <w:p w14:paraId="65610478" w14:textId="77777777" w:rsidR="009E4350" w:rsidRPr="006725F0" w:rsidRDefault="00566BBD">
      <w:pPr>
        <w:pStyle w:val="LO-normal1"/>
        <w:ind w:firstLine="720"/>
        <w:rPr>
          <w:rFonts w:ascii="Calibri" w:hAnsi="Calibri" w:cs="Calibri"/>
        </w:rPr>
      </w:pPr>
      <w:r w:rsidRPr="006725F0">
        <w:rPr>
          <w:rFonts w:ascii="Calibri" w:hAnsi="Calibri" w:cs="Calibri"/>
          <w:noProof/>
        </w:rPr>
        <w:drawing>
          <wp:inline distT="0" distB="0" distL="0" distR="0" wp14:anchorId="13CB7891" wp14:editId="7FDD156F">
            <wp:extent cx="4351020" cy="914400"/>
            <wp:effectExtent l="0" t="0" r="0"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50">
                      <a:extLst>
                        <a:ext uri="{28A0092B-C50C-407E-A947-70E740481C1C}">
                          <a14:useLocalDpi xmlns:a14="http://schemas.microsoft.com/office/drawing/2010/main" val="0"/>
                        </a:ext>
                      </a:extLst>
                    </a:blip>
                    <a:srcRect l="-78" t="-224" r="-78" b="-224"/>
                    <a:stretch>
                      <a:fillRect/>
                    </a:stretch>
                  </pic:blipFill>
                  <pic:spPr bwMode="auto">
                    <a:xfrm>
                      <a:off x="0" y="0"/>
                      <a:ext cx="4351020" cy="914400"/>
                    </a:xfrm>
                    <a:prstGeom prst="rect">
                      <a:avLst/>
                    </a:prstGeom>
                    <a:solidFill>
                      <a:srgbClr val="FFFFFF"/>
                    </a:solidFill>
                    <a:ln>
                      <a:noFill/>
                    </a:ln>
                  </pic:spPr>
                </pic:pic>
              </a:graphicData>
            </a:graphic>
          </wp:inline>
        </w:drawing>
      </w:r>
    </w:p>
    <w:p w14:paraId="55F54B3B" w14:textId="77777777" w:rsidR="009E4350" w:rsidRPr="006725F0" w:rsidRDefault="009E4350">
      <w:pPr>
        <w:pStyle w:val="LO-normal1"/>
        <w:ind w:firstLine="720"/>
        <w:rPr>
          <w:rFonts w:ascii="Calibri" w:hAnsi="Calibri" w:cs="Calibri"/>
        </w:rPr>
      </w:pPr>
    </w:p>
    <w:p w14:paraId="3E53F5E5" w14:textId="77777777" w:rsidR="009E4350" w:rsidRPr="006725F0" w:rsidRDefault="009E4350" w:rsidP="00FE4B9C">
      <w:pPr>
        <w:pStyle w:val="LO-normal1"/>
        <w:numPr>
          <w:ilvl w:val="0"/>
          <w:numId w:val="8"/>
        </w:numPr>
        <w:rPr>
          <w:rFonts w:ascii="Calibri" w:hAnsi="Calibri" w:cs="Calibri"/>
        </w:rPr>
      </w:pPr>
      <w:r w:rsidRPr="006725F0">
        <w:rPr>
          <w:rFonts w:ascii="Calibri" w:hAnsi="Calibri" w:cs="Calibri"/>
          <w:sz w:val="20"/>
          <w:szCs w:val="20"/>
        </w:rPr>
        <w:t>If chosen custom, define required read/write capacity</w:t>
      </w:r>
    </w:p>
    <w:p w14:paraId="360D1567" w14:textId="77777777" w:rsidR="009E4350" w:rsidRPr="006725F0" w:rsidRDefault="009E4350">
      <w:pPr>
        <w:pStyle w:val="LO-normal1"/>
        <w:ind w:firstLine="720"/>
        <w:rPr>
          <w:rFonts w:ascii="Calibri" w:hAnsi="Calibri" w:cs="Calibri"/>
          <w:sz w:val="20"/>
          <w:szCs w:val="20"/>
        </w:rPr>
      </w:pPr>
    </w:p>
    <w:p w14:paraId="2EFAE7A3" w14:textId="77777777" w:rsidR="009E4350" w:rsidRPr="006725F0" w:rsidRDefault="00566BBD">
      <w:pPr>
        <w:pStyle w:val="LO-normal1"/>
        <w:ind w:firstLine="720"/>
        <w:rPr>
          <w:rFonts w:ascii="Calibri" w:hAnsi="Calibri" w:cs="Calibri"/>
          <w:sz w:val="20"/>
          <w:szCs w:val="20"/>
        </w:rPr>
      </w:pPr>
      <w:r w:rsidRPr="006725F0">
        <w:rPr>
          <w:rFonts w:ascii="Calibri" w:hAnsi="Calibri" w:cs="Calibri"/>
          <w:noProof/>
        </w:rPr>
        <w:drawing>
          <wp:inline distT="0" distB="0" distL="0" distR="0" wp14:anchorId="5F8C3D75" wp14:editId="221E8E58">
            <wp:extent cx="5954395" cy="1991995"/>
            <wp:effectExtent l="0" t="0" r="0"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51">
                      <a:extLst>
                        <a:ext uri="{28A0092B-C50C-407E-A947-70E740481C1C}">
                          <a14:useLocalDpi xmlns:a14="http://schemas.microsoft.com/office/drawing/2010/main" val="0"/>
                        </a:ext>
                      </a:extLst>
                    </a:blip>
                    <a:srcRect l="-53" t="-157" r="-53" b="-157"/>
                    <a:stretch>
                      <a:fillRect/>
                    </a:stretch>
                  </pic:blipFill>
                  <pic:spPr bwMode="auto">
                    <a:xfrm>
                      <a:off x="0" y="0"/>
                      <a:ext cx="5954395" cy="1991995"/>
                    </a:xfrm>
                    <a:prstGeom prst="rect">
                      <a:avLst/>
                    </a:prstGeom>
                    <a:solidFill>
                      <a:srgbClr val="FFFFFF"/>
                    </a:solidFill>
                    <a:ln>
                      <a:noFill/>
                    </a:ln>
                  </pic:spPr>
                </pic:pic>
              </a:graphicData>
            </a:graphic>
          </wp:inline>
        </w:drawing>
      </w:r>
    </w:p>
    <w:p w14:paraId="6A951C2C" w14:textId="77777777" w:rsidR="009E4350" w:rsidRPr="006725F0" w:rsidRDefault="009E4350">
      <w:pPr>
        <w:pStyle w:val="LO-normal1"/>
        <w:ind w:firstLine="720"/>
        <w:rPr>
          <w:rFonts w:ascii="Calibri" w:hAnsi="Calibri" w:cs="Calibri"/>
          <w:sz w:val="20"/>
          <w:szCs w:val="20"/>
        </w:rPr>
      </w:pPr>
    </w:p>
    <w:p w14:paraId="7566BA85" w14:textId="77777777" w:rsidR="009E4350" w:rsidRPr="006725F0" w:rsidRDefault="009E4350" w:rsidP="00FE4B9C">
      <w:pPr>
        <w:pStyle w:val="LO-normal1"/>
        <w:numPr>
          <w:ilvl w:val="0"/>
          <w:numId w:val="8"/>
        </w:numPr>
        <w:rPr>
          <w:rFonts w:ascii="Calibri" w:hAnsi="Calibri" w:cs="Calibri"/>
        </w:rPr>
      </w:pPr>
      <w:r w:rsidRPr="006725F0">
        <w:rPr>
          <w:rFonts w:ascii="Calibri" w:hAnsi="Calibri" w:cs="Calibri"/>
          <w:sz w:val="20"/>
          <w:szCs w:val="20"/>
        </w:rPr>
        <w:t xml:space="preserve">Define required read and write capacity units </w:t>
      </w:r>
    </w:p>
    <w:p w14:paraId="010E67CC" w14:textId="77777777" w:rsidR="009E4350" w:rsidRPr="006725F0" w:rsidRDefault="009E4350">
      <w:pPr>
        <w:pStyle w:val="LO-normal1"/>
        <w:ind w:left="1080"/>
        <w:rPr>
          <w:rFonts w:ascii="Calibri" w:hAnsi="Calibri" w:cs="Calibri"/>
          <w:sz w:val="20"/>
          <w:szCs w:val="20"/>
        </w:rPr>
      </w:pPr>
    </w:p>
    <w:p w14:paraId="20B0AABE" w14:textId="77777777" w:rsidR="009E4350" w:rsidRPr="006725F0" w:rsidRDefault="00566BBD">
      <w:pPr>
        <w:pStyle w:val="LO-normal1"/>
        <w:ind w:firstLine="720"/>
        <w:rPr>
          <w:rFonts w:ascii="Calibri" w:hAnsi="Calibri" w:cs="Calibri"/>
          <w:sz w:val="20"/>
          <w:szCs w:val="20"/>
        </w:rPr>
      </w:pPr>
      <w:r w:rsidRPr="006725F0">
        <w:rPr>
          <w:rFonts w:ascii="Calibri" w:hAnsi="Calibri" w:cs="Calibri"/>
          <w:noProof/>
        </w:rPr>
        <w:lastRenderedPageBreak/>
        <w:drawing>
          <wp:inline distT="0" distB="0" distL="0" distR="0" wp14:anchorId="09477B79" wp14:editId="16587899">
            <wp:extent cx="5250180" cy="3347720"/>
            <wp:effectExtent l="0" t="0" r="0" b="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52">
                      <a:extLst>
                        <a:ext uri="{28A0092B-C50C-407E-A947-70E740481C1C}">
                          <a14:useLocalDpi xmlns:a14="http://schemas.microsoft.com/office/drawing/2010/main" val="0"/>
                        </a:ext>
                      </a:extLst>
                    </a:blip>
                    <a:srcRect l="-32" t="-58" r="-32" b="-58"/>
                    <a:stretch>
                      <a:fillRect/>
                    </a:stretch>
                  </pic:blipFill>
                  <pic:spPr bwMode="auto">
                    <a:xfrm>
                      <a:off x="0" y="0"/>
                      <a:ext cx="5250180" cy="3347720"/>
                    </a:xfrm>
                    <a:prstGeom prst="rect">
                      <a:avLst/>
                    </a:prstGeom>
                    <a:solidFill>
                      <a:srgbClr val="FFFFFF"/>
                    </a:solidFill>
                    <a:ln>
                      <a:noFill/>
                    </a:ln>
                  </pic:spPr>
                </pic:pic>
              </a:graphicData>
            </a:graphic>
          </wp:inline>
        </w:drawing>
      </w:r>
    </w:p>
    <w:p w14:paraId="34930641" w14:textId="77777777" w:rsidR="009E4350" w:rsidRPr="006725F0" w:rsidRDefault="009E4350">
      <w:pPr>
        <w:pStyle w:val="LO-normal1"/>
        <w:ind w:firstLine="720"/>
        <w:rPr>
          <w:rFonts w:ascii="Calibri" w:hAnsi="Calibri" w:cs="Calibri"/>
          <w:sz w:val="20"/>
          <w:szCs w:val="20"/>
        </w:rPr>
      </w:pPr>
    </w:p>
    <w:p w14:paraId="0763B8AE" w14:textId="77777777" w:rsidR="006C7BC4" w:rsidRDefault="006C7BC4" w:rsidP="006C7BC4">
      <w:pPr>
        <w:pStyle w:val="LO-normal1"/>
        <w:numPr>
          <w:ilvl w:val="0"/>
          <w:numId w:val="8"/>
        </w:numPr>
        <w:rPr>
          <w:rFonts w:ascii="Calibri" w:hAnsi="Calibri" w:cs="Calibri"/>
        </w:rPr>
      </w:pPr>
      <w:r>
        <w:rPr>
          <w:rFonts w:ascii="Calibri" w:hAnsi="Calibri" w:cs="Calibri"/>
          <w:sz w:val="20"/>
          <w:szCs w:val="20"/>
        </w:rPr>
        <w:t xml:space="preserve">Choose required encryption option for data at rest. Instead of DEFAULT choose KMS-Customer Managed CMK and select the KMS key created previously for DynamoDB. </w:t>
      </w:r>
    </w:p>
    <w:p w14:paraId="17B0AADE" w14:textId="77777777" w:rsidR="009E4350" w:rsidRPr="006725F0" w:rsidRDefault="009E4350" w:rsidP="006C7BC4">
      <w:pPr>
        <w:pStyle w:val="LO-normal1"/>
        <w:ind w:left="360"/>
        <w:rPr>
          <w:rFonts w:ascii="Calibri" w:hAnsi="Calibri" w:cs="Calibri"/>
        </w:rPr>
      </w:pPr>
    </w:p>
    <w:p w14:paraId="6F97B297" w14:textId="77777777" w:rsidR="009E4350" w:rsidRPr="006725F0" w:rsidRDefault="009E4350">
      <w:pPr>
        <w:pStyle w:val="LO-normal1"/>
        <w:rPr>
          <w:rFonts w:ascii="Calibri" w:eastAsia="NSimSun" w:hAnsi="Calibri" w:cs="Calibri"/>
        </w:rPr>
      </w:pPr>
    </w:p>
    <w:p w14:paraId="29AB4C4C" w14:textId="77777777" w:rsidR="009E4350" w:rsidRPr="006725F0" w:rsidRDefault="00523C04" w:rsidP="007A4296">
      <w:pPr>
        <w:pStyle w:val="Heading1"/>
        <w:rPr>
          <w:rFonts w:ascii="Calibri" w:eastAsia="Times New Roman" w:hAnsi="Calibri" w:cs="Calibri"/>
          <w:color w:val="2F5496"/>
          <w:sz w:val="32"/>
          <w:szCs w:val="32"/>
          <w:lang w:val="en-MY" w:eastAsia="en-US" w:bidi="ar-SA"/>
        </w:rPr>
      </w:pPr>
      <w:r w:rsidRPr="006725F0">
        <w:rPr>
          <w:rFonts w:ascii="Calibri" w:eastAsia="Times New Roman" w:hAnsi="Calibri" w:cs="Calibri"/>
          <w:color w:val="2F5496"/>
          <w:sz w:val="32"/>
          <w:szCs w:val="32"/>
          <w:lang w:val="en-MY" w:eastAsia="en-US" w:bidi="ar-SA"/>
        </w:rPr>
        <w:lastRenderedPageBreak/>
        <w:br w:type="page"/>
      </w:r>
      <w:bookmarkStart w:id="36" w:name="_Toc86222652"/>
      <w:bookmarkStart w:id="37" w:name="_Toc86913741"/>
      <w:r w:rsidR="009E4350" w:rsidRPr="006725F0">
        <w:rPr>
          <w:rFonts w:ascii="Calibri" w:eastAsia="Times New Roman" w:hAnsi="Calibri" w:cs="Calibri"/>
          <w:color w:val="2F5496"/>
          <w:sz w:val="32"/>
          <w:szCs w:val="32"/>
          <w:lang w:val="en-MY" w:eastAsia="en-US" w:bidi="ar-SA"/>
        </w:rPr>
        <w:lastRenderedPageBreak/>
        <w:t>Setup email identity and move SES out of sandbox</w:t>
      </w:r>
      <w:bookmarkEnd w:id="36"/>
      <w:bookmarkEnd w:id="37"/>
    </w:p>
    <w:p w14:paraId="2B9ABE07"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Cognito user pool allows users to </w:t>
      </w:r>
      <w:r w:rsidR="007A4296" w:rsidRPr="006725F0">
        <w:rPr>
          <w:rFonts w:ascii="Calibri" w:hAnsi="Calibri" w:cs="Calibri"/>
          <w:sz w:val="20"/>
          <w:szCs w:val="20"/>
        </w:rPr>
        <w:t>self-sign</w:t>
      </w:r>
      <w:r w:rsidRPr="006725F0">
        <w:rPr>
          <w:rFonts w:ascii="Calibri" w:hAnsi="Calibri" w:cs="Calibri"/>
          <w:sz w:val="20"/>
          <w:szCs w:val="20"/>
        </w:rPr>
        <w:t xml:space="preserve"> in (</w:t>
      </w:r>
      <w:r w:rsidR="007A4296" w:rsidRPr="006725F0">
        <w:rPr>
          <w:rFonts w:ascii="Calibri" w:hAnsi="Calibri" w:cs="Calibri"/>
          <w:sz w:val="20"/>
          <w:szCs w:val="20"/>
        </w:rPr>
        <w:t>self-register</w:t>
      </w:r>
      <w:r w:rsidRPr="006725F0">
        <w:rPr>
          <w:rFonts w:ascii="Calibri" w:hAnsi="Calibri" w:cs="Calibri"/>
          <w:sz w:val="20"/>
          <w:szCs w:val="20"/>
        </w:rPr>
        <w:t xml:space="preserve">) using their email id. Hence during user </w:t>
      </w:r>
      <w:r w:rsidR="007A4296" w:rsidRPr="006725F0">
        <w:rPr>
          <w:rFonts w:ascii="Calibri" w:hAnsi="Calibri" w:cs="Calibri"/>
          <w:sz w:val="20"/>
          <w:szCs w:val="20"/>
        </w:rPr>
        <w:t>self-sign</w:t>
      </w:r>
      <w:r w:rsidRPr="006725F0">
        <w:rPr>
          <w:rFonts w:ascii="Calibri" w:hAnsi="Calibri" w:cs="Calibri"/>
          <w:sz w:val="20"/>
          <w:szCs w:val="20"/>
        </w:rPr>
        <w:t xml:space="preserve"> in process, </w:t>
      </w:r>
      <w:r w:rsidR="007A4296" w:rsidRPr="006725F0">
        <w:rPr>
          <w:rFonts w:ascii="Calibri" w:hAnsi="Calibri" w:cs="Calibri"/>
          <w:sz w:val="20"/>
          <w:szCs w:val="20"/>
        </w:rPr>
        <w:t>Cognito</w:t>
      </w:r>
      <w:r w:rsidRPr="006725F0">
        <w:rPr>
          <w:rFonts w:ascii="Calibri" w:hAnsi="Calibri" w:cs="Calibri"/>
          <w:sz w:val="20"/>
          <w:szCs w:val="20"/>
        </w:rPr>
        <w:t xml:space="preserve"> sends email to the user email address for verification. </w:t>
      </w:r>
    </w:p>
    <w:p w14:paraId="6A78D1C8" w14:textId="77777777" w:rsidR="009E4350" w:rsidRPr="006725F0" w:rsidRDefault="009E4350">
      <w:pPr>
        <w:pStyle w:val="LO-normal1"/>
        <w:rPr>
          <w:rFonts w:ascii="Calibri" w:hAnsi="Calibri" w:cs="Calibri"/>
        </w:rPr>
      </w:pPr>
      <w:r w:rsidRPr="006725F0">
        <w:rPr>
          <w:rFonts w:ascii="Calibri" w:hAnsi="Calibri" w:cs="Calibri"/>
          <w:sz w:val="20"/>
          <w:szCs w:val="20"/>
        </w:rPr>
        <w:t>These emails to users can be sen</w:t>
      </w:r>
      <w:r w:rsidR="00B90270">
        <w:rPr>
          <w:rFonts w:ascii="Calibri" w:hAnsi="Calibri" w:cs="Calibri"/>
          <w:sz w:val="20"/>
          <w:szCs w:val="20"/>
        </w:rPr>
        <w:t>t</w:t>
      </w:r>
      <w:r w:rsidRPr="006725F0">
        <w:rPr>
          <w:rFonts w:ascii="Calibri" w:hAnsi="Calibri" w:cs="Calibri"/>
          <w:sz w:val="20"/>
          <w:szCs w:val="20"/>
        </w:rPr>
        <w:t xml:space="preserve"> using </w:t>
      </w:r>
      <w:r w:rsidR="007A4296" w:rsidRPr="006725F0">
        <w:rPr>
          <w:rFonts w:ascii="Calibri" w:hAnsi="Calibri" w:cs="Calibri"/>
          <w:sz w:val="20"/>
          <w:szCs w:val="20"/>
        </w:rPr>
        <w:t>Cognito</w:t>
      </w:r>
      <w:r w:rsidRPr="006725F0">
        <w:rPr>
          <w:rFonts w:ascii="Calibri" w:hAnsi="Calibri" w:cs="Calibri"/>
          <w:sz w:val="20"/>
          <w:szCs w:val="20"/>
        </w:rPr>
        <w:t xml:space="preserve"> default service or using AWS SES service. </w:t>
      </w:r>
    </w:p>
    <w:p w14:paraId="3814CB2F" w14:textId="77777777" w:rsidR="009E4350" w:rsidRPr="006725F0" w:rsidRDefault="009E4350">
      <w:pPr>
        <w:pStyle w:val="LO-normal1"/>
        <w:rPr>
          <w:rFonts w:ascii="Calibri" w:hAnsi="Calibri" w:cs="Calibri"/>
          <w:b/>
          <w:bCs/>
          <w:sz w:val="20"/>
          <w:szCs w:val="20"/>
        </w:rPr>
      </w:pPr>
    </w:p>
    <w:p w14:paraId="10C3A8A3" w14:textId="77777777" w:rsidR="009E4350" w:rsidRPr="006725F0" w:rsidRDefault="009E4350">
      <w:pPr>
        <w:pStyle w:val="LO-normal1"/>
        <w:rPr>
          <w:rFonts w:ascii="Calibri" w:hAnsi="Calibri" w:cs="Calibri"/>
        </w:rPr>
      </w:pPr>
      <w:r w:rsidRPr="006725F0">
        <w:rPr>
          <w:rFonts w:ascii="Calibri" w:hAnsi="Calibri" w:cs="Calibri"/>
          <w:b/>
          <w:bCs/>
        </w:rPr>
        <w:t>Limitations:</w:t>
      </w:r>
    </w:p>
    <w:p w14:paraId="3D293188" w14:textId="77777777" w:rsidR="009E4350" w:rsidRPr="006725F0" w:rsidRDefault="009E4350">
      <w:pPr>
        <w:pStyle w:val="LO-normal1"/>
        <w:rPr>
          <w:rFonts w:ascii="Calibri" w:hAnsi="Calibri" w:cs="Calibri"/>
        </w:rPr>
      </w:pPr>
      <w:r w:rsidRPr="006725F0">
        <w:rPr>
          <w:rFonts w:ascii="Calibri" w:hAnsi="Calibri" w:cs="Calibri"/>
          <w:sz w:val="20"/>
          <w:szCs w:val="20"/>
        </w:rPr>
        <w:t>1. Cognito default allows only 50 emails per day only</w:t>
      </w:r>
    </w:p>
    <w:p w14:paraId="705E10B6" w14:textId="77777777" w:rsidR="009E4350" w:rsidRPr="006725F0" w:rsidRDefault="009E4350">
      <w:pPr>
        <w:pStyle w:val="LO-normal1"/>
        <w:rPr>
          <w:rFonts w:ascii="Calibri" w:hAnsi="Calibri" w:cs="Calibri"/>
        </w:rPr>
      </w:pPr>
    </w:p>
    <w:p w14:paraId="63B3FBF1"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Based on requirement, the option of either default email service (COGNITO_DEFAULT) or SES service (DEVELOPER) </w:t>
      </w:r>
      <w:r w:rsidR="007A4296" w:rsidRPr="006725F0">
        <w:rPr>
          <w:rFonts w:ascii="Calibri" w:hAnsi="Calibri" w:cs="Calibri"/>
          <w:sz w:val="20"/>
          <w:szCs w:val="20"/>
        </w:rPr>
        <w:t>shall</w:t>
      </w:r>
      <w:r w:rsidRPr="006725F0">
        <w:rPr>
          <w:rFonts w:ascii="Calibri" w:hAnsi="Calibri" w:cs="Calibri"/>
          <w:sz w:val="20"/>
          <w:szCs w:val="20"/>
        </w:rPr>
        <w:t xml:space="preserve"> be </w:t>
      </w:r>
      <w:r w:rsidR="007A4296" w:rsidRPr="006725F0">
        <w:rPr>
          <w:rFonts w:ascii="Calibri" w:hAnsi="Calibri" w:cs="Calibri"/>
          <w:sz w:val="20"/>
          <w:szCs w:val="20"/>
        </w:rPr>
        <w:t>chosen</w:t>
      </w:r>
    </w:p>
    <w:p w14:paraId="0AD54710" w14:textId="77777777" w:rsidR="009E4350" w:rsidRPr="006725F0" w:rsidRDefault="009E4350">
      <w:pPr>
        <w:pStyle w:val="LO-normal1"/>
        <w:rPr>
          <w:rFonts w:ascii="Calibri" w:hAnsi="Calibri" w:cs="Calibri"/>
        </w:rPr>
      </w:pPr>
    </w:p>
    <w:p w14:paraId="3313E39D" w14:textId="77777777"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38" w:name="_Toc86222653"/>
      <w:bookmarkStart w:id="39" w:name="_Toc86913742"/>
      <w:r w:rsidRPr="006725F0">
        <w:rPr>
          <w:rFonts w:ascii="Calibri" w:eastAsia="Times New Roman" w:hAnsi="Calibri" w:cs="Calibri"/>
          <w:color w:val="2F5496"/>
          <w:sz w:val="26"/>
          <w:szCs w:val="26"/>
          <w:lang w:val="en-MY" w:eastAsia="en-US" w:bidi="ar-SA"/>
        </w:rPr>
        <w:t>Option1: COGNITO_DEFAULT</w:t>
      </w:r>
      <w:bookmarkEnd w:id="38"/>
      <w:bookmarkEnd w:id="39"/>
    </w:p>
    <w:p w14:paraId="1D0FDDB9" w14:textId="77777777" w:rsidR="009E4350" w:rsidRPr="006725F0" w:rsidRDefault="009E4350">
      <w:pPr>
        <w:pStyle w:val="LO-normal1"/>
        <w:rPr>
          <w:rFonts w:ascii="Calibri" w:hAnsi="Calibri" w:cs="Calibri"/>
        </w:rPr>
      </w:pPr>
    </w:p>
    <w:p w14:paraId="04B9B3F7" w14:textId="77777777" w:rsidR="009E4350" w:rsidRPr="006725F0" w:rsidRDefault="009E4350">
      <w:pPr>
        <w:pStyle w:val="LO-normal1"/>
        <w:rPr>
          <w:rFonts w:ascii="Calibri" w:hAnsi="Calibri" w:cs="Calibri"/>
        </w:rPr>
      </w:pPr>
      <w:r w:rsidRPr="006725F0">
        <w:rPr>
          <w:rFonts w:ascii="Calibri" w:hAnsi="Calibri" w:cs="Calibri"/>
          <w:sz w:val="20"/>
          <w:szCs w:val="20"/>
        </w:rPr>
        <w:t>1. In</w:t>
      </w:r>
      <w:r w:rsidR="004F4B89" w:rsidRPr="006725F0">
        <w:rPr>
          <w:rFonts w:ascii="Calibri" w:hAnsi="Calibri" w:cs="Calibri"/>
          <w:sz w:val="20"/>
          <w:szCs w:val="20"/>
        </w:rPr>
        <w:t xml:space="preserve"> </w:t>
      </w:r>
      <w:r w:rsidRPr="006725F0">
        <w:rPr>
          <w:rFonts w:ascii="Calibri" w:hAnsi="Calibri" w:cs="Calibri"/>
          <w:sz w:val="20"/>
          <w:szCs w:val="20"/>
        </w:rPr>
        <w:t xml:space="preserve">case, </w:t>
      </w:r>
      <w:r w:rsidR="007A4296" w:rsidRPr="006725F0">
        <w:rPr>
          <w:rFonts w:ascii="Calibri" w:hAnsi="Calibri" w:cs="Calibri"/>
          <w:sz w:val="20"/>
          <w:szCs w:val="20"/>
        </w:rPr>
        <w:t>Cognito</w:t>
      </w:r>
      <w:r w:rsidRPr="006725F0">
        <w:rPr>
          <w:rFonts w:ascii="Calibri" w:hAnsi="Calibri" w:cs="Calibri"/>
          <w:sz w:val="20"/>
          <w:szCs w:val="20"/>
        </w:rPr>
        <w:t xml:space="preserve"> default is preferred, there are no actions in adding an email address and verifying it or moving SES service out of sandbox for production used.</w:t>
      </w:r>
    </w:p>
    <w:p w14:paraId="6339AF38"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2. When Cognito default is </w:t>
      </w:r>
      <w:r w:rsidR="007A4296" w:rsidRPr="006725F0">
        <w:rPr>
          <w:rFonts w:ascii="Calibri" w:hAnsi="Calibri" w:cs="Calibri"/>
          <w:sz w:val="20"/>
          <w:szCs w:val="20"/>
        </w:rPr>
        <w:t>chosen</w:t>
      </w:r>
      <w:r w:rsidRPr="006725F0">
        <w:rPr>
          <w:rFonts w:ascii="Calibri" w:hAnsi="Calibri" w:cs="Calibri"/>
          <w:sz w:val="20"/>
          <w:szCs w:val="20"/>
        </w:rPr>
        <w:t xml:space="preserve">, set </w:t>
      </w:r>
      <w:proofErr w:type="spellStart"/>
      <w:r w:rsidRPr="006725F0">
        <w:rPr>
          <w:rFonts w:ascii="Calibri" w:hAnsi="Calibri" w:cs="Calibri"/>
          <w:sz w:val="20"/>
          <w:szCs w:val="20"/>
          <w:shd w:val="clear" w:color="auto" w:fill="FFFF00"/>
        </w:rPr>
        <w:t>email_sending_account</w:t>
      </w:r>
      <w:proofErr w:type="spellEnd"/>
      <w:r w:rsidRPr="006725F0">
        <w:rPr>
          <w:rFonts w:ascii="Calibri" w:hAnsi="Calibri" w:cs="Calibri"/>
          <w:sz w:val="20"/>
          <w:szCs w:val="20"/>
          <w:shd w:val="clear" w:color="auto" w:fill="FFFF00"/>
        </w:rPr>
        <w:t xml:space="preserve"> = “COGNITO_DEFAULT”</w:t>
      </w:r>
      <w:r w:rsidRPr="006725F0">
        <w:rPr>
          <w:rFonts w:ascii="Calibri" w:hAnsi="Calibri" w:cs="Calibri"/>
          <w:sz w:val="20"/>
          <w:szCs w:val="20"/>
        </w:rPr>
        <w:t xml:space="preserve"> in input file</w:t>
      </w:r>
      <w:r w:rsidR="00EE0223" w:rsidRPr="006725F0">
        <w:rPr>
          <w:rFonts w:ascii="Calibri" w:hAnsi="Calibri" w:cs="Calibri"/>
          <w:sz w:val="20"/>
          <w:szCs w:val="20"/>
        </w:rPr>
        <w:t xml:space="preserve"> (secrets)</w:t>
      </w:r>
      <w:r w:rsidRPr="006725F0">
        <w:rPr>
          <w:rFonts w:ascii="Calibri" w:hAnsi="Calibri" w:cs="Calibri"/>
          <w:sz w:val="20"/>
          <w:szCs w:val="20"/>
        </w:rPr>
        <w:t>.</w:t>
      </w:r>
    </w:p>
    <w:p w14:paraId="3703E2CB"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3. Set the below inputs as empty in </w:t>
      </w:r>
      <w:r w:rsidR="007A4296" w:rsidRPr="006725F0">
        <w:rPr>
          <w:rFonts w:ascii="Calibri" w:hAnsi="Calibri" w:cs="Calibri"/>
          <w:sz w:val="20"/>
          <w:szCs w:val="20"/>
        </w:rPr>
        <w:t>GitHub</w:t>
      </w:r>
      <w:r w:rsidRPr="006725F0">
        <w:rPr>
          <w:rFonts w:ascii="Calibri" w:hAnsi="Calibri" w:cs="Calibri"/>
          <w:sz w:val="20"/>
          <w:szCs w:val="20"/>
        </w:rPr>
        <w:t xml:space="preserve"> secrets as they are NA. (These secrets must be set empty and cannot be ignored to set as empty, otherwise </w:t>
      </w:r>
      <w:r w:rsidR="007A4296" w:rsidRPr="006725F0">
        <w:rPr>
          <w:rFonts w:ascii="Calibri" w:hAnsi="Calibri" w:cs="Calibri"/>
          <w:sz w:val="20"/>
          <w:szCs w:val="20"/>
        </w:rPr>
        <w:t>GitHub</w:t>
      </w:r>
      <w:r w:rsidRPr="006725F0">
        <w:rPr>
          <w:rFonts w:ascii="Calibri" w:hAnsi="Calibri" w:cs="Calibri"/>
          <w:sz w:val="20"/>
          <w:szCs w:val="20"/>
        </w:rPr>
        <w:t xml:space="preserve"> actions pipeline will fail).</w:t>
      </w:r>
    </w:p>
    <w:p w14:paraId="2B204B5B" w14:textId="77777777" w:rsidR="009E4350" w:rsidRPr="006725F0" w:rsidRDefault="009E4350">
      <w:pPr>
        <w:pStyle w:val="LO-normal1"/>
        <w:rPr>
          <w:rFonts w:ascii="Calibri" w:hAnsi="Calibri" w:cs="Calibri"/>
          <w:sz w:val="20"/>
          <w:szCs w:val="20"/>
        </w:rPr>
      </w:pPr>
    </w:p>
    <w:p w14:paraId="10F7B216" w14:textId="77777777" w:rsidR="009E4350" w:rsidRPr="006725F0" w:rsidRDefault="009E4350">
      <w:pPr>
        <w:pStyle w:val="LO-normal1"/>
        <w:rPr>
          <w:rFonts w:ascii="Calibri" w:hAnsi="Calibri" w:cs="Calibri"/>
        </w:rPr>
      </w:pPr>
      <w:proofErr w:type="spellStart"/>
      <w:r w:rsidRPr="006725F0">
        <w:rPr>
          <w:rFonts w:ascii="Calibri" w:hAnsi="Calibri" w:cs="Calibri"/>
          <w:sz w:val="20"/>
          <w:szCs w:val="20"/>
          <w:shd w:val="clear" w:color="auto" w:fill="FFFF00"/>
        </w:rPr>
        <w:t>ses_email_identity</w:t>
      </w:r>
      <w:proofErr w:type="spellEnd"/>
      <w:r w:rsidRPr="006725F0">
        <w:rPr>
          <w:rFonts w:ascii="Calibri" w:hAnsi="Calibri" w:cs="Calibri"/>
          <w:sz w:val="20"/>
          <w:szCs w:val="20"/>
          <w:shd w:val="clear" w:color="auto" w:fill="FFFF00"/>
        </w:rPr>
        <w:t xml:space="preserve"> = “”</w:t>
      </w:r>
    </w:p>
    <w:p w14:paraId="0977A92C" w14:textId="77777777" w:rsidR="009E4350" w:rsidRPr="006725F0" w:rsidRDefault="009E4350">
      <w:pPr>
        <w:pStyle w:val="LO-normal1"/>
        <w:rPr>
          <w:rFonts w:ascii="Calibri" w:hAnsi="Calibri" w:cs="Calibri"/>
        </w:rPr>
      </w:pPr>
      <w:proofErr w:type="spellStart"/>
      <w:r w:rsidRPr="006725F0">
        <w:rPr>
          <w:rFonts w:ascii="Calibri" w:hAnsi="Calibri" w:cs="Calibri"/>
          <w:sz w:val="20"/>
          <w:szCs w:val="20"/>
          <w:shd w:val="clear" w:color="auto" w:fill="FFFF00"/>
        </w:rPr>
        <w:t>userpool_email_source_arn</w:t>
      </w:r>
      <w:proofErr w:type="spellEnd"/>
      <w:r w:rsidRPr="006725F0">
        <w:rPr>
          <w:rFonts w:ascii="Calibri" w:hAnsi="Calibri" w:cs="Calibri"/>
          <w:sz w:val="20"/>
          <w:szCs w:val="20"/>
          <w:shd w:val="clear" w:color="auto" w:fill="FFFF00"/>
        </w:rPr>
        <w:t xml:space="preserve"> = “”</w:t>
      </w:r>
    </w:p>
    <w:p w14:paraId="4EA1B2C8" w14:textId="77777777" w:rsidR="009E4350" w:rsidRPr="006725F0" w:rsidRDefault="009E4350">
      <w:pPr>
        <w:pStyle w:val="LO-normal1"/>
        <w:rPr>
          <w:rFonts w:ascii="Calibri" w:hAnsi="Calibri" w:cs="Calibri"/>
          <w:shd w:val="clear" w:color="auto" w:fill="FFFF00"/>
        </w:rPr>
      </w:pPr>
    </w:p>
    <w:p w14:paraId="2C548C88" w14:textId="77777777"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40" w:name="_Toc86222654"/>
      <w:bookmarkStart w:id="41" w:name="_Toc86913743"/>
      <w:r w:rsidRPr="006725F0">
        <w:rPr>
          <w:rFonts w:ascii="Calibri" w:eastAsia="Times New Roman" w:hAnsi="Calibri" w:cs="Calibri"/>
          <w:color w:val="2F5496"/>
          <w:sz w:val="26"/>
          <w:szCs w:val="26"/>
          <w:lang w:val="en-MY" w:eastAsia="en-US" w:bidi="ar-SA"/>
        </w:rPr>
        <w:t>Option2: AWS SES Service (DEVELOPER)</w:t>
      </w:r>
      <w:bookmarkEnd w:id="40"/>
      <w:bookmarkEnd w:id="41"/>
    </w:p>
    <w:p w14:paraId="42A00A22" w14:textId="77777777" w:rsidR="009E4350" w:rsidRPr="006725F0" w:rsidRDefault="009E4350">
      <w:pPr>
        <w:pStyle w:val="LO-normal1"/>
        <w:rPr>
          <w:rFonts w:ascii="Calibri" w:hAnsi="Calibri" w:cs="Calibri"/>
          <w:shd w:val="clear" w:color="auto" w:fill="FFFF00"/>
        </w:rPr>
      </w:pPr>
    </w:p>
    <w:p w14:paraId="10B19432"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1. Note that Cognito supports SES service only in the following region though SES is available in most of the </w:t>
      </w:r>
      <w:proofErr w:type="gramStart"/>
      <w:r w:rsidRPr="006725F0">
        <w:rPr>
          <w:rFonts w:ascii="Calibri" w:hAnsi="Calibri" w:cs="Calibri"/>
          <w:sz w:val="20"/>
          <w:szCs w:val="20"/>
        </w:rPr>
        <w:t>AWS</w:t>
      </w:r>
      <w:proofErr w:type="gramEnd"/>
      <w:r w:rsidRPr="006725F0">
        <w:rPr>
          <w:rFonts w:ascii="Calibri" w:hAnsi="Calibri" w:cs="Calibri"/>
          <w:sz w:val="20"/>
          <w:szCs w:val="20"/>
        </w:rPr>
        <w:t xml:space="preserve"> regions. Hence for Cognito to work along with SES choose either one of the </w:t>
      </w:r>
      <w:r w:rsidR="007A4296" w:rsidRPr="006725F0">
        <w:rPr>
          <w:rFonts w:ascii="Calibri" w:hAnsi="Calibri" w:cs="Calibri"/>
          <w:sz w:val="20"/>
          <w:szCs w:val="20"/>
        </w:rPr>
        <w:t>regions</w:t>
      </w:r>
      <w:r w:rsidRPr="006725F0">
        <w:rPr>
          <w:rFonts w:ascii="Calibri" w:hAnsi="Calibri" w:cs="Calibri"/>
          <w:sz w:val="20"/>
          <w:szCs w:val="20"/>
        </w:rPr>
        <w:t xml:space="preserve"> to configure for below steps.</w:t>
      </w:r>
    </w:p>
    <w:p w14:paraId="078EED7A" w14:textId="77777777" w:rsidR="009E4350" w:rsidRPr="006725F0" w:rsidRDefault="009E4350">
      <w:pPr>
        <w:pStyle w:val="LO-normal1"/>
        <w:rPr>
          <w:rFonts w:ascii="Calibri" w:hAnsi="Calibri" w:cs="Calibri"/>
          <w:b/>
          <w:bCs/>
        </w:rPr>
      </w:pPr>
    </w:p>
    <w:p w14:paraId="1139145A" w14:textId="77777777" w:rsidR="009E4350" w:rsidRPr="006725F0" w:rsidRDefault="009E4350">
      <w:pPr>
        <w:pStyle w:val="LO-normal1"/>
        <w:rPr>
          <w:rFonts w:ascii="Calibri" w:hAnsi="Calibri" w:cs="Calibri"/>
        </w:rPr>
      </w:pPr>
      <w:r w:rsidRPr="006725F0">
        <w:rPr>
          <w:rFonts w:ascii="Calibri" w:hAnsi="Calibri" w:cs="Calibri"/>
          <w:b/>
          <w:bCs/>
        </w:rPr>
        <w:t>Cognito supported SES regions:</w:t>
      </w:r>
    </w:p>
    <w:p w14:paraId="55CE688E" w14:textId="77777777" w:rsidR="009E4350" w:rsidRPr="006725F0" w:rsidRDefault="009E4350">
      <w:pPr>
        <w:pStyle w:val="LO-normal1"/>
        <w:rPr>
          <w:rFonts w:ascii="Calibri" w:hAnsi="Calibri" w:cs="Calibri"/>
        </w:rPr>
      </w:pPr>
      <w:r w:rsidRPr="006725F0">
        <w:rPr>
          <w:rFonts w:ascii="Calibri" w:hAnsi="Calibri" w:cs="Calibri"/>
          <w:sz w:val="20"/>
          <w:szCs w:val="20"/>
        </w:rPr>
        <w:t>1. us-west-1</w:t>
      </w:r>
    </w:p>
    <w:p w14:paraId="6A8E01B3" w14:textId="77777777" w:rsidR="009E4350" w:rsidRPr="006725F0" w:rsidRDefault="009E4350">
      <w:pPr>
        <w:pStyle w:val="LO-normal1"/>
        <w:rPr>
          <w:rFonts w:ascii="Calibri" w:hAnsi="Calibri" w:cs="Calibri"/>
        </w:rPr>
      </w:pPr>
      <w:r w:rsidRPr="006725F0">
        <w:rPr>
          <w:rFonts w:ascii="Calibri" w:hAnsi="Calibri" w:cs="Calibri"/>
          <w:sz w:val="20"/>
          <w:szCs w:val="20"/>
        </w:rPr>
        <w:t>2. us-west-2</w:t>
      </w:r>
    </w:p>
    <w:p w14:paraId="64E4225E" w14:textId="77777777" w:rsidR="009E4350" w:rsidRPr="006725F0" w:rsidRDefault="009E4350">
      <w:pPr>
        <w:pStyle w:val="LO-normal1"/>
        <w:rPr>
          <w:rFonts w:ascii="Calibri" w:hAnsi="Calibri" w:cs="Calibri"/>
        </w:rPr>
      </w:pPr>
      <w:r w:rsidRPr="006725F0">
        <w:rPr>
          <w:rFonts w:ascii="Calibri" w:hAnsi="Calibri" w:cs="Calibri"/>
          <w:sz w:val="20"/>
          <w:szCs w:val="20"/>
        </w:rPr>
        <w:t>3. us-east-1</w:t>
      </w:r>
    </w:p>
    <w:p w14:paraId="1F075108" w14:textId="77777777" w:rsidR="009E4350" w:rsidRPr="006725F0" w:rsidRDefault="009E4350">
      <w:pPr>
        <w:pStyle w:val="LO-normal1"/>
        <w:rPr>
          <w:rFonts w:ascii="Calibri" w:hAnsi="Calibri" w:cs="Calibri"/>
          <w:sz w:val="20"/>
          <w:szCs w:val="20"/>
        </w:rPr>
      </w:pPr>
    </w:p>
    <w:p w14:paraId="76BC746C"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2. In AWS console, choose one of the regions mentioned above, go to SES service select email addresses </w:t>
      </w:r>
    </w:p>
    <w:p w14:paraId="36CB4F3E"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Login to </w:t>
      </w:r>
      <w:r w:rsidR="007A4296" w:rsidRPr="006725F0">
        <w:rPr>
          <w:rFonts w:ascii="Calibri" w:hAnsi="Calibri" w:cs="Calibri"/>
          <w:sz w:val="20"/>
          <w:szCs w:val="20"/>
        </w:rPr>
        <w:t>AWS</w:t>
      </w:r>
      <w:r w:rsidRPr="006725F0">
        <w:rPr>
          <w:rFonts w:ascii="Calibri" w:hAnsi="Calibri" w:cs="Calibri"/>
          <w:sz w:val="20"/>
          <w:szCs w:val="20"/>
        </w:rPr>
        <w:t xml:space="preserve"> console, go to simple email service in one of the </w:t>
      </w:r>
      <w:r w:rsidR="007A4296" w:rsidRPr="006725F0">
        <w:rPr>
          <w:rFonts w:ascii="Calibri" w:hAnsi="Calibri" w:cs="Calibri"/>
          <w:sz w:val="20"/>
          <w:szCs w:val="20"/>
        </w:rPr>
        <w:t>regions</w:t>
      </w:r>
      <w:r w:rsidRPr="006725F0">
        <w:rPr>
          <w:rFonts w:ascii="Calibri" w:hAnsi="Calibri" w:cs="Calibri"/>
          <w:sz w:val="20"/>
          <w:szCs w:val="20"/>
        </w:rPr>
        <w:t xml:space="preserve"> and add the email address and click on verify a new email address</w:t>
      </w:r>
    </w:p>
    <w:p w14:paraId="30ABC8AE" w14:textId="77777777" w:rsidR="009E4350" w:rsidRPr="006725F0" w:rsidRDefault="009E4350">
      <w:pPr>
        <w:pStyle w:val="LO-normal1"/>
        <w:rPr>
          <w:rFonts w:ascii="Calibri" w:hAnsi="Calibri" w:cs="Calibri"/>
          <w:sz w:val="20"/>
          <w:szCs w:val="20"/>
        </w:rPr>
      </w:pPr>
    </w:p>
    <w:p w14:paraId="493E75CE" w14:textId="77777777" w:rsidR="007A4296" w:rsidRPr="006725F0" w:rsidRDefault="007A4296">
      <w:pPr>
        <w:pStyle w:val="LO-normal1"/>
        <w:rPr>
          <w:rFonts w:ascii="Calibri" w:hAnsi="Calibri" w:cs="Calibri"/>
          <w:sz w:val="20"/>
          <w:szCs w:val="20"/>
        </w:rPr>
      </w:pPr>
    </w:p>
    <w:p w14:paraId="7C3A3B52" w14:textId="77777777" w:rsidR="007A4296" w:rsidRPr="006725F0" w:rsidRDefault="007A4296">
      <w:pPr>
        <w:pStyle w:val="LO-normal1"/>
        <w:rPr>
          <w:rFonts w:ascii="Calibri" w:hAnsi="Calibri" w:cs="Calibri"/>
          <w:sz w:val="20"/>
          <w:szCs w:val="20"/>
        </w:rPr>
      </w:pPr>
    </w:p>
    <w:p w14:paraId="6102B0AC" w14:textId="77777777" w:rsidR="007A4296" w:rsidRPr="006725F0" w:rsidRDefault="007A4296">
      <w:pPr>
        <w:pStyle w:val="LO-normal1"/>
        <w:rPr>
          <w:rFonts w:ascii="Calibri" w:hAnsi="Calibri" w:cs="Calibri"/>
          <w:sz w:val="20"/>
          <w:szCs w:val="20"/>
        </w:rPr>
      </w:pPr>
    </w:p>
    <w:p w14:paraId="3F40A84D" w14:textId="77777777" w:rsidR="009E4350" w:rsidRPr="006725F0" w:rsidRDefault="00566BBD">
      <w:pPr>
        <w:pStyle w:val="LO-normal1"/>
        <w:rPr>
          <w:rFonts w:ascii="Calibri" w:hAnsi="Calibri" w:cs="Calibri"/>
        </w:rPr>
      </w:pPr>
      <w:r>
        <w:rPr>
          <w:noProof/>
        </w:rPr>
        <w:lastRenderedPageBreak/>
        <w:drawing>
          <wp:anchor distT="0" distB="0" distL="0" distR="0" simplePos="0" relativeHeight="251646976" behindDoc="0" locked="0" layoutInCell="1" allowOverlap="1" wp14:anchorId="5B173C6E" wp14:editId="2576204E">
            <wp:simplePos x="0" y="0"/>
            <wp:positionH relativeFrom="column">
              <wp:posOffset>-3810</wp:posOffset>
            </wp:positionH>
            <wp:positionV relativeFrom="paragraph">
              <wp:posOffset>0</wp:posOffset>
            </wp:positionV>
            <wp:extent cx="5937250" cy="1652905"/>
            <wp:effectExtent l="0" t="0" r="0" b="0"/>
            <wp:wrapSquare wrapText="largest"/>
            <wp:docPr id="56"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53">
                      <a:extLst>
                        <a:ext uri="{28A0092B-C50C-407E-A947-70E740481C1C}">
                          <a14:useLocalDpi xmlns:a14="http://schemas.microsoft.com/office/drawing/2010/main" val="0"/>
                        </a:ext>
                      </a:extLst>
                    </a:blip>
                    <a:srcRect l="-92" t="-270" r="-92" b="-270"/>
                    <a:stretch>
                      <a:fillRect/>
                    </a:stretch>
                  </pic:blipFill>
                  <pic:spPr bwMode="auto">
                    <a:xfrm>
                      <a:off x="0" y="0"/>
                      <a:ext cx="5937250" cy="16529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E856871"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3. Enter an email address that would be used as an identity by </w:t>
      </w:r>
      <w:r w:rsidR="007A4296" w:rsidRPr="006725F0">
        <w:rPr>
          <w:rFonts w:ascii="Calibri" w:hAnsi="Calibri" w:cs="Calibri"/>
          <w:sz w:val="20"/>
          <w:szCs w:val="20"/>
        </w:rPr>
        <w:t>Cognito</w:t>
      </w:r>
      <w:r w:rsidRPr="006725F0">
        <w:rPr>
          <w:rFonts w:ascii="Calibri" w:hAnsi="Calibri" w:cs="Calibri"/>
          <w:sz w:val="20"/>
          <w:szCs w:val="20"/>
        </w:rPr>
        <w:t xml:space="preserve"> in sending emails to users during </w:t>
      </w:r>
      <w:r w:rsidR="007A4296" w:rsidRPr="006725F0">
        <w:rPr>
          <w:rFonts w:ascii="Calibri" w:hAnsi="Calibri" w:cs="Calibri"/>
          <w:sz w:val="20"/>
          <w:szCs w:val="20"/>
        </w:rPr>
        <w:t>self-sign</w:t>
      </w:r>
      <w:r w:rsidRPr="006725F0">
        <w:rPr>
          <w:rFonts w:ascii="Calibri" w:hAnsi="Calibri" w:cs="Calibri"/>
          <w:sz w:val="20"/>
          <w:szCs w:val="20"/>
        </w:rPr>
        <w:t xml:space="preserve"> up.</w:t>
      </w:r>
    </w:p>
    <w:p w14:paraId="4F04820E" w14:textId="77777777" w:rsidR="009E4350" w:rsidRPr="006725F0" w:rsidRDefault="009E4350">
      <w:pPr>
        <w:pStyle w:val="LO-normal1"/>
        <w:rPr>
          <w:rFonts w:ascii="Calibri" w:hAnsi="Calibri" w:cs="Calibri"/>
        </w:rPr>
      </w:pPr>
    </w:p>
    <w:p w14:paraId="7AFE261A" w14:textId="77777777" w:rsidR="009E4350" w:rsidRPr="006725F0" w:rsidRDefault="00566BBD">
      <w:pPr>
        <w:pStyle w:val="LO-normal1"/>
        <w:rPr>
          <w:rFonts w:ascii="Calibri" w:hAnsi="Calibri" w:cs="Calibri"/>
        </w:rPr>
      </w:pPr>
      <w:r>
        <w:rPr>
          <w:noProof/>
        </w:rPr>
        <w:drawing>
          <wp:anchor distT="0" distB="0" distL="0" distR="0" simplePos="0" relativeHeight="251648000" behindDoc="0" locked="0" layoutInCell="1" allowOverlap="1" wp14:anchorId="3FC209BB" wp14:editId="11FC2A05">
            <wp:simplePos x="0" y="0"/>
            <wp:positionH relativeFrom="column">
              <wp:align>center</wp:align>
            </wp:positionH>
            <wp:positionV relativeFrom="paragraph">
              <wp:align>top</wp:align>
            </wp:positionV>
            <wp:extent cx="5845810" cy="1805940"/>
            <wp:effectExtent l="0" t="0" r="0" b="0"/>
            <wp:wrapSquare wrapText="largest"/>
            <wp:docPr id="5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54">
                      <a:extLst>
                        <a:ext uri="{28A0092B-C50C-407E-A947-70E740481C1C}">
                          <a14:useLocalDpi xmlns:a14="http://schemas.microsoft.com/office/drawing/2010/main" val="0"/>
                        </a:ext>
                      </a:extLst>
                    </a:blip>
                    <a:srcRect l="-98" t="-235" r="-98" b="-235"/>
                    <a:stretch>
                      <a:fillRect/>
                    </a:stretch>
                  </pic:blipFill>
                  <pic:spPr bwMode="auto">
                    <a:xfrm>
                      <a:off x="0" y="0"/>
                      <a:ext cx="5845810" cy="18059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9E4350" w:rsidRPr="006725F0">
        <w:rPr>
          <w:rFonts w:ascii="Calibri" w:hAnsi="Calibri" w:cs="Calibri"/>
          <w:b/>
          <w:sz w:val="20"/>
          <w:szCs w:val="20"/>
        </w:rPr>
        <w:t xml:space="preserve"> </w:t>
      </w:r>
    </w:p>
    <w:p w14:paraId="0308BD8B" w14:textId="77777777" w:rsidR="009E4350" w:rsidRPr="006725F0" w:rsidRDefault="009E4350">
      <w:pPr>
        <w:pStyle w:val="LO-normal1"/>
        <w:rPr>
          <w:rFonts w:ascii="Calibri" w:hAnsi="Calibri" w:cs="Calibri"/>
        </w:rPr>
      </w:pPr>
    </w:p>
    <w:p w14:paraId="015C27FC" w14:textId="77777777" w:rsidR="009E4350" w:rsidRPr="006725F0" w:rsidRDefault="009E4350">
      <w:pPr>
        <w:pStyle w:val="LO-normal1"/>
        <w:rPr>
          <w:rFonts w:ascii="Calibri" w:hAnsi="Calibri" w:cs="Calibri"/>
          <w:sz w:val="20"/>
          <w:szCs w:val="20"/>
        </w:rPr>
      </w:pPr>
      <w:r w:rsidRPr="006725F0">
        <w:rPr>
          <w:rFonts w:ascii="Calibri" w:hAnsi="Calibri" w:cs="Calibri"/>
          <w:sz w:val="20"/>
          <w:szCs w:val="20"/>
        </w:rPr>
        <w:t xml:space="preserve">4. </w:t>
      </w:r>
      <w:r w:rsidR="007A4296" w:rsidRPr="006725F0">
        <w:rPr>
          <w:rFonts w:ascii="Calibri" w:hAnsi="Calibri" w:cs="Calibri"/>
          <w:sz w:val="20"/>
          <w:szCs w:val="20"/>
        </w:rPr>
        <w:t>A</w:t>
      </w:r>
      <w:r w:rsidRPr="006725F0">
        <w:rPr>
          <w:rFonts w:ascii="Calibri" w:hAnsi="Calibri" w:cs="Calibri"/>
          <w:sz w:val="20"/>
          <w:szCs w:val="20"/>
        </w:rPr>
        <w:t xml:space="preserve"> verification email would be triggered to the email address that was added. Please login to the email account and complete email id verification.</w:t>
      </w:r>
    </w:p>
    <w:p w14:paraId="4776A1A6" w14:textId="77777777" w:rsidR="007A4296" w:rsidRPr="006725F0" w:rsidRDefault="007A4296">
      <w:pPr>
        <w:pStyle w:val="LO-normal1"/>
        <w:rPr>
          <w:rFonts w:ascii="Calibri" w:hAnsi="Calibri" w:cs="Calibri"/>
        </w:rPr>
      </w:pPr>
    </w:p>
    <w:p w14:paraId="2D24497F" w14:textId="77777777" w:rsidR="009E4350" w:rsidRPr="006725F0" w:rsidRDefault="009E4350">
      <w:pPr>
        <w:pStyle w:val="LO-normal1"/>
        <w:rPr>
          <w:rFonts w:ascii="Calibri" w:hAnsi="Calibri" w:cs="Calibri"/>
        </w:rPr>
      </w:pPr>
      <w:r w:rsidRPr="006725F0">
        <w:rPr>
          <w:rFonts w:ascii="Calibri" w:hAnsi="Calibri" w:cs="Calibri"/>
          <w:sz w:val="20"/>
          <w:szCs w:val="20"/>
        </w:rPr>
        <w:t>5. Then note down the ARN of the email address and the email address itself that was verified in SES.</w:t>
      </w:r>
    </w:p>
    <w:p w14:paraId="64245EF5" w14:textId="77777777" w:rsidR="009E4350" w:rsidRPr="006725F0" w:rsidRDefault="009E4350">
      <w:pPr>
        <w:pStyle w:val="LO-normal1"/>
        <w:rPr>
          <w:rFonts w:ascii="Calibri" w:hAnsi="Calibri" w:cs="Calibri"/>
        </w:rPr>
      </w:pPr>
    </w:p>
    <w:p w14:paraId="625BC454" w14:textId="77777777" w:rsidR="009E4350" w:rsidRPr="006725F0" w:rsidRDefault="00566BBD">
      <w:pPr>
        <w:pStyle w:val="LO-normal1"/>
        <w:rPr>
          <w:rFonts w:ascii="Calibri" w:hAnsi="Calibri" w:cs="Calibri"/>
        </w:rPr>
      </w:pPr>
      <w:r>
        <w:rPr>
          <w:noProof/>
        </w:rPr>
        <w:drawing>
          <wp:anchor distT="0" distB="0" distL="0" distR="0" simplePos="0" relativeHeight="251651072" behindDoc="0" locked="0" layoutInCell="1" allowOverlap="1" wp14:anchorId="11E4C88D" wp14:editId="10EE8EAF">
            <wp:simplePos x="0" y="0"/>
            <wp:positionH relativeFrom="column">
              <wp:align>center</wp:align>
            </wp:positionH>
            <wp:positionV relativeFrom="paragraph">
              <wp:align>top</wp:align>
            </wp:positionV>
            <wp:extent cx="5441950" cy="1704975"/>
            <wp:effectExtent l="0" t="0" r="0" b="0"/>
            <wp:wrapSquare wrapText="largest"/>
            <wp:docPr id="54"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55">
                      <a:extLst>
                        <a:ext uri="{28A0092B-C50C-407E-A947-70E740481C1C}">
                          <a14:useLocalDpi xmlns:a14="http://schemas.microsoft.com/office/drawing/2010/main" val="0"/>
                        </a:ext>
                      </a:extLst>
                    </a:blip>
                    <a:srcRect l="-104" t="-218" r="-104" b="-218"/>
                    <a:stretch>
                      <a:fillRect/>
                    </a:stretch>
                  </pic:blipFill>
                  <pic:spPr bwMode="auto">
                    <a:xfrm>
                      <a:off x="0" y="0"/>
                      <a:ext cx="5441950" cy="17049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587B6DC" w14:textId="77777777" w:rsidR="009E4350" w:rsidRPr="006725F0" w:rsidRDefault="009E4350">
      <w:pPr>
        <w:pStyle w:val="LO-normal1"/>
        <w:rPr>
          <w:rFonts w:ascii="Calibri" w:hAnsi="Calibri" w:cs="Calibri"/>
        </w:rPr>
      </w:pPr>
    </w:p>
    <w:p w14:paraId="727F08C9" w14:textId="77777777" w:rsidR="00CE4C93" w:rsidRPr="006725F0" w:rsidRDefault="00CE4C93" w:rsidP="00CE4C93">
      <w:pPr>
        <w:rPr>
          <w:rFonts w:ascii="Calibri" w:hAnsi="Calibri" w:cs="Calibri"/>
        </w:rPr>
      </w:pPr>
    </w:p>
    <w:p w14:paraId="0E80F265" w14:textId="77777777" w:rsidR="00CE4C93" w:rsidRPr="006725F0" w:rsidRDefault="00CE4C93" w:rsidP="00CE4C93">
      <w:pPr>
        <w:rPr>
          <w:rFonts w:ascii="Calibri" w:hAnsi="Calibri" w:cs="Calibri"/>
        </w:rPr>
      </w:pPr>
    </w:p>
    <w:p w14:paraId="03DFCB69" w14:textId="77777777" w:rsidR="00CE4C93" w:rsidRPr="006725F0" w:rsidRDefault="00CE4C93" w:rsidP="00CE4C93">
      <w:pPr>
        <w:rPr>
          <w:rFonts w:ascii="Calibri" w:hAnsi="Calibri" w:cs="Calibri"/>
        </w:rPr>
      </w:pPr>
    </w:p>
    <w:p w14:paraId="3B8B2FE5" w14:textId="77777777" w:rsidR="00CE4C93" w:rsidRPr="006725F0" w:rsidRDefault="00CE4C93" w:rsidP="00CE4C93">
      <w:pPr>
        <w:rPr>
          <w:rFonts w:ascii="Calibri" w:hAnsi="Calibri" w:cs="Calibri"/>
        </w:rPr>
      </w:pPr>
    </w:p>
    <w:p w14:paraId="65B9393C" w14:textId="77777777" w:rsidR="00CE4C93" w:rsidRPr="006725F0" w:rsidRDefault="00CE4C93" w:rsidP="00CE4C93">
      <w:pPr>
        <w:rPr>
          <w:rFonts w:ascii="Calibri" w:hAnsi="Calibri" w:cs="Calibri"/>
        </w:rPr>
      </w:pPr>
    </w:p>
    <w:p w14:paraId="0DD592DC" w14:textId="77777777" w:rsidR="00CE4C93" w:rsidRPr="006725F0" w:rsidRDefault="00CE4C93" w:rsidP="00CE4C93">
      <w:pPr>
        <w:rPr>
          <w:rFonts w:ascii="Calibri" w:hAnsi="Calibri" w:cs="Calibri"/>
        </w:rPr>
      </w:pPr>
    </w:p>
    <w:p w14:paraId="556FB027" w14:textId="77777777" w:rsidR="00CE4C93" w:rsidRPr="006725F0" w:rsidRDefault="00CE4C93" w:rsidP="00CE4C93">
      <w:pPr>
        <w:rPr>
          <w:rFonts w:ascii="Calibri" w:hAnsi="Calibri" w:cs="Calibri"/>
        </w:rPr>
      </w:pPr>
    </w:p>
    <w:p w14:paraId="38C5A4C8" w14:textId="77777777" w:rsidR="00CE4C93" w:rsidRPr="006725F0" w:rsidRDefault="00CE4C93" w:rsidP="00CE4C93">
      <w:pPr>
        <w:rPr>
          <w:rFonts w:ascii="Calibri" w:hAnsi="Calibri" w:cs="Calibri"/>
        </w:rPr>
      </w:pPr>
    </w:p>
    <w:p w14:paraId="114F539E" w14:textId="77777777" w:rsidR="00CE4C93" w:rsidRPr="006725F0" w:rsidRDefault="00CE4C93" w:rsidP="00CE4C93">
      <w:pPr>
        <w:rPr>
          <w:rFonts w:ascii="Calibri" w:hAnsi="Calibri" w:cs="Calibri"/>
          <w:sz w:val="20"/>
          <w:szCs w:val="20"/>
        </w:rPr>
      </w:pPr>
    </w:p>
    <w:p w14:paraId="2B478866" w14:textId="77777777" w:rsidR="009E4350" w:rsidRPr="006725F0" w:rsidRDefault="009E4350" w:rsidP="00CE4C93">
      <w:pPr>
        <w:rPr>
          <w:rFonts w:ascii="Calibri" w:hAnsi="Calibri" w:cs="Calibri"/>
          <w:sz w:val="20"/>
          <w:szCs w:val="20"/>
        </w:rPr>
      </w:pPr>
      <w:r w:rsidRPr="006725F0">
        <w:rPr>
          <w:rFonts w:ascii="Calibri" w:hAnsi="Calibri" w:cs="Calibri"/>
          <w:sz w:val="20"/>
          <w:szCs w:val="20"/>
        </w:rPr>
        <w:t xml:space="preserve">6. Further go to email addresses and click on the email id that is added, then select </w:t>
      </w:r>
      <w:r w:rsidR="00176F81" w:rsidRPr="006725F0">
        <w:rPr>
          <w:rFonts w:ascii="Calibri" w:hAnsi="Calibri" w:cs="Calibri"/>
          <w:sz w:val="20"/>
          <w:szCs w:val="20"/>
        </w:rPr>
        <w:t>Identity</w:t>
      </w:r>
      <w:r w:rsidRPr="006725F0">
        <w:rPr>
          <w:rFonts w:ascii="Calibri" w:hAnsi="Calibri" w:cs="Calibri"/>
          <w:sz w:val="20"/>
          <w:szCs w:val="20"/>
        </w:rPr>
        <w:t xml:space="preserve"> Policies and click on Create policy and select Custom Policy. </w:t>
      </w:r>
    </w:p>
    <w:p w14:paraId="72488D24" w14:textId="77777777" w:rsidR="009E4350" w:rsidRPr="006725F0" w:rsidRDefault="009E4350">
      <w:pPr>
        <w:pStyle w:val="LO-normal1"/>
        <w:rPr>
          <w:rFonts w:ascii="Calibri" w:hAnsi="Calibri" w:cs="Calibri"/>
        </w:rPr>
      </w:pPr>
    </w:p>
    <w:p w14:paraId="645B80FB" w14:textId="77777777" w:rsidR="009E4350" w:rsidRPr="006725F0" w:rsidRDefault="00566BBD">
      <w:pPr>
        <w:pStyle w:val="LO-normal1"/>
        <w:rPr>
          <w:rFonts w:ascii="Calibri" w:hAnsi="Calibri" w:cs="Calibri"/>
        </w:rPr>
      </w:pPr>
      <w:r>
        <w:rPr>
          <w:noProof/>
        </w:rPr>
        <w:drawing>
          <wp:anchor distT="0" distB="0" distL="0" distR="0" simplePos="0" relativeHeight="251650048" behindDoc="0" locked="0" layoutInCell="1" allowOverlap="1" wp14:anchorId="2AE491AA" wp14:editId="1DB4E22E">
            <wp:simplePos x="0" y="0"/>
            <wp:positionH relativeFrom="column">
              <wp:align>center</wp:align>
            </wp:positionH>
            <wp:positionV relativeFrom="paragraph">
              <wp:align>top</wp:align>
            </wp:positionV>
            <wp:extent cx="5940425" cy="2437765"/>
            <wp:effectExtent l="0" t="0" r="0" b="0"/>
            <wp:wrapSquare wrapText="largest"/>
            <wp:docPr id="53"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56">
                      <a:extLst>
                        <a:ext uri="{28A0092B-C50C-407E-A947-70E740481C1C}">
                          <a14:useLocalDpi xmlns:a14="http://schemas.microsoft.com/office/drawing/2010/main" val="0"/>
                        </a:ext>
                      </a:extLst>
                    </a:blip>
                    <a:srcRect l="-26" t="-64" r="-26" b="-64"/>
                    <a:stretch>
                      <a:fillRect/>
                    </a:stretch>
                  </pic:blipFill>
                  <pic:spPr bwMode="auto">
                    <a:xfrm>
                      <a:off x="0" y="0"/>
                      <a:ext cx="5940425" cy="24377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5701465"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7. Edit the below policy and replace account number and </w:t>
      </w:r>
      <w:r w:rsidR="007A4296" w:rsidRPr="006725F0">
        <w:rPr>
          <w:rFonts w:ascii="Calibri" w:hAnsi="Calibri" w:cs="Calibri"/>
          <w:sz w:val="20"/>
          <w:szCs w:val="20"/>
        </w:rPr>
        <w:t>email-id</w:t>
      </w:r>
      <w:r w:rsidRPr="006725F0">
        <w:rPr>
          <w:rFonts w:ascii="Calibri" w:hAnsi="Calibri" w:cs="Calibri"/>
          <w:sz w:val="20"/>
          <w:szCs w:val="20"/>
        </w:rPr>
        <w:t xml:space="preserve"> with the relevant values and add this policy statement to finish creating identity policy. This allows </w:t>
      </w:r>
      <w:r w:rsidR="007A4296" w:rsidRPr="006725F0">
        <w:rPr>
          <w:rFonts w:ascii="Calibri" w:hAnsi="Calibri" w:cs="Calibri"/>
          <w:sz w:val="20"/>
          <w:szCs w:val="20"/>
        </w:rPr>
        <w:t>Cognito</w:t>
      </w:r>
      <w:r w:rsidRPr="006725F0">
        <w:rPr>
          <w:rFonts w:ascii="Calibri" w:hAnsi="Calibri" w:cs="Calibri"/>
          <w:sz w:val="20"/>
          <w:szCs w:val="20"/>
        </w:rPr>
        <w:t xml:space="preserve"> to use SES service to trigger emails upon user </w:t>
      </w:r>
      <w:r w:rsidR="007A4296" w:rsidRPr="006725F0">
        <w:rPr>
          <w:rFonts w:ascii="Calibri" w:hAnsi="Calibri" w:cs="Calibri"/>
          <w:sz w:val="20"/>
          <w:szCs w:val="20"/>
        </w:rPr>
        <w:t>self-sign</w:t>
      </w:r>
      <w:r w:rsidRPr="006725F0">
        <w:rPr>
          <w:rFonts w:ascii="Calibri" w:hAnsi="Calibri" w:cs="Calibri"/>
          <w:sz w:val="20"/>
          <w:szCs w:val="20"/>
        </w:rPr>
        <w:t xml:space="preserve"> in to verify user identity. </w:t>
      </w:r>
    </w:p>
    <w:p w14:paraId="57CB4028" w14:textId="77777777" w:rsidR="009E4350" w:rsidRPr="006725F0" w:rsidRDefault="009E4350">
      <w:pPr>
        <w:pStyle w:val="LO-normal1"/>
        <w:rPr>
          <w:rFonts w:ascii="Calibri" w:hAnsi="Calibri" w:cs="Calibri"/>
        </w:rPr>
      </w:pPr>
    </w:p>
    <w:p w14:paraId="2B6913BA" w14:textId="77777777" w:rsidR="00523C04" w:rsidRPr="006725F0" w:rsidRDefault="00523C04">
      <w:pPr>
        <w:pStyle w:val="LO-normal1"/>
        <w:rPr>
          <w:rFonts w:ascii="Calibri" w:hAnsi="Calibri" w:cs="Calibri"/>
        </w:rPr>
      </w:pPr>
    </w:p>
    <w:tbl>
      <w:tblPr>
        <w:tblW w:w="0" w:type="auto"/>
        <w:tblLayout w:type="fixed"/>
        <w:tblCellMar>
          <w:left w:w="0" w:type="dxa"/>
          <w:right w:w="0" w:type="dxa"/>
        </w:tblCellMar>
        <w:tblLook w:val="0000" w:firstRow="0" w:lastRow="0" w:firstColumn="0" w:lastColumn="0" w:noHBand="0" w:noVBand="0"/>
      </w:tblPr>
      <w:tblGrid>
        <w:gridCol w:w="9360"/>
      </w:tblGrid>
      <w:tr w:rsidR="009E4350" w:rsidRPr="006725F0" w14:paraId="491A2A00" w14:textId="77777777">
        <w:tc>
          <w:tcPr>
            <w:tcW w:w="9360" w:type="dxa"/>
            <w:shd w:val="clear" w:color="auto" w:fill="auto"/>
          </w:tcPr>
          <w:p w14:paraId="79268E33"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w:t>
            </w:r>
          </w:p>
          <w:p w14:paraId="572A2D3E"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"Version": "2008-10-17",</w:t>
            </w:r>
          </w:p>
          <w:p w14:paraId="081680F6"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"Statement": [</w:t>
            </w:r>
          </w:p>
          <w:p w14:paraId="625E243F"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w:t>
            </w:r>
          </w:p>
          <w:p w14:paraId="50A17EA5"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"Sid": "stmnt1234567891234",</w:t>
            </w:r>
          </w:p>
          <w:p w14:paraId="5E846026"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"Effect": "Allow",</w:t>
            </w:r>
          </w:p>
          <w:p w14:paraId="17697457"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"Principal": {</w:t>
            </w:r>
          </w:p>
          <w:p w14:paraId="43A0DB9D"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"Service": "cognito-idp.amazonaws.com"</w:t>
            </w:r>
          </w:p>
          <w:p w14:paraId="0D15DDBF"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w:t>
            </w:r>
          </w:p>
          <w:p w14:paraId="1AE89559"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"Action": [</w:t>
            </w:r>
          </w:p>
          <w:p w14:paraId="67B62A35"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ses:SendEmail</w:t>
            </w:r>
            <w:proofErr w:type="spellEnd"/>
            <w:proofErr w:type="gramEnd"/>
            <w:r w:rsidRPr="006725F0">
              <w:rPr>
                <w:rFonts w:ascii="Calibri" w:hAnsi="Calibri" w:cs="Calibri"/>
                <w:color w:val="2A6099"/>
                <w:sz w:val="18"/>
                <w:szCs w:val="18"/>
              </w:rPr>
              <w:t>",</w:t>
            </w:r>
          </w:p>
          <w:p w14:paraId="527E19E8"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ses:SendRawEmail</w:t>
            </w:r>
            <w:proofErr w:type="spellEnd"/>
            <w:proofErr w:type="gramEnd"/>
            <w:r w:rsidRPr="006725F0">
              <w:rPr>
                <w:rFonts w:ascii="Calibri" w:hAnsi="Calibri" w:cs="Calibri"/>
                <w:color w:val="2A6099"/>
                <w:sz w:val="18"/>
                <w:szCs w:val="18"/>
              </w:rPr>
              <w:t>"</w:t>
            </w:r>
          </w:p>
          <w:p w14:paraId="4AB4AD47"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w:t>
            </w:r>
          </w:p>
          <w:p w14:paraId="10684806"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"Resource": "</w:t>
            </w:r>
            <w:proofErr w:type="gramStart"/>
            <w:r w:rsidRPr="006725F0">
              <w:rPr>
                <w:rFonts w:ascii="Calibri" w:hAnsi="Calibri" w:cs="Calibri"/>
                <w:color w:val="2A6099"/>
                <w:sz w:val="18"/>
                <w:szCs w:val="18"/>
              </w:rPr>
              <w:t>arn:aws</w:t>
            </w:r>
            <w:proofErr w:type="gramEnd"/>
            <w:r w:rsidRPr="006725F0">
              <w:rPr>
                <w:rFonts w:ascii="Calibri" w:hAnsi="Calibri" w:cs="Calibri"/>
                <w:color w:val="2A6099"/>
                <w:sz w:val="18"/>
                <w:szCs w:val="18"/>
              </w:rPr>
              <w:t>:ses:us-east-1:</w:t>
            </w:r>
            <w:r w:rsidRPr="006725F0">
              <w:rPr>
                <w:rFonts w:ascii="Calibri" w:hAnsi="Calibri" w:cs="Calibri"/>
                <w:color w:val="2A6099"/>
                <w:sz w:val="18"/>
                <w:szCs w:val="18"/>
                <w:shd w:val="clear" w:color="auto" w:fill="FFFF00"/>
              </w:rPr>
              <w:t>&lt;</w:t>
            </w:r>
            <w:proofErr w:type="spellStart"/>
            <w:r w:rsidRPr="006725F0">
              <w:rPr>
                <w:rFonts w:ascii="Calibri" w:hAnsi="Calibri" w:cs="Calibri"/>
                <w:color w:val="2A6099"/>
                <w:sz w:val="18"/>
                <w:szCs w:val="18"/>
                <w:shd w:val="clear" w:color="auto" w:fill="FFFF00"/>
              </w:rPr>
              <w:t>aws_account_number</w:t>
            </w:r>
            <w:proofErr w:type="spellEnd"/>
            <w:r w:rsidRPr="006725F0">
              <w:rPr>
                <w:rFonts w:ascii="Calibri" w:hAnsi="Calibri" w:cs="Calibri"/>
                <w:color w:val="2A6099"/>
                <w:sz w:val="18"/>
                <w:szCs w:val="18"/>
                <w:shd w:val="clear" w:color="auto" w:fill="FFFF00"/>
              </w:rPr>
              <w:t>&gt;</w:t>
            </w:r>
            <w:r w:rsidRPr="006725F0">
              <w:rPr>
                <w:rFonts w:ascii="Calibri" w:hAnsi="Calibri" w:cs="Calibri"/>
                <w:color w:val="2A6099"/>
                <w:sz w:val="18"/>
                <w:szCs w:val="18"/>
              </w:rPr>
              <w:t>:identity/</w:t>
            </w:r>
            <w:r w:rsidRPr="006725F0">
              <w:rPr>
                <w:rFonts w:ascii="Calibri" w:hAnsi="Calibri" w:cs="Calibri"/>
                <w:color w:val="2A6099"/>
                <w:sz w:val="18"/>
                <w:szCs w:val="18"/>
                <w:shd w:val="clear" w:color="auto" w:fill="FFFF00"/>
              </w:rPr>
              <w:t>&lt;</w:t>
            </w:r>
            <w:proofErr w:type="spellStart"/>
            <w:r w:rsidRPr="006725F0">
              <w:rPr>
                <w:rFonts w:ascii="Calibri" w:hAnsi="Calibri" w:cs="Calibri"/>
                <w:color w:val="2A6099"/>
                <w:sz w:val="18"/>
                <w:szCs w:val="18"/>
                <w:shd w:val="clear" w:color="auto" w:fill="FFFF00"/>
              </w:rPr>
              <w:t>emailid</w:t>
            </w:r>
            <w:proofErr w:type="spellEnd"/>
            <w:r w:rsidRPr="006725F0">
              <w:rPr>
                <w:rFonts w:ascii="Calibri" w:hAnsi="Calibri" w:cs="Calibri"/>
                <w:color w:val="2A6099"/>
                <w:sz w:val="18"/>
                <w:szCs w:val="18"/>
                <w:shd w:val="clear" w:color="auto" w:fill="FFFF00"/>
              </w:rPr>
              <w:t>&gt;</w:t>
            </w:r>
            <w:r w:rsidRPr="006725F0">
              <w:rPr>
                <w:rFonts w:ascii="Calibri" w:hAnsi="Calibri" w:cs="Calibri"/>
                <w:color w:val="2A6099"/>
                <w:sz w:val="18"/>
                <w:szCs w:val="18"/>
              </w:rPr>
              <w:t>"</w:t>
            </w:r>
          </w:p>
          <w:p w14:paraId="0B9FCFBF"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w:t>
            </w:r>
          </w:p>
          <w:p w14:paraId="0CF18365"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w:t>
            </w:r>
          </w:p>
          <w:p w14:paraId="284A653A"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w:t>
            </w:r>
          </w:p>
        </w:tc>
      </w:tr>
    </w:tbl>
    <w:p w14:paraId="0BCA2A3B" w14:textId="77777777" w:rsidR="009E4350" w:rsidRPr="006725F0" w:rsidRDefault="009E4350">
      <w:pPr>
        <w:pStyle w:val="LO-normal1"/>
        <w:rPr>
          <w:rFonts w:ascii="Calibri" w:hAnsi="Calibri" w:cs="Calibri"/>
        </w:rPr>
      </w:pPr>
    </w:p>
    <w:p w14:paraId="65C2BFF2" w14:textId="77777777" w:rsidR="00CE4C93" w:rsidRPr="006725F0" w:rsidRDefault="00CE4C93">
      <w:pPr>
        <w:pStyle w:val="LO-normal1"/>
        <w:rPr>
          <w:rFonts w:ascii="Calibri" w:hAnsi="Calibri" w:cs="Calibri"/>
        </w:rPr>
      </w:pPr>
    </w:p>
    <w:p w14:paraId="7B4A8EB0" w14:textId="77777777" w:rsidR="00CE4C93" w:rsidRPr="006725F0" w:rsidRDefault="00CE4C93">
      <w:pPr>
        <w:pStyle w:val="LO-normal1"/>
        <w:rPr>
          <w:rFonts w:ascii="Calibri" w:hAnsi="Calibri" w:cs="Calibri"/>
        </w:rPr>
      </w:pPr>
    </w:p>
    <w:p w14:paraId="7650E5BA" w14:textId="77777777" w:rsidR="00CE4C93" w:rsidRPr="006725F0" w:rsidRDefault="00CE4C93">
      <w:pPr>
        <w:pStyle w:val="LO-normal1"/>
        <w:rPr>
          <w:rFonts w:ascii="Calibri" w:hAnsi="Calibri" w:cs="Calibri"/>
        </w:rPr>
      </w:pPr>
    </w:p>
    <w:p w14:paraId="188A1113" w14:textId="77777777" w:rsidR="00CE4C93" w:rsidRPr="006725F0" w:rsidRDefault="00CE4C93">
      <w:pPr>
        <w:pStyle w:val="LO-normal1"/>
        <w:rPr>
          <w:rFonts w:ascii="Calibri" w:hAnsi="Calibri" w:cs="Calibri"/>
        </w:rPr>
      </w:pPr>
    </w:p>
    <w:p w14:paraId="03BDCD2A" w14:textId="77777777" w:rsidR="00CE4C93" w:rsidRPr="006725F0" w:rsidRDefault="00CE4C93">
      <w:pPr>
        <w:pStyle w:val="LO-normal1"/>
        <w:rPr>
          <w:rFonts w:ascii="Calibri" w:hAnsi="Calibri" w:cs="Calibri"/>
        </w:rPr>
      </w:pPr>
    </w:p>
    <w:p w14:paraId="23746DC5" w14:textId="77777777" w:rsidR="00CE4C93" w:rsidRPr="006725F0" w:rsidRDefault="00CE4C93">
      <w:pPr>
        <w:pStyle w:val="LO-normal1"/>
        <w:rPr>
          <w:rFonts w:ascii="Calibri" w:hAnsi="Calibri" w:cs="Calibri"/>
        </w:rPr>
      </w:pPr>
    </w:p>
    <w:p w14:paraId="44A3EA2B" w14:textId="77777777" w:rsidR="00CE4C93" w:rsidRPr="006725F0" w:rsidRDefault="00CE4C93">
      <w:pPr>
        <w:pStyle w:val="LO-normal1"/>
        <w:rPr>
          <w:rFonts w:ascii="Calibri" w:hAnsi="Calibri" w:cs="Calibri"/>
        </w:rPr>
      </w:pPr>
    </w:p>
    <w:p w14:paraId="5F5B5806" w14:textId="77777777" w:rsidR="00CE4C93" w:rsidRPr="006725F0" w:rsidRDefault="00CE4C93">
      <w:pPr>
        <w:pStyle w:val="LO-normal1"/>
        <w:rPr>
          <w:rFonts w:ascii="Calibri" w:hAnsi="Calibri" w:cs="Calibri"/>
        </w:rPr>
      </w:pPr>
    </w:p>
    <w:p w14:paraId="4E4CC74E" w14:textId="77777777" w:rsidR="00CE4C93" w:rsidRPr="006725F0" w:rsidRDefault="00566BBD">
      <w:pPr>
        <w:pStyle w:val="LO-normal1"/>
        <w:rPr>
          <w:rFonts w:ascii="Calibri" w:hAnsi="Calibri" w:cs="Calibri"/>
        </w:rPr>
      </w:pPr>
      <w:r>
        <w:rPr>
          <w:noProof/>
        </w:rPr>
        <w:lastRenderedPageBreak/>
        <w:drawing>
          <wp:anchor distT="0" distB="0" distL="0" distR="0" simplePos="0" relativeHeight="251666432" behindDoc="0" locked="0" layoutInCell="1" allowOverlap="1" wp14:anchorId="3F55B3C3" wp14:editId="55DE0A64">
            <wp:simplePos x="0" y="0"/>
            <wp:positionH relativeFrom="column">
              <wp:align>center</wp:align>
            </wp:positionH>
            <wp:positionV relativeFrom="paragraph">
              <wp:align>top</wp:align>
            </wp:positionV>
            <wp:extent cx="5940425" cy="5267960"/>
            <wp:effectExtent l="0" t="0" r="0" b="0"/>
            <wp:wrapSquare wrapText="largest"/>
            <wp:docPr id="52"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57">
                      <a:extLst>
                        <a:ext uri="{28A0092B-C50C-407E-A947-70E740481C1C}">
                          <a14:useLocalDpi xmlns:a14="http://schemas.microsoft.com/office/drawing/2010/main" val="0"/>
                        </a:ext>
                      </a:extLst>
                    </a:blip>
                    <a:srcRect l="-35" t="-40" r="-35" b="-40"/>
                    <a:stretch>
                      <a:fillRect/>
                    </a:stretch>
                  </pic:blipFill>
                  <pic:spPr bwMode="auto">
                    <a:xfrm>
                      <a:off x="0" y="0"/>
                      <a:ext cx="5940425" cy="52679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286CF1A" w14:textId="77777777" w:rsidR="00CE4C93" w:rsidRPr="006725F0" w:rsidRDefault="00CE4C93" w:rsidP="00CE4C93">
      <w:pPr>
        <w:pStyle w:val="LO-normal1"/>
        <w:rPr>
          <w:rFonts w:ascii="Calibri" w:hAnsi="Calibri" w:cs="Calibri"/>
        </w:rPr>
      </w:pPr>
    </w:p>
    <w:p w14:paraId="38C41B7F" w14:textId="77777777" w:rsidR="00CE4C93" w:rsidRPr="006725F0" w:rsidRDefault="00CE4C93" w:rsidP="00CE4C93">
      <w:pPr>
        <w:pStyle w:val="LO-normal1"/>
        <w:rPr>
          <w:rFonts w:ascii="Calibri" w:hAnsi="Calibri" w:cs="Calibri"/>
          <w:sz w:val="20"/>
          <w:szCs w:val="20"/>
        </w:rPr>
      </w:pPr>
      <w:r w:rsidRPr="006725F0">
        <w:rPr>
          <w:rFonts w:ascii="Calibri" w:hAnsi="Calibri" w:cs="Calibri"/>
          <w:sz w:val="20"/>
          <w:szCs w:val="20"/>
        </w:rPr>
        <w:t>8. Finally follow the below link to move SES service out of sandbox for production use.</w:t>
      </w:r>
    </w:p>
    <w:p w14:paraId="565FA523" w14:textId="77777777" w:rsidR="00CE4C93" w:rsidRPr="006725F0" w:rsidRDefault="00CE4C93" w:rsidP="00CE4C93">
      <w:pPr>
        <w:pStyle w:val="LO-normal1"/>
        <w:rPr>
          <w:rFonts w:ascii="Calibri" w:hAnsi="Calibri" w:cs="Calibri"/>
          <w:sz w:val="20"/>
          <w:szCs w:val="20"/>
        </w:rPr>
      </w:pPr>
    </w:p>
    <w:p w14:paraId="2E4F0CED" w14:textId="77777777" w:rsidR="009E4350" w:rsidRPr="006725F0" w:rsidRDefault="00CE4C93" w:rsidP="00CE4C93">
      <w:pPr>
        <w:pStyle w:val="LO-normal1"/>
        <w:rPr>
          <w:rFonts w:ascii="Calibri" w:hAnsi="Calibri" w:cs="Calibri"/>
          <w:color w:val="4472C4"/>
          <w:sz w:val="20"/>
          <w:szCs w:val="20"/>
        </w:rPr>
      </w:pPr>
      <w:r w:rsidRPr="006725F0">
        <w:rPr>
          <w:rFonts w:ascii="Calibri" w:hAnsi="Calibri" w:cs="Calibri"/>
          <w:color w:val="4472C4"/>
          <w:sz w:val="20"/>
          <w:szCs w:val="20"/>
        </w:rPr>
        <w:t>https://docs.aws.amazon.com/ses/latest/DeveloperGuide/request-production-access.html</w:t>
      </w:r>
    </w:p>
    <w:p w14:paraId="29AFB871" w14:textId="77777777" w:rsidR="00CE4C93" w:rsidRPr="006725F0" w:rsidRDefault="00CE4C93" w:rsidP="00CE4C93">
      <w:pPr>
        <w:pStyle w:val="LO-normal1"/>
        <w:rPr>
          <w:rFonts w:ascii="Calibri" w:hAnsi="Calibri" w:cs="Calibri"/>
        </w:rPr>
      </w:pPr>
    </w:p>
    <w:p w14:paraId="55438072" w14:textId="77777777" w:rsidR="00176F81" w:rsidRPr="006725F0" w:rsidRDefault="00176F81" w:rsidP="00176F81">
      <w:pPr>
        <w:pStyle w:val="LO-normal1"/>
        <w:rPr>
          <w:rFonts w:ascii="Calibri" w:hAnsi="Calibri" w:cs="Calibri"/>
        </w:rPr>
      </w:pPr>
    </w:p>
    <w:p w14:paraId="19A37480" w14:textId="77777777" w:rsidR="00176F81" w:rsidRPr="006725F0" w:rsidRDefault="00176F81" w:rsidP="00176F81">
      <w:pPr>
        <w:pStyle w:val="LO-normal1"/>
        <w:rPr>
          <w:rFonts w:ascii="Calibri" w:hAnsi="Calibri" w:cs="Calibri"/>
        </w:rPr>
      </w:pPr>
    </w:p>
    <w:p w14:paraId="2EB9193C" w14:textId="77777777" w:rsidR="00176F81" w:rsidRPr="006725F0" w:rsidRDefault="00176F81" w:rsidP="00176F81">
      <w:pPr>
        <w:pStyle w:val="LO-normal1"/>
        <w:rPr>
          <w:rFonts w:ascii="Calibri" w:hAnsi="Calibri" w:cs="Calibri"/>
        </w:rPr>
      </w:pPr>
    </w:p>
    <w:p w14:paraId="0E09D842" w14:textId="77777777" w:rsidR="00523C04" w:rsidRPr="006725F0" w:rsidRDefault="00523C04" w:rsidP="00176F81">
      <w:pPr>
        <w:pStyle w:val="LO-normal1"/>
        <w:rPr>
          <w:rFonts w:ascii="Calibri" w:hAnsi="Calibri" w:cs="Calibri"/>
        </w:rPr>
      </w:pPr>
    </w:p>
    <w:p w14:paraId="2ABA1E11" w14:textId="77777777" w:rsidR="00523C04" w:rsidRPr="006725F0" w:rsidRDefault="00523C04" w:rsidP="00176F81">
      <w:pPr>
        <w:pStyle w:val="LO-normal1"/>
        <w:rPr>
          <w:rFonts w:ascii="Calibri" w:hAnsi="Calibri" w:cs="Calibri"/>
        </w:rPr>
      </w:pPr>
    </w:p>
    <w:p w14:paraId="41202D98" w14:textId="77777777" w:rsidR="00523C04" w:rsidRPr="006725F0" w:rsidRDefault="00523C04" w:rsidP="00176F81">
      <w:pPr>
        <w:pStyle w:val="LO-normal1"/>
        <w:rPr>
          <w:rFonts w:ascii="Calibri" w:hAnsi="Calibri" w:cs="Calibri"/>
        </w:rPr>
      </w:pPr>
    </w:p>
    <w:p w14:paraId="0A81FBA3" w14:textId="77777777" w:rsidR="00523C04" w:rsidRPr="006725F0" w:rsidRDefault="00523C04" w:rsidP="00176F81">
      <w:pPr>
        <w:pStyle w:val="LO-normal1"/>
        <w:rPr>
          <w:rFonts w:ascii="Calibri" w:hAnsi="Calibri" w:cs="Calibri"/>
        </w:rPr>
      </w:pPr>
    </w:p>
    <w:p w14:paraId="379F4068" w14:textId="77777777" w:rsidR="009E4350" w:rsidRPr="006725F0" w:rsidRDefault="009E4350" w:rsidP="00176F81">
      <w:pPr>
        <w:pStyle w:val="Heading1"/>
        <w:rPr>
          <w:rFonts w:ascii="Calibri" w:eastAsia="Times New Roman" w:hAnsi="Calibri" w:cs="Calibri"/>
          <w:color w:val="2F5496"/>
          <w:sz w:val="32"/>
          <w:szCs w:val="32"/>
          <w:lang w:val="en-MY" w:eastAsia="en-US" w:bidi="ar-SA"/>
        </w:rPr>
      </w:pPr>
      <w:bookmarkStart w:id="42" w:name="_Toc86222655"/>
      <w:bookmarkStart w:id="43" w:name="_Toc86913744"/>
      <w:r w:rsidRPr="006725F0">
        <w:rPr>
          <w:rFonts w:ascii="Calibri" w:eastAsia="Times New Roman" w:hAnsi="Calibri" w:cs="Calibri"/>
          <w:color w:val="2F5496"/>
          <w:sz w:val="32"/>
          <w:szCs w:val="32"/>
          <w:lang w:val="en-MY" w:eastAsia="en-US" w:bidi="ar-SA"/>
        </w:rPr>
        <w:lastRenderedPageBreak/>
        <w:t xml:space="preserve">Setup sensitive data as secrets in </w:t>
      </w:r>
      <w:r w:rsidR="007A4296" w:rsidRPr="006725F0">
        <w:rPr>
          <w:rFonts w:ascii="Calibri" w:eastAsia="Times New Roman" w:hAnsi="Calibri" w:cs="Calibri"/>
          <w:color w:val="2F5496"/>
          <w:sz w:val="32"/>
          <w:szCs w:val="32"/>
          <w:lang w:val="en-MY" w:eastAsia="en-US" w:bidi="ar-SA"/>
        </w:rPr>
        <w:t>GitHub</w:t>
      </w:r>
      <w:bookmarkEnd w:id="42"/>
      <w:bookmarkEnd w:id="43"/>
      <w:r w:rsidR="00D43222">
        <w:rPr>
          <w:rFonts w:ascii="Calibri" w:eastAsia="Times New Roman" w:hAnsi="Calibri" w:cs="Calibri"/>
          <w:color w:val="2F5496"/>
          <w:sz w:val="32"/>
          <w:szCs w:val="32"/>
          <w:lang w:val="en-MY" w:eastAsia="en-US" w:bidi="ar-SA"/>
        </w:rPr>
        <w:t xml:space="preserve"> (GitHub Actions only)</w:t>
      </w:r>
    </w:p>
    <w:p w14:paraId="7376A55A" w14:textId="77777777" w:rsidR="009E4350" w:rsidRPr="006725F0" w:rsidRDefault="009E4350">
      <w:pPr>
        <w:pStyle w:val="LO-normal1"/>
        <w:rPr>
          <w:rFonts w:ascii="Calibri" w:hAnsi="Calibri" w:cs="Calibri"/>
        </w:rPr>
      </w:pPr>
    </w:p>
    <w:p w14:paraId="29B26A27"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All the sensitive data are required to </w:t>
      </w:r>
      <w:r w:rsidR="00D8436E">
        <w:rPr>
          <w:rFonts w:ascii="Calibri" w:hAnsi="Calibri" w:cs="Calibri"/>
          <w:sz w:val="20"/>
          <w:szCs w:val="20"/>
        </w:rPr>
        <w:t xml:space="preserve">be </w:t>
      </w:r>
      <w:r w:rsidRPr="006725F0">
        <w:rPr>
          <w:rFonts w:ascii="Calibri" w:hAnsi="Calibri" w:cs="Calibri"/>
          <w:sz w:val="20"/>
          <w:szCs w:val="20"/>
        </w:rPr>
        <w:t>configure</w:t>
      </w:r>
      <w:r w:rsidR="00D8436E">
        <w:rPr>
          <w:rFonts w:ascii="Calibri" w:hAnsi="Calibri" w:cs="Calibri"/>
          <w:sz w:val="20"/>
          <w:szCs w:val="20"/>
        </w:rPr>
        <w:t>d</w:t>
      </w:r>
      <w:r w:rsidRPr="006725F0">
        <w:rPr>
          <w:rFonts w:ascii="Calibri" w:hAnsi="Calibri" w:cs="Calibri"/>
          <w:sz w:val="20"/>
          <w:szCs w:val="20"/>
        </w:rPr>
        <w:t xml:space="preserve"> as secrets in </w:t>
      </w:r>
      <w:r w:rsidR="007A4296" w:rsidRPr="006725F0">
        <w:rPr>
          <w:rFonts w:ascii="Calibri" w:hAnsi="Calibri" w:cs="Calibri"/>
          <w:sz w:val="20"/>
          <w:szCs w:val="20"/>
        </w:rPr>
        <w:t>GitHub</w:t>
      </w:r>
      <w:r w:rsidRPr="006725F0">
        <w:rPr>
          <w:rFonts w:ascii="Calibri" w:hAnsi="Calibri" w:cs="Calibri"/>
          <w:sz w:val="20"/>
          <w:szCs w:val="20"/>
        </w:rPr>
        <w:t xml:space="preserve">. There are multiple ways to configure secrets </w:t>
      </w:r>
    </w:p>
    <w:p w14:paraId="3C9F28C5" w14:textId="77777777" w:rsidR="009E4350" w:rsidRPr="006725F0" w:rsidRDefault="009E4350">
      <w:pPr>
        <w:pStyle w:val="LO-normal1"/>
        <w:rPr>
          <w:rFonts w:ascii="Calibri" w:hAnsi="Calibri" w:cs="Calibri"/>
          <w:sz w:val="20"/>
          <w:szCs w:val="20"/>
        </w:rPr>
      </w:pPr>
    </w:p>
    <w:p w14:paraId="40EBD5CC" w14:textId="77777777" w:rsidR="009E4350" w:rsidRPr="006725F0" w:rsidRDefault="009E4350">
      <w:pPr>
        <w:pStyle w:val="LO-normal1"/>
        <w:rPr>
          <w:rFonts w:ascii="Calibri" w:hAnsi="Calibri" w:cs="Calibri"/>
        </w:rPr>
      </w:pPr>
      <w:r w:rsidRPr="006725F0">
        <w:rPr>
          <w:rFonts w:ascii="Calibri" w:hAnsi="Calibri" w:cs="Calibri"/>
          <w:sz w:val="20"/>
          <w:szCs w:val="20"/>
        </w:rPr>
        <w:t>1. Environment secrets</w:t>
      </w:r>
    </w:p>
    <w:p w14:paraId="3275D0D9" w14:textId="77777777" w:rsidR="009E4350" w:rsidRPr="006725F0" w:rsidRDefault="009E4350">
      <w:pPr>
        <w:pStyle w:val="LO-normal1"/>
        <w:rPr>
          <w:rFonts w:ascii="Calibri" w:hAnsi="Calibri" w:cs="Calibri"/>
        </w:rPr>
      </w:pPr>
      <w:r w:rsidRPr="006725F0">
        <w:rPr>
          <w:rFonts w:ascii="Calibri" w:hAnsi="Calibri" w:cs="Calibri"/>
          <w:sz w:val="20"/>
          <w:szCs w:val="20"/>
        </w:rPr>
        <w:t>2. Repository secrets</w:t>
      </w:r>
    </w:p>
    <w:p w14:paraId="6CD9D139"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3. Organization secrets. </w:t>
      </w:r>
    </w:p>
    <w:p w14:paraId="7B3C60FA" w14:textId="77777777" w:rsidR="009E4350" w:rsidRPr="006725F0" w:rsidRDefault="009E4350">
      <w:pPr>
        <w:pStyle w:val="LO-normal1"/>
        <w:rPr>
          <w:rFonts w:ascii="Calibri" w:hAnsi="Calibri" w:cs="Calibri"/>
          <w:sz w:val="20"/>
          <w:szCs w:val="20"/>
        </w:rPr>
      </w:pPr>
    </w:p>
    <w:p w14:paraId="56615EF7"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We would be configuring all the </w:t>
      </w:r>
      <w:r w:rsidR="007A4296" w:rsidRPr="006725F0">
        <w:rPr>
          <w:rFonts w:ascii="Calibri" w:hAnsi="Calibri" w:cs="Calibri"/>
          <w:sz w:val="20"/>
          <w:szCs w:val="20"/>
        </w:rPr>
        <w:t>sensitive</w:t>
      </w:r>
      <w:r w:rsidRPr="006725F0">
        <w:rPr>
          <w:rFonts w:ascii="Calibri" w:hAnsi="Calibri" w:cs="Calibri"/>
          <w:sz w:val="20"/>
          <w:szCs w:val="20"/>
        </w:rPr>
        <w:t xml:space="preserve"> data as environment secrets which will allow </w:t>
      </w:r>
      <w:r w:rsidR="007A4296" w:rsidRPr="006725F0">
        <w:rPr>
          <w:rFonts w:ascii="Calibri" w:hAnsi="Calibri" w:cs="Calibri"/>
          <w:sz w:val="20"/>
          <w:szCs w:val="20"/>
        </w:rPr>
        <w:t>GitHub</w:t>
      </w:r>
      <w:r w:rsidRPr="006725F0">
        <w:rPr>
          <w:rFonts w:ascii="Calibri" w:hAnsi="Calibri" w:cs="Calibri"/>
          <w:sz w:val="20"/>
          <w:szCs w:val="20"/>
        </w:rPr>
        <w:t xml:space="preserve"> actions to use them in the pipeline. Follow the below steps. </w:t>
      </w:r>
    </w:p>
    <w:p w14:paraId="70850537" w14:textId="77777777" w:rsidR="009E4350" w:rsidRPr="006725F0" w:rsidRDefault="009E4350">
      <w:pPr>
        <w:pStyle w:val="LO-normal1"/>
        <w:rPr>
          <w:rFonts w:ascii="Calibri" w:hAnsi="Calibri" w:cs="Calibri"/>
          <w:sz w:val="20"/>
          <w:szCs w:val="20"/>
        </w:rPr>
      </w:pPr>
    </w:p>
    <w:p w14:paraId="3A2606DE"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1. Login to </w:t>
      </w:r>
      <w:r w:rsidR="007A4296" w:rsidRPr="006725F0">
        <w:rPr>
          <w:rFonts w:ascii="Calibri" w:hAnsi="Calibri" w:cs="Calibri"/>
          <w:sz w:val="20"/>
          <w:szCs w:val="20"/>
        </w:rPr>
        <w:t>GitHub</w:t>
      </w:r>
      <w:r w:rsidRPr="006725F0">
        <w:rPr>
          <w:rFonts w:ascii="Calibri" w:hAnsi="Calibri" w:cs="Calibri"/>
          <w:sz w:val="20"/>
          <w:szCs w:val="20"/>
        </w:rPr>
        <w:t xml:space="preserve"> and select the relevant repository</w:t>
      </w:r>
    </w:p>
    <w:p w14:paraId="5FE23E19" w14:textId="77777777" w:rsidR="009E4350" w:rsidRPr="006725F0" w:rsidRDefault="009E4350">
      <w:pPr>
        <w:pStyle w:val="LO-normal1"/>
        <w:rPr>
          <w:rFonts w:ascii="Calibri" w:hAnsi="Calibri" w:cs="Calibri"/>
        </w:rPr>
      </w:pPr>
      <w:r w:rsidRPr="006725F0">
        <w:rPr>
          <w:rFonts w:ascii="Calibri" w:hAnsi="Calibri" w:cs="Calibri"/>
          <w:sz w:val="20"/>
          <w:szCs w:val="20"/>
        </w:rPr>
        <w:t>2. Go to settings and click on Environment</w:t>
      </w:r>
    </w:p>
    <w:p w14:paraId="057541EB"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3. Now select the environment referring to the table to which secrets are to be entered. Note that all </w:t>
      </w:r>
      <w:r w:rsidR="007A4296" w:rsidRPr="006725F0">
        <w:rPr>
          <w:rFonts w:ascii="Calibri" w:hAnsi="Calibri" w:cs="Calibri"/>
          <w:sz w:val="20"/>
          <w:szCs w:val="20"/>
        </w:rPr>
        <w:t>these environments</w:t>
      </w:r>
      <w:r w:rsidRPr="006725F0">
        <w:rPr>
          <w:rFonts w:ascii="Calibri" w:hAnsi="Calibri" w:cs="Calibri"/>
          <w:sz w:val="20"/>
          <w:szCs w:val="20"/>
        </w:rPr>
        <w:t xml:space="preserve"> mentioned in below table are setup part of preparing </w:t>
      </w:r>
      <w:r w:rsidR="007A4296" w:rsidRPr="006725F0">
        <w:rPr>
          <w:rFonts w:ascii="Calibri" w:hAnsi="Calibri" w:cs="Calibri"/>
          <w:sz w:val="20"/>
          <w:szCs w:val="20"/>
        </w:rPr>
        <w:t>GitHub</w:t>
      </w:r>
      <w:r w:rsidRPr="006725F0">
        <w:rPr>
          <w:rFonts w:ascii="Calibri" w:hAnsi="Calibri" w:cs="Calibri"/>
          <w:sz w:val="20"/>
          <w:szCs w:val="20"/>
        </w:rPr>
        <w:t xml:space="preserve"> repository in the previous section.</w:t>
      </w:r>
    </w:p>
    <w:p w14:paraId="7E6E7902" w14:textId="77777777" w:rsidR="009E4350" w:rsidRPr="006725F0" w:rsidRDefault="009E4350">
      <w:pPr>
        <w:pStyle w:val="LO-normal1"/>
        <w:rPr>
          <w:rFonts w:ascii="Calibri" w:hAnsi="Calibri" w:cs="Calibri"/>
        </w:rPr>
      </w:pP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28" w:type="dxa"/>
          <w:left w:w="28" w:type="dxa"/>
          <w:bottom w:w="28" w:type="dxa"/>
          <w:right w:w="28" w:type="dxa"/>
        </w:tblCellMar>
        <w:tblLook w:val="0000" w:firstRow="0" w:lastRow="0" w:firstColumn="0" w:lastColumn="0" w:noHBand="0" w:noVBand="0"/>
      </w:tblPr>
      <w:tblGrid>
        <w:gridCol w:w="2064"/>
        <w:gridCol w:w="2172"/>
        <w:gridCol w:w="2076"/>
        <w:gridCol w:w="2076"/>
      </w:tblGrid>
      <w:tr w:rsidR="009E4350" w:rsidRPr="006725F0" w14:paraId="731FD651" w14:textId="77777777" w:rsidTr="00DE74E6">
        <w:trPr>
          <w:jc w:val="center"/>
        </w:trPr>
        <w:tc>
          <w:tcPr>
            <w:tcW w:w="2064" w:type="dxa"/>
            <w:shd w:val="clear" w:color="auto" w:fill="CCCCCC"/>
            <w:vAlign w:val="center"/>
          </w:tcPr>
          <w:p w14:paraId="6F253B1C" w14:textId="77777777" w:rsidR="009E4350" w:rsidRPr="006725F0" w:rsidRDefault="009E4350">
            <w:pPr>
              <w:pStyle w:val="TableContents"/>
              <w:jc w:val="center"/>
              <w:rPr>
                <w:rFonts w:ascii="Calibri" w:hAnsi="Calibri" w:cs="Calibri"/>
              </w:rPr>
            </w:pPr>
            <w:r w:rsidRPr="006725F0">
              <w:rPr>
                <w:rFonts w:ascii="Calibri" w:hAnsi="Calibri" w:cs="Calibri"/>
                <w:b/>
                <w:bCs/>
              </w:rPr>
              <w:t>Node Type</w:t>
            </w:r>
          </w:p>
        </w:tc>
        <w:tc>
          <w:tcPr>
            <w:tcW w:w="2172" w:type="dxa"/>
            <w:shd w:val="clear" w:color="auto" w:fill="CCCCCC"/>
            <w:vAlign w:val="center"/>
          </w:tcPr>
          <w:p w14:paraId="025984E8" w14:textId="77777777" w:rsidR="009E4350" w:rsidRPr="006725F0" w:rsidRDefault="009E4350">
            <w:pPr>
              <w:pStyle w:val="TableContents"/>
              <w:jc w:val="center"/>
              <w:rPr>
                <w:rFonts w:ascii="Calibri" w:hAnsi="Calibri" w:cs="Calibri"/>
              </w:rPr>
            </w:pPr>
            <w:r w:rsidRPr="006725F0">
              <w:rPr>
                <w:rFonts w:ascii="Calibri" w:hAnsi="Calibri" w:cs="Calibri"/>
                <w:b/>
                <w:bCs/>
              </w:rPr>
              <w:t>Environment</w:t>
            </w:r>
          </w:p>
        </w:tc>
        <w:tc>
          <w:tcPr>
            <w:tcW w:w="2076" w:type="dxa"/>
            <w:shd w:val="clear" w:color="auto" w:fill="CCCCCC"/>
            <w:vAlign w:val="center"/>
          </w:tcPr>
          <w:p w14:paraId="3F4C62C4" w14:textId="77777777" w:rsidR="009E4350" w:rsidRPr="006725F0" w:rsidRDefault="009E4350">
            <w:pPr>
              <w:pStyle w:val="TableContents"/>
              <w:jc w:val="center"/>
              <w:rPr>
                <w:rFonts w:ascii="Calibri" w:hAnsi="Calibri" w:cs="Calibri"/>
              </w:rPr>
            </w:pPr>
            <w:r w:rsidRPr="006725F0">
              <w:rPr>
                <w:rFonts w:ascii="Calibri" w:hAnsi="Calibri" w:cs="Calibri"/>
                <w:b/>
                <w:bCs/>
              </w:rPr>
              <w:t>Branch Name</w:t>
            </w:r>
          </w:p>
        </w:tc>
        <w:tc>
          <w:tcPr>
            <w:tcW w:w="2076" w:type="dxa"/>
            <w:shd w:val="clear" w:color="auto" w:fill="CCCCCC"/>
            <w:vAlign w:val="center"/>
          </w:tcPr>
          <w:p w14:paraId="7075D2AB" w14:textId="77777777" w:rsidR="009E4350" w:rsidRPr="006725F0" w:rsidRDefault="009E4350">
            <w:pPr>
              <w:pStyle w:val="TableContents"/>
              <w:jc w:val="center"/>
              <w:rPr>
                <w:rFonts w:ascii="Calibri" w:hAnsi="Calibri" w:cs="Calibri"/>
              </w:rPr>
            </w:pPr>
            <w:r w:rsidRPr="006725F0">
              <w:rPr>
                <w:rFonts w:ascii="Calibri" w:hAnsi="Calibri" w:cs="Calibri"/>
                <w:b/>
                <w:bCs/>
              </w:rPr>
              <w:t>Environment Name</w:t>
            </w:r>
          </w:p>
        </w:tc>
      </w:tr>
      <w:tr w:rsidR="009E4350" w:rsidRPr="006725F0" w14:paraId="3A0B6007" w14:textId="77777777" w:rsidTr="00DE74E6">
        <w:tblPrEx>
          <w:tblCellMar>
            <w:top w:w="0" w:type="dxa"/>
            <w:left w:w="0" w:type="dxa"/>
            <w:bottom w:w="0" w:type="dxa"/>
            <w:right w:w="0" w:type="dxa"/>
          </w:tblCellMar>
        </w:tblPrEx>
        <w:trPr>
          <w:jc w:val="center"/>
        </w:trPr>
        <w:tc>
          <w:tcPr>
            <w:tcW w:w="2064" w:type="dxa"/>
            <w:shd w:val="clear" w:color="auto" w:fill="auto"/>
          </w:tcPr>
          <w:p w14:paraId="276DC65B" w14:textId="77777777" w:rsidR="009E4350" w:rsidRPr="006725F0" w:rsidRDefault="009E4350">
            <w:pPr>
              <w:pStyle w:val="TableContents"/>
              <w:rPr>
                <w:rFonts w:ascii="Calibri" w:hAnsi="Calibri" w:cs="Calibri"/>
              </w:rPr>
            </w:pPr>
            <w:proofErr w:type="spellStart"/>
            <w:r w:rsidRPr="006725F0">
              <w:rPr>
                <w:rFonts w:ascii="Calibri" w:hAnsi="Calibri" w:cs="Calibri"/>
              </w:rPr>
              <w:t>aais</w:t>
            </w:r>
            <w:proofErr w:type="spellEnd"/>
            <w:r w:rsidRPr="006725F0">
              <w:rPr>
                <w:rFonts w:ascii="Calibri" w:hAnsi="Calibri" w:cs="Calibri"/>
              </w:rPr>
              <w:t xml:space="preserve"> node</w:t>
            </w:r>
          </w:p>
        </w:tc>
        <w:tc>
          <w:tcPr>
            <w:tcW w:w="2172" w:type="dxa"/>
            <w:shd w:val="clear" w:color="auto" w:fill="auto"/>
          </w:tcPr>
          <w:p w14:paraId="395F5E4F" w14:textId="77777777" w:rsidR="009E4350" w:rsidRPr="006725F0" w:rsidRDefault="009E4350">
            <w:pPr>
              <w:pStyle w:val="TableContents"/>
              <w:rPr>
                <w:rFonts w:ascii="Calibri" w:hAnsi="Calibri" w:cs="Calibri"/>
              </w:rPr>
            </w:pPr>
            <w:r w:rsidRPr="006725F0">
              <w:rPr>
                <w:rFonts w:ascii="Calibri" w:hAnsi="Calibri" w:cs="Calibri"/>
              </w:rPr>
              <w:t>dev</w:t>
            </w:r>
          </w:p>
        </w:tc>
        <w:tc>
          <w:tcPr>
            <w:tcW w:w="2076" w:type="dxa"/>
            <w:shd w:val="clear" w:color="auto" w:fill="auto"/>
          </w:tcPr>
          <w:p w14:paraId="1AB1E0F5" w14:textId="77777777" w:rsidR="009E4350" w:rsidRPr="006725F0" w:rsidRDefault="009E4350">
            <w:pPr>
              <w:pStyle w:val="TableContents"/>
              <w:rPr>
                <w:rFonts w:ascii="Calibri" w:hAnsi="Calibri" w:cs="Calibri"/>
              </w:rPr>
            </w:pPr>
            <w:proofErr w:type="spellStart"/>
            <w:r w:rsidRPr="006725F0">
              <w:rPr>
                <w:rFonts w:ascii="Calibri" w:hAnsi="Calibri" w:cs="Calibri"/>
              </w:rPr>
              <w:t>aais_dev</w:t>
            </w:r>
            <w:proofErr w:type="spellEnd"/>
          </w:p>
        </w:tc>
        <w:tc>
          <w:tcPr>
            <w:tcW w:w="2076" w:type="dxa"/>
            <w:shd w:val="clear" w:color="auto" w:fill="auto"/>
          </w:tcPr>
          <w:p w14:paraId="350FCBD4" w14:textId="77777777" w:rsidR="009E4350" w:rsidRPr="006725F0" w:rsidRDefault="009E4350">
            <w:pPr>
              <w:pStyle w:val="TableContents"/>
              <w:rPr>
                <w:rFonts w:ascii="Calibri" w:hAnsi="Calibri" w:cs="Calibri"/>
              </w:rPr>
            </w:pPr>
            <w:proofErr w:type="spellStart"/>
            <w:r w:rsidRPr="006725F0">
              <w:rPr>
                <w:rFonts w:ascii="Calibri" w:hAnsi="Calibri" w:cs="Calibri"/>
              </w:rPr>
              <w:t>aais_dev</w:t>
            </w:r>
            <w:proofErr w:type="spellEnd"/>
          </w:p>
        </w:tc>
      </w:tr>
      <w:tr w:rsidR="009E4350" w:rsidRPr="006725F0" w14:paraId="0C3E410A" w14:textId="77777777" w:rsidTr="00DE74E6">
        <w:tblPrEx>
          <w:tblCellMar>
            <w:top w:w="0" w:type="dxa"/>
            <w:left w:w="0" w:type="dxa"/>
            <w:bottom w:w="0" w:type="dxa"/>
            <w:right w:w="0" w:type="dxa"/>
          </w:tblCellMar>
        </w:tblPrEx>
        <w:trPr>
          <w:jc w:val="center"/>
        </w:trPr>
        <w:tc>
          <w:tcPr>
            <w:tcW w:w="2064" w:type="dxa"/>
            <w:shd w:val="clear" w:color="auto" w:fill="auto"/>
          </w:tcPr>
          <w:p w14:paraId="616FC87A" w14:textId="77777777" w:rsidR="009E4350" w:rsidRPr="006725F0" w:rsidRDefault="009E4350">
            <w:pPr>
              <w:pStyle w:val="TableContents"/>
              <w:rPr>
                <w:rFonts w:ascii="Calibri" w:hAnsi="Calibri" w:cs="Calibri"/>
              </w:rPr>
            </w:pPr>
            <w:proofErr w:type="spellStart"/>
            <w:r w:rsidRPr="006725F0">
              <w:rPr>
                <w:rFonts w:ascii="Calibri" w:hAnsi="Calibri" w:cs="Calibri"/>
              </w:rPr>
              <w:t>aais</w:t>
            </w:r>
            <w:proofErr w:type="spellEnd"/>
            <w:r w:rsidRPr="006725F0">
              <w:rPr>
                <w:rFonts w:ascii="Calibri" w:hAnsi="Calibri" w:cs="Calibri"/>
              </w:rPr>
              <w:t xml:space="preserve"> node</w:t>
            </w:r>
          </w:p>
        </w:tc>
        <w:tc>
          <w:tcPr>
            <w:tcW w:w="2172" w:type="dxa"/>
            <w:shd w:val="clear" w:color="auto" w:fill="auto"/>
          </w:tcPr>
          <w:p w14:paraId="186AEBA8" w14:textId="77777777" w:rsidR="009E4350" w:rsidRPr="006725F0" w:rsidRDefault="009E4350">
            <w:pPr>
              <w:pStyle w:val="TableContents"/>
              <w:rPr>
                <w:rFonts w:ascii="Calibri" w:hAnsi="Calibri" w:cs="Calibri"/>
              </w:rPr>
            </w:pPr>
            <w:r w:rsidRPr="006725F0">
              <w:rPr>
                <w:rFonts w:ascii="Calibri" w:hAnsi="Calibri" w:cs="Calibri"/>
              </w:rPr>
              <w:t>test</w:t>
            </w:r>
          </w:p>
        </w:tc>
        <w:tc>
          <w:tcPr>
            <w:tcW w:w="2076" w:type="dxa"/>
            <w:shd w:val="clear" w:color="auto" w:fill="auto"/>
          </w:tcPr>
          <w:p w14:paraId="58DF3EC2" w14:textId="77777777" w:rsidR="009E4350" w:rsidRPr="006725F0" w:rsidRDefault="009E4350">
            <w:pPr>
              <w:pStyle w:val="TableContents"/>
              <w:rPr>
                <w:rFonts w:ascii="Calibri" w:hAnsi="Calibri" w:cs="Calibri"/>
              </w:rPr>
            </w:pPr>
            <w:proofErr w:type="spellStart"/>
            <w:r w:rsidRPr="006725F0">
              <w:rPr>
                <w:rFonts w:ascii="Calibri" w:hAnsi="Calibri" w:cs="Calibri"/>
              </w:rPr>
              <w:t>aais_test</w:t>
            </w:r>
            <w:proofErr w:type="spellEnd"/>
          </w:p>
        </w:tc>
        <w:tc>
          <w:tcPr>
            <w:tcW w:w="2076" w:type="dxa"/>
            <w:shd w:val="clear" w:color="auto" w:fill="auto"/>
          </w:tcPr>
          <w:p w14:paraId="07777132" w14:textId="77777777" w:rsidR="009E4350" w:rsidRPr="006725F0" w:rsidRDefault="009E4350">
            <w:pPr>
              <w:pStyle w:val="TableContents"/>
              <w:rPr>
                <w:rFonts w:ascii="Calibri" w:hAnsi="Calibri" w:cs="Calibri"/>
              </w:rPr>
            </w:pPr>
            <w:proofErr w:type="spellStart"/>
            <w:r w:rsidRPr="006725F0">
              <w:rPr>
                <w:rFonts w:ascii="Calibri" w:hAnsi="Calibri" w:cs="Calibri"/>
              </w:rPr>
              <w:t>aais_test</w:t>
            </w:r>
            <w:proofErr w:type="spellEnd"/>
          </w:p>
        </w:tc>
      </w:tr>
      <w:tr w:rsidR="009E4350" w:rsidRPr="006725F0" w14:paraId="2D3CBFEA" w14:textId="77777777" w:rsidTr="00DE74E6">
        <w:tblPrEx>
          <w:tblCellMar>
            <w:top w:w="0" w:type="dxa"/>
            <w:left w:w="0" w:type="dxa"/>
            <w:bottom w:w="0" w:type="dxa"/>
            <w:right w:w="0" w:type="dxa"/>
          </w:tblCellMar>
        </w:tblPrEx>
        <w:trPr>
          <w:jc w:val="center"/>
        </w:trPr>
        <w:tc>
          <w:tcPr>
            <w:tcW w:w="2064" w:type="dxa"/>
            <w:shd w:val="clear" w:color="auto" w:fill="auto"/>
          </w:tcPr>
          <w:p w14:paraId="4B51E71C" w14:textId="77777777" w:rsidR="009E4350" w:rsidRPr="006725F0" w:rsidRDefault="009E4350">
            <w:pPr>
              <w:pStyle w:val="TableContents"/>
              <w:rPr>
                <w:rFonts w:ascii="Calibri" w:hAnsi="Calibri" w:cs="Calibri"/>
              </w:rPr>
            </w:pPr>
            <w:proofErr w:type="spellStart"/>
            <w:r w:rsidRPr="006725F0">
              <w:rPr>
                <w:rFonts w:ascii="Calibri" w:hAnsi="Calibri" w:cs="Calibri"/>
              </w:rPr>
              <w:t>aais</w:t>
            </w:r>
            <w:proofErr w:type="spellEnd"/>
            <w:r w:rsidRPr="006725F0">
              <w:rPr>
                <w:rFonts w:ascii="Calibri" w:hAnsi="Calibri" w:cs="Calibri"/>
              </w:rPr>
              <w:t xml:space="preserve"> node</w:t>
            </w:r>
          </w:p>
        </w:tc>
        <w:tc>
          <w:tcPr>
            <w:tcW w:w="2172" w:type="dxa"/>
            <w:shd w:val="clear" w:color="auto" w:fill="auto"/>
          </w:tcPr>
          <w:p w14:paraId="201C0C25" w14:textId="77777777" w:rsidR="009E4350" w:rsidRPr="006725F0" w:rsidRDefault="009E4350">
            <w:pPr>
              <w:pStyle w:val="TableContents"/>
              <w:rPr>
                <w:rFonts w:ascii="Calibri" w:hAnsi="Calibri" w:cs="Calibri"/>
              </w:rPr>
            </w:pPr>
            <w:r w:rsidRPr="006725F0">
              <w:rPr>
                <w:rFonts w:ascii="Calibri" w:hAnsi="Calibri" w:cs="Calibri"/>
              </w:rPr>
              <w:t>prod</w:t>
            </w:r>
          </w:p>
        </w:tc>
        <w:tc>
          <w:tcPr>
            <w:tcW w:w="2076" w:type="dxa"/>
            <w:shd w:val="clear" w:color="auto" w:fill="auto"/>
          </w:tcPr>
          <w:p w14:paraId="6F0A9B4A" w14:textId="77777777" w:rsidR="009E4350" w:rsidRPr="006725F0" w:rsidRDefault="009E4350">
            <w:pPr>
              <w:pStyle w:val="TableContents"/>
              <w:rPr>
                <w:rFonts w:ascii="Calibri" w:hAnsi="Calibri" w:cs="Calibri"/>
              </w:rPr>
            </w:pPr>
            <w:proofErr w:type="spellStart"/>
            <w:r w:rsidRPr="006725F0">
              <w:rPr>
                <w:rFonts w:ascii="Calibri" w:hAnsi="Calibri" w:cs="Calibri"/>
              </w:rPr>
              <w:t>aais_prod</w:t>
            </w:r>
            <w:proofErr w:type="spellEnd"/>
          </w:p>
        </w:tc>
        <w:tc>
          <w:tcPr>
            <w:tcW w:w="2076" w:type="dxa"/>
            <w:shd w:val="clear" w:color="auto" w:fill="auto"/>
          </w:tcPr>
          <w:p w14:paraId="04F45A66" w14:textId="77777777" w:rsidR="009E4350" w:rsidRPr="006725F0" w:rsidRDefault="009E4350">
            <w:pPr>
              <w:pStyle w:val="TableContents"/>
              <w:rPr>
                <w:rFonts w:ascii="Calibri" w:hAnsi="Calibri" w:cs="Calibri"/>
              </w:rPr>
            </w:pPr>
            <w:proofErr w:type="spellStart"/>
            <w:r w:rsidRPr="006725F0">
              <w:rPr>
                <w:rFonts w:ascii="Calibri" w:hAnsi="Calibri" w:cs="Calibri"/>
              </w:rPr>
              <w:t>aais_prod</w:t>
            </w:r>
            <w:proofErr w:type="spellEnd"/>
          </w:p>
        </w:tc>
      </w:tr>
      <w:tr w:rsidR="009E4350" w:rsidRPr="006725F0" w14:paraId="13D20B35" w14:textId="77777777" w:rsidTr="00DE74E6">
        <w:tblPrEx>
          <w:tblCellMar>
            <w:top w:w="0" w:type="dxa"/>
            <w:left w:w="0" w:type="dxa"/>
            <w:bottom w:w="0" w:type="dxa"/>
            <w:right w:w="0" w:type="dxa"/>
          </w:tblCellMar>
        </w:tblPrEx>
        <w:trPr>
          <w:jc w:val="center"/>
        </w:trPr>
        <w:tc>
          <w:tcPr>
            <w:tcW w:w="2064" w:type="dxa"/>
            <w:shd w:val="clear" w:color="auto" w:fill="auto"/>
          </w:tcPr>
          <w:p w14:paraId="0E9B4B14" w14:textId="77777777" w:rsidR="009E4350" w:rsidRPr="006725F0" w:rsidRDefault="009E4350">
            <w:pPr>
              <w:pStyle w:val="TableContents"/>
              <w:rPr>
                <w:rFonts w:ascii="Calibri" w:hAnsi="Calibri" w:cs="Calibri"/>
              </w:rPr>
            </w:pPr>
            <w:r w:rsidRPr="006725F0">
              <w:rPr>
                <w:rFonts w:ascii="Calibri" w:hAnsi="Calibri" w:cs="Calibri"/>
              </w:rPr>
              <w:t>carrier node</w:t>
            </w:r>
          </w:p>
        </w:tc>
        <w:tc>
          <w:tcPr>
            <w:tcW w:w="2172" w:type="dxa"/>
            <w:shd w:val="clear" w:color="auto" w:fill="auto"/>
          </w:tcPr>
          <w:p w14:paraId="769BF449" w14:textId="77777777" w:rsidR="009E4350" w:rsidRPr="006725F0" w:rsidRDefault="009E4350">
            <w:pPr>
              <w:pStyle w:val="TableContents"/>
              <w:rPr>
                <w:rFonts w:ascii="Calibri" w:hAnsi="Calibri" w:cs="Calibri"/>
              </w:rPr>
            </w:pPr>
            <w:r w:rsidRPr="006725F0">
              <w:rPr>
                <w:rFonts w:ascii="Calibri" w:hAnsi="Calibri" w:cs="Calibri"/>
              </w:rPr>
              <w:t>dev</w:t>
            </w:r>
          </w:p>
        </w:tc>
        <w:tc>
          <w:tcPr>
            <w:tcW w:w="2076" w:type="dxa"/>
            <w:shd w:val="clear" w:color="auto" w:fill="auto"/>
          </w:tcPr>
          <w:p w14:paraId="57F7934C" w14:textId="77777777" w:rsidR="009E4350" w:rsidRPr="006725F0" w:rsidRDefault="009E4350">
            <w:pPr>
              <w:pStyle w:val="TableContents"/>
              <w:rPr>
                <w:rFonts w:ascii="Calibri" w:hAnsi="Calibri" w:cs="Calibri"/>
              </w:rPr>
            </w:pPr>
            <w:proofErr w:type="spellStart"/>
            <w:r w:rsidRPr="006725F0">
              <w:rPr>
                <w:rFonts w:ascii="Calibri" w:hAnsi="Calibri" w:cs="Calibri"/>
              </w:rPr>
              <w:t>carrier_dev</w:t>
            </w:r>
            <w:proofErr w:type="spellEnd"/>
          </w:p>
        </w:tc>
        <w:tc>
          <w:tcPr>
            <w:tcW w:w="2076" w:type="dxa"/>
            <w:shd w:val="clear" w:color="auto" w:fill="auto"/>
          </w:tcPr>
          <w:p w14:paraId="4FDAB156" w14:textId="77777777" w:rsidR="009E4350" w:rsidRPr="006725F0" w:rsidRDefault="009E4350">
            <w:pPr>
              <w:pStyle w:val="TableContents"/>
              <w:rPr>
                <w:rFonts w:ascii="Calibri" w:hAnsi="Calibri" w:cs="Calibri"/>
              </w:rPr>
            </w:pPr>
            <w:proofErr w:type="spellStart"/>
            <w:r w:rsidRPr="006725F0">
              <w:rPr>
                <w:rFonts w:ascii="Calibri" w:hAnsi="Calibri" w:cs="Calibri"/>
              </w:rPr>
              <w:t>carrier_dev</w:t>
            </w:r>
            <w:proofErr w:type="spellEnd"/>
          </w:p>
        </w:tc>
      </w:tr>
      <w:tr w:rsidR="009E4350" w:rsidRPr="006725F0" w14:paraId="637AA20A" w14:textId="77777777" w:rsidTr="00DE74E6">
        <w:tblPrEx>
          <w:tblCellMar>
            <w:top w:w="0" w:type="dxa"/>
            <w:left w:w="0" w:type="dxa"/>
            <w:bottom w:w="0" w:type="dxa"/>
            <w:right w:w="0" w:type="dxa"/>
          </w:tblCellMar>
        </w:tblPrEx>
        <w:trPr>
          <w:jc w:val="center"/>
        </w:trPr>
        <w:tc>
          <w:tcPr>
            <w:tcW w:w="2064" w:type="dxa"/>
            <w:shd w:val="clear" w:color="auto" w:fill="auto"/>
          </w:tcPr>
          <w:p w14:paraId="7C04B75C" w14:textId="77777777" w:rsidR="009E4350" w:rsidRPr="006725F0" w:rsidRDefault="009E4350">
            <w:pPr>
              <w:pStyle w:val="TableContents"/>
              <w:rPr>
                <w:rFonts w:ascii="Calibri" w:hAnsi="Calibri" w:cs="Calibri"/>
              </w:rPr>
            </w:pPr>
            <w:r w:rsidRPr="006725F0">
              <w:rPr>
                <w:rFonts w:ascii="Calibri" w:hAnsi="Calibri" w:cs="Calibri"/>
              </w:rPr>
              <w:t>carrier node</w:t>
            </w:r>
          </w:p>
        </w:tc>
        <w:tc>
          <w:tcPr>
            <w:tcW w:w="2172" w:type="dxa"/>
            <w:shd w:val="clear" w:color="auto" w:fill="auto"/>
          </w:tcPr>
          <w:p w14:paraId="5BFB2CB8" w14:textId="77777777" w:rsidR="009E4350" w:rsidRPr="006725F0" w:rsidRDefault="009E4350">
            <w:pPr>
              <w:pStyle w:val="TableContents"/>
              <w:rPr>
                <w:rFonts w:ascii="Calibri" w:hAnsi="Calibri" w:cs="Calibri"/>
              </w:rPr>
            </w:pPr>
            <w:r w:rsidRPr="006725F0">
              <w:rPr>
                <w:rFonts w:ascii="Calibri" w:hAnsi="Calibri" w:cs="Calibri"/>
              </w:rPr>
              <w:t>test</w:t>
            </w:r>
          </w:p>
        </w:tc>
        <w:tc>
          <w:tcPr>
            <w:tcW w:w="2076" w:type="dxa"/>
            <w:shd w:val="clear" w:color="auto" w:fill="auto"/>
          </w:tcPr>
          <w:p w14:paraId="4DEF890D" w14:textId="77777777" w:rsidR="009E4350" w:rsidRPr="006725F0" w:rsidRDefault="009E4350">
            <w:pPr>
              <w:pStyle w:val="TableContents"/>
              <w:rPr>
                <w:rFonts w:ascii="Calibri" w:hAnsi="Calibri" w:cs="Calibri"/>
              </w:rPr>
            </w:pPr>
            <w:proofErr w:type="spellStart"/>
            <w:r w:rsidRPr="006725F0">
              <w:rPr>
                <w:rFonts w:ascii="Calibri" w:hAnsi="Calibri" w:cs="Calibri"/>
              </w:rPr>
              <w:t>carrier_test</w:t>
            </w:r>
            <w:proofErr w:type="spellEnd"/>
          </w:p>
        </w:tc>
        <w:tc>
          <w:tcPr>
            <w:tcW w:w="2076" w:type="dxa"/>
            <w:shd w:val="clear" w:color="auto" w:fill="auto"/>
          </w:tcPr>
          <w:p w14:paraId="79699B60" w14:textId="77777777" w:rsidR="009E4350" w:rsidRPr="006725F0" w:rsidRDefault="009E4350">
            <w:pPr>
              <w:pStyle w:val="TableContents"/>
              <w:rPr>
                <w:rFonts w:ascii="Calibri" w:hAnsi="Calibri" w:cs="Calibri"/>
              </w:rPr>
            </w:pPr>
            <w:proofErr w:type="spellStart"/>
            <w:r w:rsidRPr="006725F0">
              <w:rPr>
                <w:rFonts w:ascii="Calibri" w:hAnsi="Calibri" w:cs="Calibri"/>
              </w:rPr>
              <w:t>carrier_test</w:t>
            </w:r>
            <w:proofErr w:type="spellEnd"/>
          </w:p>
        </w:tc>
      </w:tr>
      <w:tr w:rsidR="009E4350" w:rsidRPr="006725F0" w14:paraId="2F766AEA" w14:textId="77777777" w:rsidTr="00DE74E6">
        <w:tblPrEx>
          <w:tblCellMar>
            <w:top w:w="0" w:type="dxa"/>
            <w:left w:w="0" w:type="dxa"/>
            <w:bottom w:w="0" w:type="dxa"/>
            <w:right w:w="0" w:type="dxa"/>
          </w:tblCellMar>
        </w:tblPrEx>
        <w:trPr>
          <w:jc w:val="center"/>
        </w:trPr>
        <w:tc>
          <w:tcPr>
            <w:tcW w:w="2064" w:type="dxa"/>
            <w:shd w:val="clear" w:color="auto" w:fill="auto"/>
          </w:tcPr>
          <w:p w14:paraId="72A756AF" w14:textId="77777777" w:rsidR="009E4350" w:rsidRPr="006725F0" w:rsidRDefault="009E4350">
            <w:pPr>
              <w:pStyle w:val="TableContents"/>
              <w:rPr>
                <w:rFonts w:ascii="Calibri" w:hAnsi="Calibri" w:cs="Calibri"/>
              </w:rPr>
            </w:pPr>
            <w:r w:rsidRPr="006725F0">
              <w:rPr>
                <w:rFonts w:ascii="Calibri" w:hAnsi="Calibri" w:cs="Calibri"/>
              </w:rPr>
              <w:t>carrier node</w:t>
            </w:r>
          </w:p>
        </w:tc>
        <w:tc>
          <w:tcPr>
            <w:tcW w:w="2172" w:type="dxa"/>
            <w:shd w:val="clear" w:color="auto" w:fill="auto"/>
          </w:tcPr>
          <w:p w14:paraId="18B57DD9" w14:textId="77777777" w:rsidR="009E4350" w:rsidRPr="006725F0" w:rsidRDefault="009E4350">
            <w:pPr>
              <w:pStyle w:val="TableContents"/>
              <w:rPr>
                <w:rFonts w:ascii="Calibri" w:hAnsi="Calibri" w:cs="Calibri"/>
              </w:rPr>
            </w:pPr>
            <w:r w:rsidRPr="006725F0">
              <w:rPr>
                <w:rFonts w:ascii="Calibri" w:hAnsi="Calibri" w:cs="Calibri"/>
              </w:rPr>
              <w:t>prod</w:t>
            </w:r>
          </w:p>
        </w:tc>
        <w:tc>
          <w:tcPr>
            <w:tcW w:w="2076" w:type="dxa"/>
            <w:shd w:val="clear" w:color="auto" w:fill="auto"/>
          </w:tcPr>
          <w:p w14:paraId="05A9B47E" w14:textId="77777777" w:rsidR="009E4350" w:rsidRPr="006725F0" w:rsidRDefault="009E4350">
            <w:pPr>
              <w:pStyle w:val="TableContents"/>
              <w:rPr>
                <w:rFonts w:ascii="Calibri" w:hAnsi="Calibri" w:cs="Calibri"/>
              </w:rPr>
            </w:pPr>
            <w:proofErr w:type="spellStart"/>
            <w:r w:rsidRPr="006725F0">
              <w:rPr>
                <w:rFonts w:ascii="Calibri" w:hAnsi="Calibri" w:cs="Calibri"/>
              </w:rPr>
              <w:t>carrier_prod</w:t>
            </w:r>
            <w:proofErr w:type="spellEnd"/>
          </w:p>
        </w:tc>
        <w:tc>
          <w:tcPr>
            <w:tcW w:w="2076" w:type="dxa"/>
            <w:shd w:val="clear" w:color="auto" w:fill="auto"/>
          </w:tcPr>
          <w:p w14:paraId="5A7E0443" w14:textId="77777777" w:rsidR="009E4350" w:rsidRPr="006725F0" w:rsidRDefault="009E4350">
            <w:pPr>
              <w:pStyle w:val="TableContents"/>
              <w:rPr>
                <w:rFonts w:ascii="Calibri" w:hAnsi="Calibri" w:cs="Calibri"/>
              </w:rPr>
            </w:pPr>
            <w:proofErr w:type="spellStart"/>
            <w:r w:rsidRPr="006725F0">
              <w:rPr>
                <w:rFonts w:ascii="Calibri" w:hAnsi="Calibri" w:cs="Calibri"/>
              </w:rPr>
              <w:t>carrier_prod</w:t>
            </w:r>
            <w:proofErr w:type="spellEnd"/>
          </w:p>
        </w:tc>
      </w:tr>
      <w:tr w:rsidR="009E4350" w:rsidRPr="006725F0" w14:paraId="76152017" w14:textId="77777777" w:rsidTr="00DE74E6">
        <w:tblPrEx>
          <w:tblCellMar>
            <w:top w:w="0" w:type="dxa"/>
            <w:left w:w="0" w:type="dxa"/>
            <w:bottom w:w="0" w:type="dxa"/>
            <w:right w:w="0" w:type="dxa"/>
          </w:tblCellMar>
        </w:tblPrEx>
        <w:trPr>
          <w:jc w:val="center"/>
        </w:trPr>
        <w:tc>
          <w:tcPr>
            <w:tcW w:w="2064" w:type="dxa"/>
            <w:shd w:val="clear" w:color="auto" w:fill="auto"/>
          </w:tcPr>
          <w:p w14:paraId="6CF04E0D" w14:textId="77777777" w:rsidR="009E4350" w:rsidRPr="006725F0" w:rsidRDefault="009E4350">
            <w:pPr>
              <w:pStyle w:val="TableContents"/>
              <w:rPr>
                <w:rFonts w:ascii="Calibri" w:hAnsi="Calibri" w:cs="Calibri"/>
              </w:rPr>
            </w:pPr>
            <w:r w:rsidRPr="006725F0">
              <w:rPr>
                <w:rFonts w:ascii="Calibri" w:hAnsi="Calibri" w:cs="Calibri"/>
              </w:rPr>
              <w:t>analytics node</w:t>
            </w:r>
          </w:p>
        </w:tc>
        <w:tc>
          <w:tcPr>
            <w:tcW w:w="2172" w:type="dxa"/>
            <w:shd w:val="clear" w:color="auto" w:fill="auto"/>
          </w:tcPr>
          <w:p w14:paraId="59EF27A8" w14:textId="77777777" w:rsidR="009E4350" w:rsidRPr="006725F0" w:rsidRDefault="009E4350">
            <w:pPr>
              <w:pStyle w:val="TableContents"/>
              <w:rPr>
                <w:rFonts w:ascii="Calibri" w:hAnsi="Calibri" w:cs="Calibri"/>
              </w:rPr>
            </w:pPr>
            <w:r w:rsidRPr="006725F0">
              <w:rPr>
                <w:rFonts w:ascii="Calibri" w:hAnsi="Calibri" w:cs="Calibri"/>
              </w:rPr>
              <w:t>dev</w:t>
            </w:r>
          </w:p>
        </w:tc>
        <w:tc>
          <w:tcPr>
            <w:tcW w:w="2076" w:type="dxa"/>
            <w:shd w:val="clear" w:color="auto" w:fill="auto"/>
          </w:tcPr>
          <w:p w14:paraId="46D13744" w14:textId="77777777" w:rsidR="009E4350" w:rsidRPr="006725F0" w:rsidRDefault="009E4350">
            <w:pPr>
              <w:pStyle w:val="TableContents"/>
              <w:rPr>
                <w:rFonts w:ascii="Calibri" w:hAnsi="Calibri" w:cs="Calibri"/>
              </w:rPr>
            </w:pPr>
            <w:proofErr w:type="spellStart"/>
            <w:r w:rsidRPr="006725F0">
              <w:rPr>
                <w:rFonts w:ascii="Calibri" w:hAnsi="Calibri" w:cs="Calibri"/>
              </w:rPr>
              <w:t>analytics_dev</w:t>
            </w:r>
            <w:proofErr w:type="spellEnd"/>
          </w:p>
        </w:tc>
        <w:tc>
          <w:tcPr>
            <w:tcW w:w="2076" w:type="dxa"/>
            <w:shd w:val="clear" w:color="auto" w:fill="auto"/>
          </w:tcPr>
          <w:p w14:paraId="6342005F" w14:textId="77777777" w:rsidR="009E4350" w:rsidRPr="006725F0" w:rsidRDefault="009E4350">
            <w:pPr>
              <w:pStyle w:val="TableContents"/>
              <w:rPr>
                <w:rFonts w:ascii="Calibri" w:hAnsi="Calibri" w:cs="Calibri"/>
              </w:rPr>
            </w:pPr>
            <w:proofErr w:type="spellStart"/>
            <w:r w:rsidRPr="006725F0">
              <w:rPr>
                <w:rFonts w:ascii="Calibri" w:hAnsi="Calibri" w:cs="Calibri"/>
              </w:rPr>
              <w:t>analytics_dev</w:t>
            </w:r>
            <w:proofErr w:type="spellEnd"/>
          </w:p>
        </w:tc>
      </w:tr>
      <w:tr w:rsidR="009E4350" w:rsidRPr="006725F0" w14:paraId="7A65B83C" w14:textId="77777777" w:rsidTr="00DE74E6">
        <w:tblPrEx>
          <w:tblCellMar>
            <w:top w:w="0" w:type="dxa"/>
            <w:left w:w="0" w:type="dxa"/>
            <w:bottom w:w="0" w:type="dxa"/>
            <w:right w:w="0" w:type="dxa"/>
          </w:tblCellMar>
        </w:tblPrEx>
        <w:trPr>
          <w:jc w:val="center"/>
        </w:trPr>
        <w:tc>
          <w:tcPr>
            <w:tcW w:w="2064" w:type="dxa"/>
            <w:shd w:val="clear" w:color="auto" w:fill="auto"/>
          </w:tcPr>
          <w:p w14:paraId="237CFB8F" w14:textId="77777777" w:rsidR="009E4350" w:rsidRPr="006725F0" w:rsidRDefault="009E4350">
            <w:pPr>
              <w:pStyle w:val="TableContents"/>
              <w:rPr>
                <w:rFonts w:ascii="Calibri" w:hAnsi="Calibri" w:cs="Calibri"/>
              </w:rPr>
            </w:pPr>
            <w:r w:rsidRPr="006725F0">
              <w:rPr>
                <w:rFonts w:ascii="Calibri" w:hAnsi="Calibri" w:cs="Calibri"/>
              </w:rPr>
              <w:t>analytics node</w:t>
            </w:r>
          </w:p>
        </w:tc>
        <w:tc>
          <w:tcPr>
            <w:tcW w:w="2172" w:type="dxa"/>
            <w:shd w:val="clear" w:color="auto" w:fill="auto"/>
          </w:tcPr>
          <w:p w14:paraId="0CCB5154" w14:textId="77777777" w:rsidR="009E4350" w:rsidRPr="006725F0" w:rsidRDefault="009E4350">
            <w:pPr>
              <w:pStyle w:val="TableContents"/>
              <w:rPr>
                <w:rFonts w:ascii="Calibri" w:hAnsi="Calibri" w:cs="Calibri"/>
              </w:rPr>
            </w:pPr>
            <w:r w:rsidRPr="006725F0">
              <w:rPr>
                <w:rFonts w:ascii="Calibri" w:hAnsi="Calibri" w:cs="Calibri"/>
              </w:rPr>
              <w:t>test</w:t>
            </w:r>
          </w:p>
        </w:tc>
        <w:tc>
          <w:tcPr>
            <w:tcW w:w="2076" w:type="dxa"/>
            <w:shd w:val="clear" w:color="auto" w:fill="auto"/>
          </w:tcPr>
          <w:p w14:paraId="6EFBB5B7" w14:textId="77777777" w:rsidR="009E4350" w:rsidRPr="006725F0" w:rsidRDefault="009E4350">
            <w:pPr>
              <w:pStyle w:val="TableContents"/>
              <w:rPr>
                <w:rFonts w:ascii="Calibri" w:hAnsi="Calibri" w:cs="Calibri"/>
              </w:rPr>
            </w:pPr>
            <w:proofErr w:type="spellStart"/>
            <w:r w:rsidRPr="006725F0">
              <w:rPr>
                <w:rFonts w:ascii="Calibri" w:hAnsi="Calibri" w:cs="Calibri"/>
              </w:rPr>
              <w:t>analytics_test</w:t>
            </w:r>
            <w:proofErr w:type="spellEnd"/>
          </w:p>
        </w:tc>
        <w:tc>
          <w:tcPr>
            <w:tcW w:w="2076" w:type="dxa"/>
            <w:shd w:val="clear" w:color="auto" w:fill="auto"/>
          </w:tcPr>
          <w:p w14:paraId="49772225" w14:textId="77777777" w:rsidR="009E4350" w:rsidRPr="006725F0" w:rsidRDefault="009E4350">
            <w:pPr>
              <w:pStyle w:val="TableContents"/>
              <w:rPr>
                <w:rFonts w:ascii="Calibri" w:hAnsi="Calibri" w:cs="Calibri"/>
              </w:rPr>
            </w:pPr>
            <w:proofErr w:type="spellStart"/>
            <w:r w:rsidRPr="006725F0">
              <w:rPr>
                <w:rFonts w:ascii="Calibri" w:hAnsi="Calibri" w:cs="Calibri"/>
              </w:rPr>
              <w:t>analytics_test</w:t>
            </w:r>
            <w:proofErr w:type="spellEnd"/>
          </w:p>
        </w:tc>
      </w:tr>
      <w:tr w:rsidR="009E4350" w:rsidRPr="006725F0" w14:paraId="1B6A5975" w14:textId="77777777" w:rsidTr="00DE74E6">
        <w:tblPrEx>
          <w:tblCellMar>
            <w:top w:w="0" w:type="dxa"/>
            <w:left w:w="0" w:type="dxa"/>
            <w:bottom w:w="0" w:type="dxa"/>
            <w:right w:w="0" w:type="dxa"/>
          </w:tblCellMar>
        </w:tblPrEx>
        <w:trPr>
          <w:jc w:val="center"/>
        </w:trPr>
        <w:tc>
          <w:tcPr>
            <w:tcW w:w="2064" w:type="dxa"/>
            <w:shd w:val="clear" w:color="auto" w:fill="auto"/>
          </w:tcPr>
          <w:p w14:paraId="2B59CAFC" w14:textId="77777777" w:rsidR="009E4350" w:rsidRPr="006725F0" w:rsidRDefault="009E4350">
            <w:pPr>
              <w:pStyle w:val="TableContents"/>
              <w:rPr>
                <w:rFonts w:ascii="Calibri" w:hAnsi="Calibri" w:cs="Calibri"/>
              </w:rPr>
            </w:pPr>
            <w:r w:rsidRPr="006725F0">
              <w:rPr>
                <w:rFonts w:ascii="Calibri" w:hAnsi="Calibri" w:cs="Calibri"/>
              </w:rPr>
              <w:t>analytics node</w:t>
            </w:r>
          </w:p>
        </w:tc>
        <w:tc>
          <w:tcPr>
            <w:tcW w:w="2172" w:type="dxa"/>
            <w:shd w:val="clear" w:color="auto" w:fill="auto"/>
          </w:tcPr>
          <w:p w14:paraId="2ECD02AF" w14:textId="77777777" w:rsidR="009E4350" w:rsidRPr="006725F0" w:rsidRDefault="009E4350">
            <w:pPr>
              <w:pStyle w:val="TableContents"/>
              <w:rPr>
                <w:rFonts w:ascii="Calibri" w:hAnsi="Calibri" w:cs="Calibri"/>
              </w:rPr>
            </w:pPr>
            <w:r w:rsidRPr="006725F0">
              <w:rPr>
                <w:rFonts w:ascii="Calibri" w:hAnsi="Calibri" w:cs="Calibri"/>
              </w:rPr>
              <w:t>prod</w:t>
            </w:r>
          </w:p>
        </w:tc>
        <w:tc>
          <w:tcPr>
            <w:tcW w:w="2076" w:type="dxa"/>
            <w:shd w:val="clear" w:color="auto" w:fill="auto"/>
          </w:tcPr>
          <w:p w14:paraId="09ECC4F3" w14:textId="77777777" w:rsidR="009E4350" w:rsidRPr="006725F0" w:rsidRDefault="009E4350">
            <w:pPr>
              <w:pStyle w:val="TableContents"/>
              <w:rPr>
                <w:rFonts w:ascii="Calibri" w:hAnsi="Calibri" w:cs="Calibri"/>
              </w:rPr>
            </w:pPr>
            <w:proofErr w:type="spellStart"/>
            <w:r w:rsidRPr="006725F0">
              <w:rPr>
                <w:rFonts w:ascii="Calibri" w:hAnsi="Calibri" w:cs="Calibri"/>
              </w:rPr>
              <w:t>analytics_prod</w:t>
            </w:r>
            <w:proofErr w:type="spellEnd"/>
          </w:p>
        </w:tc>
        <w:tc>
          <w:tcPr>
            <w:tcW w:w="2076" w:type="dxa"/>
            <w:shd w:val="clear" w:color="auto" w:fill="auto"/>
          </w:tcPr>
          <w:p w14:paraId="5B4C5BCB" w14:textId="77777777" w:rsidR="009E4350" w:rsidRPr="006725F0" w:rsidRDefault="009E4350">
            <w:pPr>
              <w:pStyle w:val="TableContents"/>
              <w:rPr>
                <w:rFonts w:ascii="Calibri" w:hAnsi="Calibri" w:cs="Calibri"/>
              </w:rPr>
            </w:pPr>
            <w:proofErr w:type="spellStart"/>
            <w:r w:rsidRPr="006725F0">
              <w:rPr>
                <w:rFonts w:ascii="Calibri" w:hAnsi="Calibri" w:cs="Calibri"/>
              </w:rPr>
              <w:t>analytics_prod</w:t>
            </w:r>
            <w:proofErr w:type="spellEnd"/>
          </w:p>
        </w:tc>
      </w:tr>
    </w:tbl>
    <w:p w14:paraId="59F6A7C2" w14:textId="77777777" w:rsidR="009E4350" w:rsidRPr="006725F0" w:rsidRDefault="009E4350">
      <w:pPr>
        <w:pStyle w:val="LO-normal1"/>
        <w:rPr>
          <w:rFonts w:ascii="Calibri" w:hAnsi="Calibri" w:cs="Calibri"/>
        </w:rPr>
      </w:pPr>
    </w:p>
    <w:p w14:paraId="668E978A" w14:textId="77777777" w:rsidR="009E4350" w:rsidRPr="006725F0" w:rsidRDefault="009E4350">
      <w:pPr>
        <w:pStyle w:val="LO-normal1"/>
        <w:rPr>
          <w:rFonts w:ascii="Calibri" w:hAnsi="Calibri" w:cs="Calibri"/>
        </w:rPr>
      </w:pPr>
    </w:p>
    <w:p w14:paraId="07586FB7" w14:textId="77777777" w:rsidR="009E4350" w:rsidRPr="006725F0" w:rsidRDefault="009E4350">
      <w:pPr>
        <w:pStyle w:val="LO-normal1"/>
        <w:rPr>
          <w:rFonts w:ascii="Calibri" w:hAnsi="Calibri" w:cs="Calibri"/>
        </w:rPr>
      </w:pPr>
    </w:p>
    <w:p w14:paraId="66C26624" w14:textId="77777777" w:rsidR="009E4350" w:rsidRDefault="009E4350" w:rsidP="00BF1240">
      <w:pPr>
        <w:pStyle w:val="Heading2"/>
      </w:pPr>
      <w:r w:rsidRPr="006725F0">
        <w:t xml:space="preserve">Add the following sensitive data as environment secrets. Ensure that the secrets are added according to the </w:t>
      </w:r>
      <w:proofErr w:type="spellStart"/>
      <w:r w:rsidRPr="006725F0">
        <w:t>node_type</w:t>
      </w:r>
      <w:proofErr w:type="spellEnd"/>
      <w:r w:rsidRPr="006725F0">
        <w:t xml:space="preserve">, </w:t>
      </w:r>
      <w:proofErr w:type="spellStart"/>
      <w:r w:rsidRPr="006725F0">
        <w:t>envrionment_type</w:t>
      </w:r>
      <w:proofErr w:type="spellEnd"/>
      <w:r w:rsidRPr="006725F0">
        <w:t xml:space="preserve"> and branch.</w:t>
      </w:r>
    </w:p>
    <w:p w14:paraId="4AD568CA" w14:textId="77777777" w:rsidR="00496484" w:rsidRPr="006725F0" w:rsidRDefault="00496484" w:rsidP="00BF1240">
      <w:pPr>
        <w:pStyle w:val="Heading2"/>
      </w:pPr>
      <w:r>
        <w:t xml:space="preserve">For the SSH keys, create one for the terraform user and use that for all the </w:t>
      </w:r>
      <w:proofErr w:type="spellStart"/>
      <w:r>
        <w:t>ssh</w:t>
      </w:r>
      <w:proofErr w:type="spellEnd"/>
      <w:r>
        <w:t xml:space="preserve"> keys.</w:t>
      </w:r>
    </w:p>
    <w:p w14:paraId="7821F4EE" w14:textId="77777777" w:rsidR="009E4350" w:rsidRPr="006725F0" w:rsidRDefault="009E4350">
      <w:pPr>
        <w:pStyle w:val="LO-normal1"/>
        <w:rPr>
          <w:rFonts w:ascii="Calibri" w:hAnsi="Calibri" w:cs="Calibri"/>
        </w:rPr>
      </w:pPr>
    </w:p>
    <w:tbl>
      <w:tblPr>
        <w:tblW w:w="0" w:type="auto"/>
        <w:jc w:val="center"/>
        <w:tblLayout w:type="fixed"/>
        <w:tblCellMar>
          <w:top w:w="28" w:type="dxa"/>
          <w:left w:w="28" w:type="dxa"/>
          <w:bottom w:w="28" w:type="dxa"/>
          <w:right w:w="28" w:type="dxa"/>
        </w:tblCellMar>
        <w:tblLook w:val="0000" w:firstRow="0" w:lastRow="0" w:firstColumn="0" w:lastColumn="0" w:noHBand="0" w:noVBand="0"/>
      </w:tblPr>
      <w:tblGrid>
        <w:gridCol w:w="624"/>
        <w:gridCol w:w="2796"/>
        <w:gridCol w:w="900"/>
        <w:gridCol w:w="2316"/>
        <w:gridCol w:w="2724"/>
      </w:tblGrid>
      <w:tr w:rsidR="009E4350" w:rsidRPr="006725F0" w14:paraId="02142073" w14:textId="77777777" w:rsidTr="00DE74E6">
        <w:trPr>
          <w:trHeight w:val="308"/>
          <w:jc w:val="center"/>
        </w:trPr>
        <w:tc>
          <w:tcPr>
            <w:tcW w:w="624" w:type="dxa"/>
            <w:tcBorders>
              <w:top w:val="single" w:sz="1" w:space="0" w:color="000000"/>
              <w:left w:val="single" w:sz="1" w:space="0" w:color="000000"/>
              <w:bottom w:val="single" w:sz="1" w:space="0" w:color="000000"/>
              <w:right w:val="single" w:sz="1" w:space="0" w:color="000000"/>
            </w:tcBorders>
            <w:shd w:val="clear" w:color="auto" w:fill="CCCCCC"/>
            <w:vAlign w:val="center"/>
          </w:tcPr>
          <w:p w14:paraId="49BE4FB6" w14:textId="77777777" w:rsidR="009E4350" w:rsidRPr="006725F0" w:rsidRDefault="009E4350">
            <w:pPr>
              <w:pStyle w:val="TableContents"/>
              <w:jc w:val="center"/>
              <w:rPr>
                <w:rFonts w:ascii="Calibri" w:hAnsi="Calibri" w:cs="Calibri"/>
              </w:rPr>
            </w:pPr>
            <w:r w:rsidRPr="006725F0">
              <w:rPr>
                <w:rFonts w:ascii="Calibri" w:hAnsi="Calibri" w:cs="Calibri"/>
                <w:b/>
                <w:sz w:val="18"/>
                <w:szCs w:val="18"/>
              </w:rPr>
              <w:t>S no</w:t>
            </w:r>
          </w:p>
        </w:tc>
        <w:tc>
          <w:tcPr>
            <w:tcW w:w="2796" w:type="dxa"/>
            <w:tcBorders>
              <w:top w:val="single" w:sz="1" w:space="0" w:color="000000"/>
              <w:left w:val="single" w:sz="1" w:space="0" w:color="000000"/>
              <w:bottom w:val="single" w:sz="1" w:space="0" w:color="000000"/>
              <w:right w:val="single" w:sz="1" w:space="0" w:color="000000"/>
            </w:tcBorders>
            <w:shd w:val="clear" w:color="auto" w:fill="CCCCCC"/>
            <w:vAlign w:val="center"/>
          </w:tcPr>
          <w:p w14:paraId="2504DFB2" w14:textId="77777777" w:rsidR="009E4350" w:rsidRPr="006725F0" w:rsidRDefault="009E4350">
            <w:pPr>
              <w:pStyle w:val="TableContents"/>
              <w:jc w:val="center"/>
              <w:rPr>
                <w:rFonts w:ascii="Calibri" w:hAnsi="Calibri" w:cs="Calibri"/>
              </w:rPr>
            </w:pPr>
            <w:r w:rsidRPr="006725F0">
              <w:rPr>
                <w:rFonts w:ascii="Calibri" w:hAnsi="Calibri" w:cs="Calibri"/>
                <w:b/>
                <w:sz w:val="18"/>
                <w:szCs w:val="18"/>
              </w:rPr>
              <w:t>Sensitive data</w:t>
            </w:r>
          </w:p>
        </w:tc>
        <w:tc>
          <w:tcPr>
            <w:tcW w:w="900" w:type="dxa"/>
            <w:tcBorders>
              <w:top w:val="single" w:sz="1" w:space="0" w:color="000000"/>
              <w:left w:val="single" w:sz="1" w:space="0" w:color="000000"/>
              <w:bottom w:val="single" w:sz="1" w:space="0" w:color="000000"/>
              <w:right w:val="single" w:sz="1" w:space="0" w:color="000000"/>
            </w:tcBorders>
            <w:shd w:val="clear" w:color="auto" w:fill="CCCCCC"/>
            <w:vAlign w:val="center"/>
          </w:tcPr>
          <w:p w14:paraId="47067CB1" w14:textId="77777777" w:rsidR="009E4350" w:rsidRPr="006725F0" w:rsidRDefault="009E4350">
            <w:pPr>
              <w:pStyle w:val="TableContents"/>
              <w:jc w:val="center"/>
              <w:rPr>
                <w:rFonts w:ascii="Calibri" w:hAnsi="Calibri" w:cs="Calibri"/>
              </w:rPr>
            </w:pPr>
            <w:r w:rsidRPr="006725F0">
              <w:rPr>
                <w:rFonts w:ascii="Calibri" w:hAnsi="Calibri" w:cs="Calibri"/>
                <w:b/>
                <w:sz w:val="18"/>
                <w:szCs w:val="18"/>
              </w:rPr>
              <w:t>Data Type</w:t>
            </w:r>
          </w:p>
        </w:tc>
        <w:tc>
          <w:tcPr>
            <w:tcW w:w="2316" w:type="dxa"/>
            <w:tcBorders>
              <w:top w:val="single" w:sz="1" w:space="0" w:color="000000"/>
              <w:left w:val="single" w:sz="1" w:space="0" w:color="000000"/>
              <w:bottom w:val="single" w:sz="1" w:space="0" w:color="000000"/>
              <w:right w:val="single" w:sz="1" w:space="0" w:color="000000"/>
            </w:tcBorders>
            <w:shd w:val="clear" w:color="auto" w:fill="CCCCCC"/>
            <w:vAlign w:val="center"/>
          </w:tcPr>
          <w:p w14:paraId="5EEA61A6" w14:textId="77777777" w:rsidR="009E4350" w:rsidRPr="006725F0" w:rsidRDefault="009E4350">
            <w:pPr>
              <w:pStyle w:val="TableContents"/>
              <w:jc w:val="center"/>
              <w:rPr>
                <w:rFonts w:ascii="Calibri" w:hAnsi="Calibri" w:cs="Calibri"/>
              </w:rPr>
            </w:pPr>
            <w:r w:rsidRPr="006725F0">
              <w:rPr>
                <w:rFonts w:ascii="Calibri" w:hAnsi="Calibri" w:cs="Calibri"/>
                <w:b/>
                <w:sz w:val="18"/>
                <w:szCs w:val="18"/>
              </w:rPr>
              <w:t>Example input format during secret configuration</w:t>
            </w:r>
          </w:p>
        </w:tc>
        <w:tc>
          <w:tcPr>
            <w:tcW w:w="2724" w:type="dxa"/>
            <w:tcBorders>
              <w:top w:val="single" w:sz="1" w:space="0" w:color="000000"/>
              <w:left w:val="single" w:sz="1" w:space="0" w:color="000000"/>
              <w:bottom w:val="single" w:sz="1" w:space="0" w:color="000000"/>
              <w:right w:val="single" w:sz="1" w:space="0" w:color="000000"/>
            </w:tcBorders>
            <w:shd w:val="clear" w:color="auto" w:fill="CCCCCC"/>
            <w:vAlign w:val="center"/>
          </w:tcPr>
          <w:p w14:paraId="60B104DB" w14:textId="77777777" w:rsidR="009E4350" w:rsidRPr="006725F0" w:rsidRDefault="009E4350">
            <w:pPr>
              <w:pStyle w:val="TableContents"/>
              <w:jc w:val="center"/>
              <w:rPr>
                <w:rFonts w:ascii="Calibri" w:hAnsi="Calibri" w:cs="Calibri"/>
              </w:rPr>
            </w:pPr>
            <w:r w:rsidRPr="006725F0">
              <w:rPr>
                <w:rFonts w:ascii="Calibri" w:hAnsi="Calibri" w:cs="Calibri"/>
                <w:b/>
                <w:sz w:val="18"/>
                <w:szCs w:val="18"/>
              </w:rPr>
              <w:t>Description</w:t>
            </w:r>
          </w:p>
        </w:tc>
      </w:tr>
      <w:tr w:rsidR="009E4350" w:rsidRPr="006725F0" w14:paraId="00F1A9B3" w14:textId="77777777" w:rsidTr="00DE74E6">
        <w:trPr>
          <w:trHeight w:val="536"/>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92D9BEA"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1</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5C34C6E"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aws_account_number</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058026E"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B623A6E" w14:textId="77777777" w:rsidR="009E4350" w:rsidRPr="006725F0" w:rsidRDefault="009E4350">
            <w:pPr>
              <w:pStyle w:val="TableContents"/>
              <w:rPr>
                <w:rFonts w:ascii="Calibri" w:hAnsi="Calibri" w:cs="Calibri"/>
              </w:rPr>
            </w:pPr>
            <w:r w:rsidRPr="006725F0">
              <w:rPr>
                <w:rFonts w:ascii="Calibri" w:hAnsi="Calibri" w:cs="Calibri"/>
                <w:sz w:val="18"/>
                <w:szCs w:val="18"/>
              </w:rPr>
              <w:t>&lt;</w:t>
            </w:r>
            <w:proofErr w:type="spellStart"/>
            <w:r w:rsidRPr="006725F0">
              <w:rPr>
                <w:rFonts w:ascii="Calibri" w:hAnsi="Calibri" w:cs="Calibri"/>
                <w:sz w:val="18"/>
                <w:szCs w:val="18"/>
              </w:rPr>
              <w:t>account_number</w:t>
            </w:r>
            <w:proofErr w:type="spellEnd"/>
            <w:r w:rsidRPr="006725F0">
              <w:rPr>
                <w:rFonts w:ascii="Calibri" w:hAnsi="Calibri" w:cs="Calibri"/>
                <w:sz w:val="18"/>
                <w:szCs w:val="18"/>
              </w:rPr>
              <w:t xml:space="preserve">&gt; </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2689390" w14:textId="77777777" w:rsidR="009E4350" w:rsidRPr="006725F0" w:rsidRDefault="009E4350">
            <w:pPr>
              <w:pStyle w:val="TableContents"/>
              <w:rPr>
                <w:rFonts w:ascii="Calibri" w:hAnsi="Calibri" w:cs="Calibri"/>
              </w:rPr>
            </w:pPr>
            <w:r w:rsidRPr="006725F0">
              <w:rPr>
                <w:rFonts w:ascii="Calibri" w:hAnsi="Calibri" w:cs="Calibri"/>
                <w:sz w:val="18"/>
                <w:szCs w:val="18"/>
              </w:rPr>
              <w:t>AWS account in which the nodes will be deployed</w:t>
            </w:r>
          </w:p>
        </w:tc>
      </w:tr>
      <w:tr w:rsidR="009E4350" w:rsidRPr="006725F0" w14:paraId="481E2A3B" w14:textId="77777777" w:rsidTr="00DE74E6">
        <w:trPr>
          <w:trHeight w:val="308"/>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207D5DA"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2</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1A3E1E9"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aws_access_key</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71E6695"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4525226" w14:textId="77777777" w:rsidR="009E4350" w:rsidRPr="006725F0" w:rsidRDefault="009E4350">
            <w:pPr>
              <w:pStyle w:val="TableContents"/>
              <w:rPr>
                <w:rFonts w:ascii="Calibri" w:hAnsi="Calibri" w:cs="Calibri"/>
              </w:rPr>
            </w:pPr>
            <w:r w:rsidRPr="006725F0">
              <w:rPr>
                <w:rFonts w:ascii="Calibri" w:hAnsi="Calibri" w:cs="Calibri"/>
                <w:sz w:val="18"/>
                <w:szCs w:val="18"/>
              </w:rPr>
              <w:t>&lt;</w:t>
            </w:r>
            <w:proofErr w:type="spellStart"/>
            <w:r w:rsidRPr="006725F0">
              <w:rPr>
                <w:rFonts w:ascii="Calibri" w:hAnsi="Calibri" w:cs="Calibri"/>
                <w:sz w:val="18"/>
                <w:szCs w:val="18"/>
              </w:rPr>
              <w:t>access_key</w:t>
            </w:r>
            <w:proofErr w:type="spellEnd"/>
            <w:r w:rsidRPr="006725F0">
              <w:rPr>
                <w:rFonts w:ascii="Calibri" w:hAnsi="Calibri" w:cs="Calibri"/>
                <w:sz w:val="18"/>
                <w:szCs w:val="18"/>
              </w:rPr>
              <w:t>&gt;</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526447D" w14:textId="77777777" w:rsidR="009E4350" w:rsidRPr="006725F0" w:rsidRDefault="009E4350">
            <w:pPr>
              <w:pStyle w:val="TableContents"/>
              <w:rPr>
                <w:rFonts w:ascii="Calibri" w:hAnsi="Calibri" w:cs="Calibri"/>
              </w:rPr>
            </w:pPr>
            <w:r w:rsidRPr="006725F0">
              <w:rPr>
                <w:rFonts w:ascii="Calibri" w:hAnsi="Calibri" w:cs="Calibri"/>
                <w:sz w:val="18"/>
                <w:szCs w:val="18"/>
              </w:rPr>
              <w:t>IAM user access key</w:t>
            </w:r>
            <w:r w:rsidR="00887FBF">
              <w:rPr>
                <w:rFonts w:ascii="Calibri" w:hAnsi="Calibri" w:cs="Calibri"/>
                <w:sz w:val="18"/>
                <w:szCs w:val="18"/>
              </w:rPr>
              <w:t xml:space="preserve"> - for terraform user</w:t>
            </w:r>
          </w:p>
        </w:tc>
      </w:tr>
      <w:tr w:rsidR="009E4350" w:rsidRPr="006725F0" w14:paraId="55004F6C" w14:textId="77777777" w:rsidTr="00DE74E6">
        <w:trPr>
          <w:trHeight w:val="308"/>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846E376"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lastRenderedPageBreak/>
              <w:t>3</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2911163"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aws_secret_key</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254F5E7"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06A912F" w14:textId="77777777" w:rsidR="009E4350" w:rsidRPr="006725F0" w:rsidRDefault="009E4350">
            <w:pPr>
              <w:pStyle w:val="TableContents"/>
              <w:rPr>
                <w:rFonts w:ascii="Calibri" w:hAnsi="Calibri" w:cs="Calibri"/>
              </w:rPr>
            </w:pPr>
            <w:r w:rsidRPr="006725F0">
              <w:rPr>
                <w:rFonts w:ascii="Calibri" w:hAnsi="Calibri" w:cs="Calibri"/>
                <w:sz w:val="18"/>
                <w:szCs w:val="18"/>
              </w:rPr>
              <w:t>&lt;</w:t>
            </w:r>
            <w:proofErr w:type="spellStart"/>
            <w:r w:rsidRPr="006725F0">
              <w:rPr>
                <w:rFonts w:ascii="Calibri" w:hAnsi="Calibri" w:cs="Calibri"/>
                <w:sz w:val="18"/>
                <w:szCs w:val="18"/>
              </w:rPr>
              <w:t>secret_key</w:t>
            </w:r>
            <w:proofErr w:type="spellEnd"/>
            <w:r w:rsidRPr="006725F0">
              <w:rPr>
                <w:rFonts w:ascii="Calibri" w:hAnsi="Calibri" w:cs="Calibri"/>
                <w:sz w:val="18"/>
                <w:szCs w:val="18"/>
              </w:rPr>
              <w:t>&gt;</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3509210" w14:textId="77777777" w:rsidR="009E4350" w:rsidRPr="006725F0" w:rsidRDefault="009E4350">
            <w:pPr>
              <w:pStyle w:val="TableContents"/>
              <w:rPr>
                <w:rFonts w:ascii="Calibri" w:hAnsi="Calibri" w:cs="Calibri"/>
              </w:rPr>
            </w:pPr>
            <w:r w:rsidRPr="006725F0">
              <w:rPr>
                <w:rFonts w:ascii="Calibri" w:hAnsi="Calibri" w:cs="Calibri"/>
                <w:sz w:val="18"/>
                <w:szCs w:val="18"/>
              </w:rPr>
              <w:t>IAM user secret key</w:t>
            </w:r>
            <w:r w:rsidR="00887FBF">
              <w:rPr>
                <w:rFonts w:ascii="Calibri" w:hAnsi="Calibri" w:cs="Calibri"/>
                <w:sz w:val="18"/>
                <w:szCs w:val="18"/>
              </w:rPr>
              <w:t xml:space="preserve"> - for terraform user</w:t>
            </w:r>
          </w:p>
        </w:tc>
      </w:tr>
      <w:tr w:rsidR="009E4350" w:rsidRPr="006725F0" w14:paraId="11B2B573" w14:textId="77777777" w:rsidTr="00DE74E6">
        <w:trPr>
          <w:trHeight w:val="308"/>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7F3B363"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4</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B358594"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aws_user_arn</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F52437A"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1F36873" w14:textId="77777777" w:rsidR="009E4350" w:rsidRPr="006725F0" w:rsidRDefault="009E4350">
            <w:pPr>
              <w:pStyle w:val="TableContents"/>
              <w:rPr>
                <w:rFonts w:ascii="Calibri" w:hAnsi="Calibri" w:cs="Calibri"/>
              </w:rPr>
            </w:pPr>
            <w:proofErr w:type="spellStart"/>
            <w:proofErr w:type="gramStart"/>
            <w:r w:rsidRPr="006725F0">
              <w:rPr>
                <w:rFonts w:ascii="Calibri" w:hAnsi="Calibri" w:cs="Calibri"/>
                <w:sz w:val="18"/>
                <w:szCs w:val="18"/>
              </w:rPr>
              <w:t>arn:aws</w:t>
            </w:r>
            <w:proofErr w:type="gramEnd"/>
            <w:r w:rsidRPr="006725F0">
              <w:rPr>
                <w:rFonts w:ascii="Calibri" w:hAnsi="Calibri" w:cs="Calibri"/>
                <w:sz w:val="18"/>
                <w:szCs w:val="18"/>
              </w:rPr>
              <w:t>:iam</w:t>
            </w:r>
            <w:proofErr w:type="spellEnd"/>
            <w:r w:rsidRPr="006725F0">
              <w:rPr>
                <w:rFonts w:ascii="Calibri" w:hAnsi="Calibri" w:cs="Calibri"/>
                <w:sz w:val="18"/>
                <w:szCs w:val="18"/>
              </w:rPr>
              <w:t>::&lt;</w:t>
            </w:r>
            <w:proofErr w:type="spellStart"/>
            <w:r w:rsidRPr="006725F0">
              <w:rPr>
                <w:rFonts w:ascii="Calibri" w:hAnsi="Calibri" w:cs="Calibri"/>
                <w:sz w:val="18"/>
                <w:szCs w:val="18"/>
              </w:rPr>
              <w:t>acc_number</w:t>
            </w:r>
            <w:proofErr w:type="spellEnd"/>
            <w:r w:rsidRPr="006725F0">
              <w:rPr>
                <w:rFonts w:ascii="Calibri" w:hAnsi="Calibri" w:cs="Calibri"/>
                <w:sz w:val="18"/>
                <w:szCs w:val="18"/>
              </w:rPr>
              <w:t>&gt;:user/&lt;</w:t>
            </w:r>
            <w:proofErr w:type="spellStart"/>
            <w:r w:rsidRPr="006725F0">
              <w:rPr>
                <w:rFonts w:ascii="Calibri" w:hAnsi="Calibri" w:cs="Calibri"/>
                <w:sz w:val="18"/>
                <w:szCs w:val="18"/>
              </w:rPr>
              <w:t>user_name</w:t>
            </w:r>
            <w:proofErr w:type="spellEnd"/>
            <w:r w:rsidRPr="006725F0">
              <w:rPr>
                <w:rFonts w:ascii="Calibri" w:hAnsi="Calibri" w:cs="Calibri"/>
                <w:sz w:val="18"/>
                <w:szCs w:val="18"/>
              </w:rPr>
              <w:t>&gt;</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1FAE869" w14:textId="77777777" w:rsidR="009E4350" w:rsidRPr="006725F0" w:rsidRDefault="009E4350">
            <w:pPr>
              <w:pStyle w:val="TableContents"/>
              <w:rPr>
                <w:rFonts w:ascii="Calibri" w:hAnsi="Calibri" w:cs="Calibri"/>
              </w:rPr>
            </w:pPr>
            <w:r w:rsidRPr="006725F0">
              <w:rPr>
                <w:rFonts w:ascii="Calibri" w:hAnsi="Calibri" w:cs="Calibri"/>
                <w:sz w:val="18"/>
                <w:szCs w:val="18"/>
              </w:rPr>
              <w:t>IAM user ARN</w:t>
            </w:r>
            <w:r w:rsidR="00887FBF">
              <w:rPr>
                <w:rFonts w:ascii="Calibri" w:hAnsi="Calibri" w:cs="Calibri"/>
                <w:sz w:val="18"/>
                <w:szCs w:val="18"/>
              </w:rPr>
              <w:t xml:space="preserve"> - for terraform user</w:t>
            </w:r>
          </w:p>
        </w:tc>
      </w:tr>
      <w:tr w:rsidR="009E4350" w:rsidRPr="006725F0" w14:paraId="369BA894" w14:textId="77777777" w:rsidTr="00DE74E6">
        <w:trPr>
          <w:trHeight w:val="308"/>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FE7C431"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5</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95E33E3"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aws_role_arn</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DF96C1F"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4B5C73E" w14:textId="77777777" w:rsidR="009E4350" w:rsidRPr="006725F0" w:rsidRDefault="009E4350">
            <w:pPr>
              <w:pStyle w:val="TableContents"/>
              <w:rPr>
                <w:rFonts w:ascii="Calibri" w:hAnsi="Calibri" w:cs="Calibri"/>
              </w:rPr>
            </w:pPr>
            <w:proofErr w:type="spellStart"/>
            <w:proofErr w:type="gramStart"/>
            <w:r w:rsidRPr="006725F0">
              <w:rPr>
                <w:rFonts w:ascii="Calibri" w:hAnsi="Calibri" w:cs="Calibri"/>
                <w:sz w:val="18"/>
                <w:szCs w:val="18"/>
              </w:rPr>
              <w:t>arn:aws</w:t>
            </w:r>
            <w:proofErr w:type="gramEnd"/>
            <w:r w:rsidRPr="006725F0">
              <w:rPr>
                <w:rFonts w:ascii="Calibri" w:hAnsi="Calibri" w:cs="Calibri"/>
                <w:sz w:val="18"/>
                <w:szCs w:val="18"/>
              </w:rPr>
              <w:t>:iam</w:t>
            </w:r>
            <w:proofErr w:type="spellEnd"/>
            <w:r w:rsidRPr="006725F0">
              <w:rPr>
                <w:rFonts w:ascii="Calibri" w:hAnsi="Calibri" w:cs="Calibri"/>
                <w:sz w:val="18"/>
                <w:szCs w:val="18"/>
              </w:rPr>
              <w:t>::&lt;</w:t>
            </w:r>
            <w:proofErr w:type="spellStart"/>
            <w:r w:rsidRPr="006725F0">
              <w:rPr>
                <w:rFonts w:ascii="Calibri" w:hAnsi="Calibri" w:cs="Calibri"/>
                <w:sz w:val="18"/>
                <w:szCs w:val="18"/>
              </w:rPr>
              <w:t>acc_number</w:t>
            </w:r>
            <w:proofErr w:type="spellEnd"/>
            <w:r w:rsidRPr="006725F0">
              <w:rPr>
                <w:rFonts w:ascii="Calibri" w:hAnsi="Calibri" w:cs="Calibri"/>
                <w:sz w:val="18"/>
                <w:szCs w:val="18"/>
              </w:rPr>
              <w:t>&gt;:role/&lt;</w:t>
            </w:r>
            <w:proofErr w:type="spellStart"/>
            <w:r w:rsidRPr="006725F0">
              <w:rPr>
                <w:rFonts w:ascii="Calibri" w:hAnsi="Calibri" w:cs="Calibri"/>
                <w:sz w:val="18"/>
                <w:szCs w:val="18"/>
              </w:rPr>
              <w:t>role_name</w:t>
            </w:r>
            <w:proofErr w:type="spellEnd"/>
            <w:r w:rsidRPr="006725F0">
              <w:rPr>
                <w:rFonts w:ascii="Calibri" w:hAnsi="Calibri" w:cs="Calibri"/>
                <w:sz w:val="18"/>
                <w:szCs w:val="18"/>
              </w:rPr>
              <w:t>&gt;</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CA9512A" w14:textId="77777777" w:rsidR="009E4350" w:rsidRPr="006725F0" w:rsidRDefault="009E4350">
            <w:pPr>
              <w:pStyle w:val="TableContents"/>
              <w:rPr>
                <w:rFonts w:ascii="Calibri" w:hAnsi="Calibri" w:cs="Calibri"/>
              </w:rPr>
            </w:pPr>
            <w:r w:rsidRPr="006725F0">
              <w:rPr>
                <w:rFonts w:ascii="Calibri" w:hAnsi="Calibri" w:cs="Calibri"/>
                <w:sz w:val="18"/>
                <w:szCs w:val="18"/>
              </w:rPr>
              <w:t>IAM role ARN</w:t>
            </w:r>
            <w:r w:rsidR="00887FBF">
              <w:rPr>
                <w:rFonts w:ascii="Calibri" w:hAnsi="Calibri" w:cs="Calibri"/>
                <w:sz w:val="18"/>
                <w:szCs w:val="18"/>
              </w:rPr>
              <w:t xml:space="preserve"> - for terraform user</w:t>
            </w:r>
          </w:p>
        </w:tc>
      </w:tr>
      <w:tr w:rsidR="009E4350" w:rsidRPr="006725F0" w14:paraId="3F6D0DEE" w14:textId="77777777" w:rsidTr="00DE74E6">
        <w:trPr>
          <w:trHeight w:val="536"/>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C9EF409"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6</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904AE92"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aws_external_id</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3AA04CF"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C875703" w14:textId="77777777" w:rsidR="009E4350" w:rsidRPr="006725F0" w:rsidRDefault="009E4350">
            <w:pPr>
              <w:pStyle w:val="TableContents"/>
              <w:rPr>
                <w:rFonts w:ascii="Calibri" w:hAnsi="Calibri" w:cs="Calibri"/>
              </w:rPr>
            </w:pPr>
            <w:r w:rsidRPr="006725F0">
              <w:rPr>
                <w:rFonts w:ascii="Calibri" w:hAnsi="Calibri" w:cs="Calibri"/>
                <w:sz w:val="18"/>
                <w:szCs w:val="18"/>
              </w:rPr>
              <w:t>&lt;</w:t>
            </w:r>
            <w:proofErr w:type="spellStart"/>
            <w:r w:rsidRPr="006725F0">
              <w:rPr>
                <w:rFonts w:ascii="Calibri" w:hAnsi="Calibri" w:cs="Calibri"/>
                <w:sz w:val="18"/>
                <w:szCs w:val="18"/>
              </w:rPr>
              <w:t>external_id</w:t>
            </w:r>
            <w:proofErr w:type="spellEnd"/>
            <w:r w:rsidRPr="006725F0">
              <w:rPr>
                <w:rFonts w:ascii="Calibri" w:hAnsi="Calibri" w:cs="Calibri"/>
                <w:sz w:val="18"/>
                <w:szCs w:val="18"/>
              </w:rPr>
              <w:t>&gt; (example: terraform)</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F21D174" w14:textId="77777777" w:rsidR="009E4350" w:rsidRPr="006725F0" w:rsidRDefault="009E4350">
            <w:pPr>
              <w:pStyle w:val="TableContents"/>
              <w:rPr>
                <w:rFonts w:ascii="Calibri" w:hAnsi="Calibri" w:cs="Calibri"/>
              </w:rPr>
            </w:pPr>
            <w:r w:rsidRPr="006725F0">
              <w:rPr>
                <w:rFonts w:ascii="Calibri" w:hAnsi="Calibri" w:cs="Calibri"/>
                <w:sz w:val="18"/>
                <w:szCs w:val="18"/>
              </w:rPr>
              <w:t>external id that was setup during IAM user and IAM role setup</w:t>
            </w:r>
          </w:p>
        </w:tc>
      </w:tr>
      <w:tr w:rsidR="009E4350" w:rsidRPr="006725F0" w14:paraId="14EF25C2" w14:textId="77777777" w:rsidTr="00DE74E6">
        <w:trPr>
          <w:trHeight w:val="308"/>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5BC458B"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7</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2C4B66B"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aws_region</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F97074E"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0000C69" w14:textId="77777777" w:rsidR="009E4350" w:rsidRPr="006725F0" w:rsidRDefault="009E4350">
            <w:pPr>
              <w:pStyle w:val="TableContents"/>
              <w:rPr>
                <w:rFonts w:ascii="Calibri" w:hAnsi="Calibri" w:cs="Calibri"/>
              </w:rPr>
            </w:pPr>
            <w:r w:rsidRPr="006725F0">
              <w:rPr>
                <w:rFonts w:ascii="Calibri" w:hAnsi="Calibri" w:cs="Calibri"/>
                <w:sz w:val="18"/>
                <w:szCs w:val="18"/>
              </w:rPr>
              <w:t>&lt;</w:t>
            </w:r>
            <w:proofErr w:type="spellStart"/>
            <w:r w:rsidRPr="006725F0">
              <w:rPr>
                <w:rFonts w:ascii="Calibri" w:hAnsi="Calibri" w:cs="Calibri"/>
                <w:sz w:val="18"/>
                <w:szCs w:val="18"/>
              </w:rPr>
              <w:t>aws_region</w:t>
            </w:r>
            <w:proofErr w:type="spellEnd"/>
            <w:r w:rsidRPr="006725F0">
              <w:rPr>
                <w:rFonts w:ascii="Calibri" w:hAnsi="Calibri" w:cs="Calibri"/>
                <w:sz w:val="18"/>
                <w:szCs w:val="18"/>
              </w:rPr>
              <w:t>&gt; (example: us-east-1)</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CE8E027" w14:textId="77777777" w:rsidR="009E4350" w:rsidRPr="006725F0" w:rsidRDefault="009E4350">
            <w:pPr>
              <w:pStyle w:val="TableContents"/>
              <w:rPr>
                <w:rFonts w:ascii="Calibri" w:hAnsi="Calibri" w:cs="Calibri"/>
                <w:sz w:val="18"/>
                <w:szCs w:val="18"/>
              </w:rPr>
            </w:pPr>
            <w:r w:rsidRPr="006725F0">
              <w:rPr>
                <w:rFonts w:ascii="Calibri" w:hAnsi="Calibri" w:cs="Calibri"/>
                <w:sz w:val="18"/>
                <w:szCs w:val="18"/>
              </w:rPr>
              <w:t>AWS region in which the nodes to deploy</w:t>
            </w:r>
            <w:r w:rsidR="00090DBB" w:rsidRPr="006725F0">
              <w:rPr>
                <w:rFonts w:ascii="Calibri" w:hAnsi="Calibri" w:cs="Calibri"/>
                <w:sz w:val="18"/>
                <w:szCs w:val="18"/>
              </w:rPr>
              <w:t xml:space="preserve">.  Use </w:t>
            </w:r>
            <w:proofErr w:type="spellStart"/>
            <w:r w:rsidR="00090DBB" w:rsidRPr="006725F0">
              <w:rPr>
                <w:rFonts w:ascii="Calibri" w:hAnsi="Calibri" w:cs="Calibri"/>
                <w:sz w:val="18"/>
                <w:szCs w:val="18"/>
              </w:rPr>
              <w:t>ssh</w:t>
            </w:r>
            <w:proofErr w:type="spellEnd"/>
            <w:r w:rsidR="00090DBB" w:rsidRPr="006725F0">
              <w:rPr>
                <w:rFonts w:ascii="Calibri" w:hAnsi="Calibri" w:cs="Calibri"/>
                <w:sz w:val="18"/>
                <w:szCs w:val="18"/>
              </w:rPr>
              <w:t xml:space="preserve">-keygen.  Take defaults.  Don’t overwrite your own, so you may want to just put </w:t>
            </w:r>
            <w:proofErr w:type="spellStart"/>
            <w:r w:rsidR="00090DBB" w:rsidRPr="006725F0">
              <w:rPr>
                <w:rFonts w:ascii="Calibri" w:hAnsi="Calibri" w:cs="Calibri"/>
                <w:sz w:val="18"/>
                <w:szCs w:val="18"/>
              </w:rPr>
              <w:t>id_rsa</w:t>
            </w:r>
            <w:proofErr w:type="spellEnd"/>
            <w:r w:rsidR="00090DBB" w:rsidRPr="006725F0">
              <w:rPr>
                <w:rFonts w:ascii="Calibri" w:hAnsi="Calibri" w:cs="Calibri"/>
                <w:sz w:val="18"/>
                <w:szCs w:val="18"/>
              </w:rPr>
              <w:t xml:space="preserve">.  Copy </w:t>
            </w:r>
            <w:proofErr w:type="spellStart"/>
            <w:r w:rsidR="00090DBB" w:rsidRPr="006725F0">
              <w:rPr>
                <w:rFonts w:ascii="Calibri" w:hAnsi="Calibri" w:cs="Calibri"/>
                <w:sz w:val="18"/>
                <w:szCs w:val="18"/>
              </w:rPr>
              <w:t>ssh-rsa</w:t>
            </w:r>
            <w:proofErr w:type="spellEnd"/>
            <w:r w:rsidR="00090DBB" w:rsidRPr="006725F0">
              <w:rPr>
                <w:rFonts w:ascii="Calibri" w:hAnsi="Calibri" w:cs="Calibri"/>
                <w:sz w:val="18"/>
                <w:szCs w:val="18"/>
              </w:rPr>
              <w:t xml:space="preserve"> to = sign.</w:t>
            </w:r>
          </w:p>
          <w:p w14:paraId="4CEC00FF" w14:textId="77777777" w:rsidR="00090DBB" w:rsidRPr="006725F0" w:rsidRDefault="00090DBB">
            <w:pPr>
              <w:pStyle w:val="TableContents"/>
              <w:rPr>
                <w:rFonts w:ascii="Calibri" w:hAnsi="Calibri" w:cs="Calibri"/>
              </w:rPr>
            </w:pPr>
            <w:r w:rsidRPr="006725F0">
              <w:rPr>
                <w:rFonts w:ascii="Calibri" w:hAnsi="Calibri" w:cs="Calibri"/>
                <w:sz w:val="18"/>
                <w:szCs w:val="18"/>
              </w:rPr>
              <w:t>the created file must be used when connecting to the host.</w:t>
            </w:r>
          </w:p>
        </w:tc>
      </w:tr>
      <w:tr w:rsidR="009E4350" w:rsidRPr="006725F0" w14:paraId="46F8CFF9" w14:textId="77777777" w:rsidTr="00DE74E6">
        <w:trPr>
          <w:trHeight w:val="308"/>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5884544"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8</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7D6079C"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app_bastion_ssh_key</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8EED791"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DD0C517" w14:textId="77777777" w:rsidR="009E4350" w:rsidRPr="006725F0" w:rsidRDefault="009E4350">
            <w:pPr>
              <w:pStyle w:val="TableContents"/>
              <w:rPr>
                <w:rFonts w:ascii="Calibri" w:hAnsi="Calibri" w:cs="Calibri"/>
              </w:rPr>
            </w:pPr>
            <w:r w:rsidRPr="006725F0">
              <w:rPr>
                <w:rFonts w:ascii="Calibri" w:hAnsi="Calibri" w:cs="Calibri"/>
                <w:sz w:val="18"/>
                <w:szCs w:val="18"/>
              </w:rPr>
              <w:t>&lt;</w:t>
            </w:r>
            <w:proofErr w:type="spellStart"/>
            <w:r w:rsidRPr="006725F0">
              <w:rPr>
                <w:rFonts w:ascii="Calibri" w:hAnsi="Calibri" w:cs="Calibri"/>
                <w:sz w:val="18"/>
                <w:szCs w:val="18"/>
              </w:rPr>
              <w:t>ssh_key</w:t>
            </w:r>
            <w:proofErr w:type="spellEnd"/>
            <w:r w:rsidRPr="006725F0">
              <w:rPr>
                <w:rFonts w:ascii="Calibri" w:hAnsi="Calibri" w:cs="Calibri"/>
                <w:sz w:val="18"/>
                <w:szCs w:val="18"/>
              </w:rPr>
              <w:t>&gt;</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D260774" w14:textId="77777777" w:rsidR="009E4350" w:rsidRPr="006725F0" w:rsidRDefault="009E4350">
            <w:pPr>
              <w:pStyle w:val="TableContents"/>
              <w:rPr>
                <w:rFonts w:ascii="Calibri" w:hAnsi="Calibri" w:cs="Calibri"/>
              </w:rPr>
            </w:pPr>
            <w:r w:rsidRPr="006725F0">
              <w:rPr>
                <w:rFonts w:ascii="Calibri" w:hAnsi="Calibri" w:cs="Calibri"/>
                <w:sz w:val="18"/>
                <w:szCs w:val="18"/>
              </w:rPr>
              <w:t>SSH key to setup bastion host in app cluster</w:t>
            </w:r>
            <w:r w:rsidR="00887FBF">
              <w:rPr>
                <w:rFonts w:ascii="Calibri" w:hAnsi="Calibri" w:cs="Calibri"/>
                <w:sz w:val="18"/>
                <w:szCs w:val="18"/>
              </w:rPr>
              <w:t xml:space="preserve"> - </w:t>
            </w:r>
            <w:r w:rsidR="00830E96">
              <w:rPr>
                <w:rFonts w:ascii="Calibri" w:hAnsi="Calibri" w:cs="Calibri"/>
                <w:sz w:val="18"/>
                <w:szCs w:val="18"/>
              </w:rPr>
              <w:t xml:space="preserve">public </w:t>
            </w:r>
            <w:r w:rsidR="00BF1240">
              <w:rPr>
                <w:rFonts w:ascii="Calibri" w:hAnsi="Calibri" w:cs="Calibri"/>
                <w:sz w:val="18"/>
                <w:szCs w:val="18"/>
              </w:rPr>
              <w:t xml:space="preserve">key </w:t>
            </w:r>
            <w:r w:rsidR="00887FBF">
              <w:rPr>
                <w:rFonts w:ascii="Calibri" w:hAnsi="Calibri" w:cs="Calibri"/>
                <w:sz w:val="18"/>
                <w:szCs w:val="18"/>
              </w:rPr>
              <w:t>for terraform user</w:t>
            </w:r>
          </w:p>
        </w:tc>
      </w:tr>
      <w:tr w:rsidR="009E4350" w:rsidRPr="006725F0" w14:paraId="51EB794B" w14:textId="77777777" w:rsidTr="00DE74E6">
        <w:trPr>
          <w:trHeight w:val="308"/>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24F4D56"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9</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756B9D4"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blk_bastion_ssh_key</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523CED5"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9C2B2E6" w14:textId="77777777" w:rsidR="009E4350" w:rsidRPr="006725F0" w:rsidRDefault="009E4350">
            <w:pPr>
              <w:pStyle w:val="TableContents"/>
              <w:rPr>
                <w:rFonts w:ascii="Calibri" w:hAnsi="Calibri" w:cs="Calibri"/>
              </w:rPr>
            </w:pPr>
            <w:r w:rsidRPr="006725F0">
              <w:rPr>
                <w:rFonts w:ascii="Calibri" w:hAnsi="Calibri" w:cs="Calibri"/>
                <w:sz w:val="18"/>
                <w:szCs w:val="18"/>
              </w:rPr>
              <w:t>&lt;</w:t>
            </w:r>
            <w:proofErr w:type="spellStart"/>
            <w:r w:rsidRPr="006725F0">
              <w:rPr>
                <w:rFonts w:ascii="Calibri" w:hAnsi="Calibri" w:cs="Calibri"/>
                <w:sz w:val="18"/>
                <w:szCs w:val="18"/>
              </w:rPr>
              <w:t>ssh_key</w:t>
            </w:r>
            <w:proofErr w:type="spellEnd"/>
            <w:r w:rsidRPr="006725F0">
              <w:rPr>
                <w:rFonts w:ascii="Calibri" w:hAnsi="Calibri" w:cs="Calibri"/>
                <w:sz w:val="18"/>
                <w:szCs w:val="18"/>
              </w:rPr>
              <w:t>&gt;</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D55DC26" w14:textId="77777777" w:rsidR="009E4350" w:rsidRPr="006725F0" w:rsidRDefault="009E4350">
            <w:pPr>
              <w:pStyle w:val="TableContents"/>
              <w:rPr>
                <w:rFonts w:ascii="Calibri" w:hAnsi="Calibri" w:cs="Calibri"/>
              </w:rPr>
            </w:pPr>
            <w:r w:rsidRPr="006725F0">
              <w:rPr>
                <w:rFonts w:ascii="Calibri" w:hAnsi="Calibri" w:cs="Calibri"/>
                <w:sz w:val="18"/>
                <w:szCs w:val="18"/>
              </w:rPr>
              <w:t>SSH key to setup bastion host in blk cluster</w:t>
            </w:r>
            <w:r w:rsidR="00887FBF">
              <w:rPr>
                <w:rFonts w:ascii="Calibri" w:hAnsi="Calibri" w:cs="Calibri"/>
                <w:sz w:val="18"/>
                <w:szCs w:val="18"/>
              </w:rPr>
              <w:t xml:space="preserve"> - </w:t>
            </w:r>
            <w:r w:rsidR="00830E96">
              <w:rPr>
                <w:rFonts w:ascii="Calibri" w:hAnsi="Calibri" w:cs="Calibri"/>
                <w:sz w:val="18"/>
                <w:szCs w:val="18"/>
              </w:rPr>
              <w:t xml:space="preserve">public </w:t>
            </w:r>
            <w:r w:rsidR="00BF1240">
              <w:rPr>
                <w:rFonts w:ascii="Calibri" w:hAnsi="Calibri" w:cs="Calibri"/>
                <w:sz w:val="18"/>
                <w:szCs w:val="18"/>
              </w:rPr>
              <w:t xml:space="preserve">key </w:t>
            </w:r>
            <w:r w:rsidR="00887FBF">
              <w:rPr>
                <w:rFonts w:ascii="Calibri" w:hAnsi="Calibri" w:cs="Calibri"/>
                <w:sz w:val="18"/>
                <w:szCs w:val="18"/>
              </w:rPr>
              <w:t>for terraform user</w:t>
            </w:r>
          </w:p>
        </w:tc>
      </w:tr>
      <w:tr w:rsidR="009E4350" w:rsidRPr="006725F0" w14:paraId="12161E8B" w14:textId="77777777" w:rsidTr="00DE74E6">
        <w:trPr>
          <w:trHeight w:val="536"/>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19903C4"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10</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6326804"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app_eks_worker_nodes_ssh_key</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6CD5E4A"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FA6E1AD" w14:textId="77777777" w:rsidR="009E4350" w:rsidRPr="006725F0" w:rsidRDefault="009E4350">
            <w:pPr>
              <w:pStyle w:val="TableContents"/>
              <w:rPr>
                <w:rFonts w:ascii="Calibri" w:hAnsi="Calibri" w:cs="Calibri"/>
              </w:rPr>
            </w:pPr>
            <w:r w:rsidRPr="006725F0">
              <w:rPr>
                <w:rFonts w:ascii="Calibri" w:hAnsi="Calibri" w:cs="Calibri"/>
                <w:sz w:val="18"/>
                <w:szCs w:val="18"/>
              </w:rPr>
              <w:t>&lt;</w:t>
            </w:r>
            <w:proofErr w:type="spellStart"/>
            <w:r w:rsidRPr="006725F0">
              <w:rPr>
                <w:rFonts w:ascii="Calibri" w:hAnsi="Calibri" w:cs="Calibri"/>
                <w:sz w:val="18"/>
                <w:szCs w:val="18"/>
              </w:rPr>
              <w:t>ssh_key</w:t>
            </w:r>
            <w:proofErr w:type="spellEnd"/>
            <w:r w:rsidRPr="006725F0">
              <w:rPr>
                <w:rFonts w:ascii="Calibri" w:hAnsi="Calibri" w:cs="Calibri"/>
                <w:sz w:val="18"/>
                <w:szCs w:val="18"/>
              </w:rPr>
              <w:t>&gt;</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02C6472" w14:textId="77777777" w:rsidR="009E4350" w:rsidRPr="006725F0" w:rsidRDefault="009E4350">
            <w:pPr>
              <w:pStyle w:val="TableContents"/>
              <w:rPr>
                <w:rFonts w:ascii="Calibri" w:hAnsi="Calibri" w:cs="Calibri"/>
              </w:rPr>
            </w:pPr>
            <w:r w:rsidRPr="006725F0">
              <w:rPr>
                <w:rFonts w:ascii="Calibri" w:hAnsi="Calibri" w:cs="Calibri"/>
                <w:sz w:val="18"/>
                <w:szCs w:val="18"/>
              </w:rPr>
              <w:t>SSH key to setup with the worker nodes in app cluster EKS</w:t>
            </w:r>
            <w:r w:rsidR="00887FBF">
              <w:rPr>
                <w:rFonts w:ascii="Calibri" w:hAnsi="Calibri" w:cs="Calibri"/>
                <w:sz w:val="18"/>
                <w:szCs w:val="18"/>
              </w:rPr>
              <w:t xml:space="preserve"> - </w:t>
            </w:r>
            <w:r w:rsidR="00830E96">
              <w:rPr>
                <w:rFonts w:ascii="Calibri" w:hAnsi="Calibri" w:cs="Calibri"/>
                <w:sz w:val="18"/>
                <w:szCs w:val="18"/>
              </w:rPr>
              <w:t xml:space="preserve">public </w:t>
            </w:r>
            <w:r w:rsidR="00BF1240">
              <w:rPr>
                <w:rFonts w:ascii="Calibri" w:hAnsi="Calibri" w:cs="Calibri"/>
                <w:sz w:val="18"/>
                <w:szCs w:val="18"/>
              </w:rPr>
              <w:t xml:space="preserve">key </w:t>
            </w:r>
            <w:r w:rsidR="00887FBF">
              <w:rPr>
                <w:rFonts w:ascii="Calibri" w:hAnsi="Calibri" w:cs="Calibri"/>
                <w:sz w:val="18"/>
                <w:szCs w:val="18"/>
              </w:rPr>
              <w:t>for terraform user</w:t>
            </w:r>
          </w:p>
        </w:tc>
      </w:tr>
      <w:tr w:rsidR="009E4350" w:rsidRPr="006725F0" w14:paraId="30FDEE1D" w14:textId="77777777" w:rsidTr="00DE74E6">
        <w:trPr>
          <w:trHeight w:val="536"/>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59E65A7"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11</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8AEA97C"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blk_eks_worker_nodes_ssh_key</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FA8D097"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A5702D4" w14:textId="77777777" w:rsidR="009E4350" w:rsidRPr="006725F0" w:rsidRDefault="009E4350">
            <w:pPr>
              <w:pStyle w:val="TableContents"/>
              <w:rPr>
                <w:rFonts w:ascii="Calibri" w:hAnsi="Calibri" w:cs="Calibri"/>
              </w:rPr>
            </w:pPr>
            <w:r w:rsidRPr="006725F0">
              <w:rPr>
                <w:rFonts w:ascii="Calibri" w:hAnsi="Calibri" w:cs="Calibri"/>
                <w:sz w:val="18"/>
                <w:szCs w:val="18"/>
              </w:rPr>
              <w:t>&lt;</w:t>
            </w:r>
            <w:proofErr w:type="spellStart"/>
            <w:r w:rsidRPr="006725F0">
              <w:rPr>
                <w:rFonts w:ascii="Calibri" w:hAnsi="Calibri" w:cs="Calibri"/>
                <w:sz w:val="18"/>
                <w:szCs w:val="18"/>
              </w:rPr>
              <w:t>ssh_key</w:t>
            </w:r>
            <w:proofErr w:type="spellEnd"/>
            <w:r w:rsidRPr="006725F0">
              <w:rPr>
                <w:rFonts w:ascii="Calibri" w:hAnsi="Calibri" w:cs="Calibri"/>
                <w:sz w:val="18"/>
                <w:szCs w:val="18"/>
              </w:rPr>
              <w:t>&gt;</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7144DEB" w14:textId="77777777" w:rsidR="009E4350" w:rsidRPr="006725F0" w:rsidRDefault="009E4350">
            <w:pPr>
              <w:pStyle w:val="TableContents"/>
              <w:rPr>
                <w:rFonts w:ascii="Calibri" w:hAnsi="Calibri" w:cs="Calibri"/>
              </w:rPr>
            </w:pPr>
            <w:r w:rsidRPr="006725F0">
              <w:rPr>
                <w:rFonts w:ascii="Calibri" w:hAnsi="Calibri" w:cs="Calibri"/>
                <w:sz w:val="18"/>
                <w:szCs w:val="18"/>
              </w:rPr>
              <w:t xml:space="preserve">SSH key to setup with worker nodes in blk </w:t>
            </w:r>
            <w:r w:rsidR="007A4296" w:rsidRPr="006725F0">
              <w:rPr>
                <w:rFonts w:ascii="Calibri" w:hAnsi="Calibri" w:cs="Calibri"/>
                <w:sz w:val="18"/>
                <w:szCs w:val="18"/>
              </w:rPr>
              <w:t>cluster</w:t>
            </w:r>
            <w:r w:rsidRPr="006725F0">
              <w:rPr>
                <w:rFonts w:ascii="Calibri" w:hAnsi="Calibri" w:cs="Calibri"/>
                <w:sz w:val="18"/>
                <w:szCs w:val="18"/>
              </w:rPr>
              <w:t xml:space="preserve"> EKS</w:t>
            </w:r>
            <w:r w:rsidR="00887FBF">
              <w:rPr>
                <w:rFonts w:ascii="Calibri" w:hAnsi="Calibri" w:cs="Calibri"/>
                <w:sz w:val="18"/>
                <w:szCs w:val="18"/>
              </w:rPr>
              <w:t xml:space="preserve"> - </w:t>
            </w:r>
            <w:r w:rsidR="00830E96">
              <w:rPr>
                <w:rFonts w:ascii="Calibri" w:hAnsi="Calibri" w:cs="Calibri"/>
                <w:sz w:val="18"/>
                <w:szCs w:val="18"/>
              </w:rPr>
              <w:t>public</w:t>
            </w:r>
            <w:r w:rsidR="00BF1240">
              <w:rPr>
                <w:rFonts w:ascii="Calibri" w:hAnsi="Calibri" w:cs="Calibri"/>
                <w:sz w:val="18"/>
                <w:szCs w:val="18"/>
              </w:rPr>
              <w:t xml:space="preserve"> key </w:t>
            </w:r>
            <w:r w:rsidR="00887FBF">
              <w:rPr>
                <w:rFonts w:ascii="Calibri" w:hAnsi="Calibri" w:cs="Calibri"/>
                <w:sz w:val="18"/>
                <w:szCs w:val="18"/>
              </w:rPr>
              <w:t>for terraform user</w:t>
            </w:r>
          </w:p>
        </w:tc>
      </w:tr>
      <w:tr w:rsidR="009E4350" w:rsidRPr="006725F0" w14:paraId="50791DAB" w14:textId="77777777" w:rsidTr="00DE74E6">
        <w:trPr>
          <w:trHeight w:val="536"/>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8A49BCA"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12</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DF95245"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ses_email_identity</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0D6229E"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1FAE37D" w14:textId="77777777" w:rsidR="009E4350" w:rsidRPr="006725F0" w:rsidRDefault="009E4350">
            <w:pPr>
              <w:pStyle w:val="TableContents"/>
              <w:rPr>
                <w:rFonts w:ascii="Calibri" w:hAnsi="Calibri" w:cs="Calibri"/>
              </w:rPr>
            </w:pPr>
            <w:r w:rsidRPr="006725F0">
              <w:rPr>
                <w:rFonts w:ascii="Calibri" w:hAnsi="Calibri" w:cs="Calibri"/>
                <w:sz w:val="18"/>
                <w:szCs w:val="18"/>
              </w:rPr>
              <w:t>&lt;</w:t>
            </w:r>
            <w:proofErr w:type="spellStart"/>
            <w:r w:rsidRPr="006725F0">
              <w:rPr>
                <w:rFonts w:ascii="Calibri" w:hAnsi="Calibri" w:cs="Calibri"/>
                <w:sz w:val="18"/>
                <w:szCs w:val="18"/>
              </w:rPr>
              <w:t>emailId</w:t>
            </w:r>
            <w:proofErr w:type="spellEnd"/>
            <w:r w:rsidRPr="006725F0">
              <w:rPr>
                <w:rFonts w:ascii="Calibri" w:hAnsi="Calibri" w:cs="Calibri"/>
                <w:sz w:val="18"/>
                <w:szCs w:val="18"/>
              </w:rPr>
              <w:t xml:space="preserve">&gt; </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0F5EEF3" w14:textId="77777777" w:rsidR="009E4350" w:rsidRPr="006725F0" w:rsidRDefault="009E4350">
            <w:pPr>
              <w:pStyle w:val="TableContents"/>
              <w:rPr>
                <w:rFonts w:ascii="Calibri" w:hAnsi="Calibri" w:cs="Calibri"/>
              </w:rPr>
            </w:pPr>
            <w:r w:rsidRPr="006725F0">
              <w:rPr>
                <w:rFonts w:ascii="Calibri" w:hAnsi="Calibri" w:cs="Calibri"/>
                <w:sz w:val="18"/>
                <w:szCs w:val="18"/>
              </w:rPr>
              <w:t xml:space="preserve">email address added/verified in AWS SES service and to use with </w:t>
            </w:r>
            <w:r w:rsidR="007A4296" w:rsidRPr="006725F0">
              <w:rPr>
                <w:rFonts w:ascii="Calibri" w:hAnsi="Calibri" w:cs="Calibri"/>
                <w:sz w:val="18"/>
                <w:szCs w:val="18"/>
              </w:rPr>
              <w:t>Cognito</w:t>
            </w:r>
            <w:r w:rsidRPr="006725F0">
              <w:rPr>
                <w:rFonts w:ascii="Calibri" w:hAnsi="Calibri" w:cs="Calibri"/>
                <w:sz w:val="18"/>
                <w:szCs w:val="18"/>
              </w:rPr>
              <w:t>.</w:t>
            </w:r>
          </w:p>
          <w:p w14:paraId="55DCD77D" w14:textId="77777777" w:rsidR="009E4350" w:rsidRPr="006725F0" w:rsidRDefault="009E4350">
            <w:pPr>
              <w:pStyle w:val="TableContents"/>
              <w:rPr>
                <w:rFonts w:ascii="Calibri" w:hAnsi="Calibri" w:cs="Calibri"/>
              </w:rPr>
            </w:pPr>
            <w:r w:rsidRPr="006725F0">
              <w:rPr>
                <w:rFonts w:ascii="Calibri" w:hAnsi="Calibri" w:cs="Calibri"/>
                <w:sz w:val="18"/>
                <w:szCs w:val="18"/>
              </w:rPr>
              <w:t xml:space="preserve">Option 1: Set to empty if </w:t>
            </w:r>
            <w:r w:rsidRPr="006725F0">
              <w:rPr>
                <w:rFonts w:ascii="Calibri" w:hAnsi="Calibri" w:cs="Calibri"/>
                <w:sz w:val="18"/>
                <w:szCs w:val="18"/>
                <w:shd w:val="clear" w:color="auto" w:fill="FFFF00"/>
              </w:rPr>
              <w:t>“</w:t>
            </w:r>
            <w:proofErr w:type="spellStart"/>
            <w:r w:rsidRPr="006725F0">
              <w:rPr>
                <w:rFonts w:ascii="Calibri" w:hAnsi="Calibri" w:cs="Calibri"/>
                <w:sz w:val="18"/>
                <w:szCs w:val="18"/>
                <w:shd w:val="clear" w:color="auto" w:fill="FFFF00"/>
              </w:rPr>
              <w:t>cognito_default</w:t>
            </w:r>
            <w:proofErr w:type="spellEnd"/>
            <w:r w:rsidRPr="006725F0">
              <w:rPr>
                <w:rFonts w:ascii="Calibri" w:hAnsi="Calibri" w:cs="Calibri"/>
                <w:sz w:val="18"/>
                <w:szCs w:val="18"/>
                <w:shd w:val="clear" w:color="auto" w:fill="FFFF00"/>
              </w:rPr>
              <w:t>”</w:t>
            </w:r>
            <w:r w:rsidRPr="006725F0">
              <w:rPr>
                <w:rFonts w:ascii="Calibri" w:hAnsi="Calibri" w:cs="Calibri"/>
                <w:sz w:val="18"/>
                <w:szCs w:val="18"/>
              </w:rPr>
              <w:t xml:space="preserve"> used</w:t>
            </w:r>
          </w:p>
          <w:p w14:paraId="1443AFE1" w14:textId="77777777" w:rsidR="009E4350" w:rsidRPr="006725F0" w:rsidRDefault="009E4350">
            <w:pPr>
              <w:pStyle w:val="TableContents"/>
              <w:rPr>
                <w:rFonts w:ascii="Calibri" w:hAnsi="Calibri" w:cs="Calibri"/>
              </w:rPr>
            </w:pPr>
            <w:r w:rsidRPr="006725F0">
              <w:rPr>
                <w:rFonts w:ascii="Calibri" w:hAnsi="Calibri" w:cs="Calibri"/>
                <w:sz w:val="18"/>
                <w:szCs w:val="18"/>
              </w:rPr>
              <w:t xml:space="preserve">Option 2: Set to valid email address if </w:t>
            </w:r>
            <w:r w:rsidRPr="006725F0">
              <w:rPr>
                <w:rFonts w:ascii="Calibri" w:hAnsi="Calibri" w:cs="Calibri"/>
                <w:b/>
                <w:bCs/>
                <w:sz w:val="18"/>
                <w:szCs w:val="18"/>
              </w:rPr>
              <w:t>“</w:t>
            </w:r>
            <w:r w:rsidRPr="006725F0">
              <w:rPr>
                <w:rFonts w:ascii="Calibri" w:hAnsi="Calibri" w:cs="Calibri"/>
                <w:sz w:val="18"/>
                <w:szCs w:val="18"/>
                <w:shd w:val="clear" w:color="auto" w:fill="FFFF00"/>
              </w:rPr>
              <w:t>developer</w:t>
            </w:r>
            <w:r w:rsidRPr="006725F0">
              <w:rPr>
                <w:rFonts w:ascii="Calibri" w:hAnsi="Calibri" w:cs="Calibri"/>
                <w:b/>
                <w:bCs/>
                <w:sz w:val="18"/>
                <w:szCs w:val="18"/>
              </w:rPr>
              <w:t>”</w:t>
            </w:r>
            <w:r w:rsidRPr="006725F0">
              <w:rPr>
                <w:rFonts w:ascii="Calibri" w:hAnsi="Calibri" w:cs="Calibri"/>
                <w:sz w:val="18"/>
                <w:szCs w:val="18"/>
              </w:rPr>
              <w:t xml:space="preserve"> used.</w:t>
            </w:r>
          </w:p>
          <w:p w14:paraId="03BEF993" w14:textId="77777777" w:rsidR="009E4350" w:rsidRPr="006725F0" w:rsidRDefault="009E4350">
            <w:pPr>
              <w:pStyle w:val="TableContents"/>
              <w:rPr>
                <w:rFonts w:ascii="Calibri" w:hAnsi="Calibri" w:cs="Calibri"/>
                <w:sz w:val="18"/>
                <w:szCs w:val="18"/>
              </w:rPr>
            </w:pPr>
          </w:p>
        </w:tc>
      </w:tr>
      <w:tr w:rsidR="009E4350" w:rsidRPr="006725F0" w14:paraId="189FBFA1" w14:textId="77777777" w:rsidTr="00DE74E6">
        <w:trPr>
          <w:trHeight w:val="536"/>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1741BD6"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13</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E5CBE1A"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userpool_email_source_arn</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6F5D1B8"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F7B7DCC" w14:textId="77777777" w:rsidR="009E4350" w:rsidRPr="006725F0" w:rsidRDefault="009E4350">
            <w:pPr>
              <w:pStyle w:val="TableContents"/>
              <w:rPr>
                <w:rFonts w:ascii="Calibri" w:hAnsi="Calibri" w:cs="Calibri"/>
              </w:rPr>
            </w:pPr>
            <w:proofErr w:type="spellStart"/>
            <w:proofErr w:type="gramStart"/>
            <w:r w:rsidRPr="006725F0">
              <w:rPr>
                <w:rFonts w:ascii="Calibri" w:hAnsi="Calibri" w:cs="Calibri"/>
                <w:sz w:val="18"/>
                <w:szCs w:val="18"/>
              </w:rPr>
              <w:t>arn:aws</w:t>
            </w:r>
            <w:proofErr w:type="gramEnd"/>
            <w:r w:rsidRPr="006725F0">
              <w:rPr>
                <w:rFonts w:ascii="Calibri" w:hAnsi="Calibri" w:cs="Calibri"/>
                <w:sz w:val="18"/>
                <w:szCs w:val="18"/>
              </w:rPr>
              <w:t>:ses</w:t>
            </w:r>
            <w:proofErr w:type="spellEnd"/>
            <w:r w:rsidRPr="006725F0">
              <w:rPr>
                <w:rFonts w:ascii="Calibri" w:hAnsi="Calibri" w:cs="Calibri"/>
                <w:sz w:val="18"/>
                <w:szCs w:val="18"/>
              </w:rPr>
              <w:t>:&lt;region&gt;:&lt;</w:t>
            </w:r>
            <w:proofErr w:type="spellStart"/>
            <w:r w:rsidRPr="006725F0">
              <w:rPr>
                <w:rFonts w:ascii="Calibri" w:hAnsi="Calibri" w:cs="Calibri"/>
                <w:sz w:val="18"/>
                <w:szCs w:val="18"/>
              </w:rPr>
              <w:t>acc_number</w:t>
            </w:r>
            <w:proofErr w:type="spellEnd"/>
            <w:r w:rsidRPr="006725F0">
              <w:rPr>
                <w:rFonts w:ascii="Calibri" w:hAnsi="Calibri" w:cs="Calibri"/>
                <w:sz w:val="18"/>
                <w:szCs w:val="18"/>
              </w:rPr>
              <w:t>&gt;:identity/&lt;</w:t>
            </w:r>
            <w:proofErr w:type="spellStart"/>
            <w:r w:rsidRPr="006725F0">
              <w:rPr>
                <w:rFonts w:ascii="Calibri" w:hAnsi="Calibri" w:cs="Calibri"/>
                <w:sz w:val="18"/>
                <w:szCs w:val="18"/>
              </w:rPr>
              <w:t>emailid</w:t>
            </w:r>
            <w:proofErr w:type="spellEnd"/>
            <w:r w:rsidRPr="006725F0">
              <w:rPr>
                <w:rFonts w:ascii="Calibri" w:hAnsi="Calibri" w:cs="Calibri"/>
                <w:sz w:val="18"/>
                <w:szCs w:val="18"/>
              </w:rPr>
              <w:t>&gt;</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F95E1FC" w14:textId="77777777" w:rsidR="009E4350" w:rsidRPr="006725F0" w:rsidRDefault="009E4350">
            <w:pPr>
              <w:pStyle w:val="TableContents"/>
              <w:rPr>
                <w:rFonts w:ascii="Calibri" w:hAnsi="Calibri" w:cs="Calibri"/>
              </w:rPr>
            </w:pPr>
            <w:r w:rsidRPr="006725F0">
              <w:rPr>
                <w:rFonts w:ascii="Calibri" w:hAnsi="Calibri" w:cs="Calibri"/>
                <w:sz w:val="18"/>
                <w:szCs w:val="18"/>
              </w:rPr>
              <w:t xml:space="preserve">ARN of the verified email address in SES. </w:t>
            </w:r>
          </w:p>
          <w:p w14:paraId="440B6972" w14:textId="77777777" w:rsidR="009E4350" w:rsidRPr="006725F0" w:rsidRDefault="009E4350">
            <w:pPr>
              <w:pStyle w:val="TableContents"/>
              <w:rPr>
                <w:rFonts w:ascii="Calibri" w:hAnsi="Calibri" w:cs="Calibri"/>
              </w:rPr>
            </w:pPr>
            <w:r w:rsidRPr="006725F0">
              <w:rPr>
                <w:rFonts w:ascii="Calibri" w:hAnsi="Calibri" w:cs="Calibri"/>
                <w:sz w:val="18"/>
                <w:szCs w:val="18"/>
              </w:rPr>
              <w:t>Option 1: Set to empty if “</w:t>
            </w:r>
            <w:proofErr w:type="spellStart"/>
            <w:r w:rsidRPr="006725F0">
              <w:rPr>
                <w:rFonts w:ascii="Calibri" w:hAnsi="Calibri" w:cs="Calibri"/>
                <w:sz w:val="18"/>
                <w:szCs w:val="18"/>
                <w:shd w:val="clear" w:color="auto" w:fill="FFFF00"/>
              </w:rPr>
              <w:t>cognito_default</w:t>
            </w:r>
            <w:proofErr w:type="spellEnd"/>
            <w:r w:rsidRPr="006725F0">
              <w:rPr>
                <w:rFonts w:ascii="Calibri" w:hAnsi="Calibri" w:cs="Calibri"/>
                <w:sz w:val="18"/>
                <w:szCs w:val="18"/>
              </w:rPr>
              <w:t>” used</w:t>
            </w:r>
          </w:p>
          <w:p w14:paraId="04D91FA5" w14:textId="77777777" w:rsidR="009E4350" w:rsidRPr="006725F0" w:rsidRDefault="009E4350">
            <w:pPr>
              <w:pStyle w:val="TableContents"/>
              <w:rPr>
                <w:rFonts w:ascii="Calibri" w:hAnsi="Calibri" w:cs="Calibri"/>
              </w:rPr>
            </w:pPr>
            <w:r w:rsidRPr="006725F0">
              <w:rPr>
                <w:rFonts w:ascii="Calibri" w:hAnsi="Calibri" w:cs="Calibri"/>
                <w:sz w:val="18"/>
                <w:szCs w:val="18"/>
              </w:rPr>
              <w:t>Option 2: Set to valid RN if “</w:t>
            </w:r>
            <w:r w:rsidRPr="006725F0">
              <w:rPr>
                <w:rFonts w:ascii="Calibri" w:hAnsi="Calibri" w:cs="Calibri"/>
                <w:sz w:val="18"/>
                <w:szCs w:val="18"/>
                <w:shd w:val="clear" w:color="auto" w:fill="FFFF00"/>
              </w:rPr>
              <w:t>developer</w:t>
            </w:r>
            <w:r w:rsidRPr="006725F0">
              <w:rPr>
                <w:rFonts w:ascii="Calibri" w:hAnsi="Calibri" w:cs="Calibri"/>
                <w:sz w:val="18"/>
                <w:szCs w:val="18"/>
              </w:rPr>
              <w:t xml:space="preserve">” used. </w:t>
            </w:r>
          </w:p>
        </w:tc>
      </w:tr>
      <w:tr w:rsidR="009E4350" w:rsidRPr="006725F0" w14:paraId="433038AD" w14:textId="77777777" w:rsidTr="00DE74E6">
        <w:trPr>
          <w:trHeight w:val="764"/>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387504A"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14</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92007B1"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app_cluster_map_users</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CD3DEDB" w14:textId="77777777" w:rsidR="009E4350" w:rsidRPr="006725F0" w:rsidRDefault="009E4350">
            <w:pPr>
              <w:pStyle w:val="TableContents"/>
              <w:rPr>
                <w:rFonts w:ascii="Calibri" w:hAnsi="Calibri" w:cs="Calibri"/>
              </w:rPr>
            </w:pPr>
            <w:r w:rsidRPr="006725F0">
              <w:rPr>
                <w:rFonts w:ascii="Calibri" w:hAnsi="Calibri" w:cs="Calibri"/>
                <w:sz w:val="18"/>
                <w:szCs w:val="18"/>
              </w:rPr>
              <w:t>list(any)</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7192AF7" w14:textId="77777777" w:rsidR="009E4350" w:rsidRPr="006725F0" w:rsidRDefault="009E4350">
            <w:pPr>
              <w:pStyle w:val="TableContents"/>
              <w:rPr>
                <w:rFonts w:ascii="Calibri" w:hAnsi="Calibri" w:cs="Calibri"/>
              </w:rPr>
            </w:pPr>
            <w:r w:rsidRPr="006725F0">
              <w:rPr>
                <w:rFonts w:ascii="Calibri" w:hAnsi="Calibri" w:cs="Calibri"/>
                <w:sz w:val="18"/>
                <w:szCs w:val="18"/>
              </w:rPr>
              <w:t>[“&lt;userarn1&gt;”</w:t>
            </w:r>
            <w:proofErr w:type="gramStart"/>
            <w:r w:rsidRPr="006725F0">
              <w:rPr>
                <w:rFonts w:ascii="Calibri" w:hAnsi="Calibri" w:cs="Calibri"/>
                <w:sz w:val="18"/>
                <w:szCs w:val="18"/>
              </w:rPr>
              <w:t>,”&lt;</w:t>
            </w:r>
            <w:proofErr w:type="gramEnd"/>
            <w:r w:rsidRPr="006725F0">
              <w:rPr>
                <w:rFonts w:ascii="Calibri" w:hAnsi="Calibri" w:cs="Calibri"/>
                <w:sz w:val="18"/>
                <w:szCs w:val="18"/>
              </w:rPr>
              <w:t xml:space="preserve">userarn2&gt;”] </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B91EA12" w14:textId="77777777" w:rsidR="009E4350" w:rsidRPr="006725F0" w:rsidRDefault="009E4350">
            <w:pPr>
              <w:pStyle w:val="TableContents"/>
              <w:rPr>
                <w:rFonts w:ascii="Calibri" w:hAnsi="Calibri" w:cs="Calibri"/>
              </w:rPr>
            </w:pPr>
            <w:r w:rsidRPr="006725F0">
              <w:rPr>
                <w:rFonts w:ascii="Calibri" w:hAnsi="Calibri" w:cs="Calibri"/>
                <w:sz w:val="18"/>
                <w:szCs w:val="18"/>
              </w:rPr>
              <w:t>List of IAM users ARN to allow EKS admin access</w:t>
            </w:r>
          </w:p>
          <w:p w14:paraId="57CD920C" w14:textId="77777777" w:rsidR="009E4350" w:rsidRPr="006725F0" w:rsidRDefault="009E4350">
            <w:pPr>
              <w:pStyle w:val="TableContents"/>
              <w:rPr>
                <w:rFonts w:ascii="Calibri" w:hAnsi="Calibri" w:cs="Calibri"/>
                <w:sz w:val="18"/>
                <w:szCs w:val="18"/>
              </w:rPr>
            </w:pPr>
            <w:r w:rsidRPr="006725F0">
              <w:rPr>
                <w:rFonts w:ascii="Calibri" w:hAnsi="Calibri" w:cs="Calibri"/>
                <w:b/>
                <w:bCs/>
                <w:sz w:val="18"/>
                <w:szCs w:val="18"/>
              </w:rPr>
              <w:t>Note</w:t>
            </w:r>
            <w:r w:rsidRPr="006725F0">
              <w:rPr>
                <w:rFonts w:ascii="Calibri" w:hAnsi="Calibri" w:cs="Calibri"/>
                <w:sz w:val="18"/>
                <w:szCs w:val="18"/>
              </w:rPr>
              <w:t>: This can be set to empty in secrets if not applicable.</w:t>
            </w:r>
            <w:r w:rsidR="006E409D" w:rsidRPr="006725F0">
              <w:rPr>
                <w:rFonts w:ascii="Calibri" w:hAnsi="Calibri" w:cs="Calibri"/>
                <w:sz w:val="18"/>
                <w:szCs w:val="18"/>
              </w:rPr>
              <w:t xml:space="preserve">  Empty is []</w:t>
            </w:r>
          </w:p>
          <w:p w14:paraId="0468CA94" w14:textId="77777777" w:rsidR="00642745" w:rsidRPr="006725F0" w:rsidRDefault="00642745">
            <w:pPr>
              <w:pStyle w:val="TableContents"/>
              <w:rPr>
                <w:rFonts w:ascii="Calibri" w:hAnsi="Calibri" w:cs="Calibri"/>
              </w:rPr>
            </w:pPr>
            <w:r w:rsidRPr="006725F0">
              <w:rPr>
                <w:rFonts w:ascii="Calibri" w:hAnsi="Calibri" w:cs="Calibri"/>
                <w:sz w:val="18"/>
                <w:szCs w:val="18"/>
              </w:rPr>
              <w:t>These users are created manually and must exist before referring to them.</w:t>
            </w:r>
          </w:p>
        </w:tc>
      </w:tr>
      <w:tr w:rsidR="009E4350" w:rsidRPr="006725F0" w14:paraId="5F84CCFF" w14:textId="77777777" w:rsidTr="00DE74E6">
        <w:trPr>
          <w:trHeight w:val="764"/>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BFB256F"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15</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CD7CBF8"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blk_cluster_map_users</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DB8CF38" w14:textId="77777777" w:rsidR="009E4350" w:rsidRPr="006725F0" w:rsidRDefault="009E4350">
            <w:pPr>
              <w:pStyle w:val="TableContents"/>
              <w:rPr>
                <w:rFonts w:ascii="Calibri" w:hAnsi="Calibri" w:cs="Calibri"/>
              </w:rPr>
            </w:pPr>
            <w:r w:rsidRPr="006725F0">
              <w:rPr>
                <w:rFonts w:ascii="Calibri" w:hAnsi="Calibri" w:cs="Calibri"/>
                <w:sz w:val="18"/>
                <w:szCs w:val="18"/>
              </w:rPr>
              <w:t>list(any)</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5F2874A" w14:textId="77777777" w:rsidR="009E4350" w:rsidRPr="006725F0" w:rsidRDefault="009E4350">
            <w:pPr>
              <w:pStyle w:val="TableContents"/>
              <w:rPr>
                <w:rFonts w:ascii="Calibri" w:hAnsi="Calibri" w:cs="Calibri"/>
              </w:rPr>
            </w:pPr>
            <w:r w:rsidRPr="006725F0">
              <w:rPr>
                <w:rFonts w:ascii="Calibri" w:hAnsi="Calibri" w:cs="Calibri"/>
                <w:sz w:val="18"/>
                <w:szCs w:val="18"/>
              </w:rPr>
              <w:t>[“&lt;userarn1&gt;”</w:t>
            </w:r>
            <w:proofErr w:type="gramStart"/>
            <w:r w:rsidRPr="006725F0">
              <w:rPr>
                <w:rFonts w:ascii="Calibri" w:hAnsi="Calibri" w:cs="Calibri"/>
                <w:sz w:val="18"/>
                <w:szCs w:val="18"/>
              </w:rPr>
              <w:t>,”&lt;</w:t>
            </w:r>
            <w:proofErr w:type="gramEnd"/>
            <w:r w:rsidRPr="006725F0">
              <w:rPr>
                <w:rFonts w:ascii="Calibri" w:hAnsi="Calibri" w:cs="Calibri"/>
                <w:sz w:val="18"/>
                <w:szCs w:val="18"/>
              </w:rPr>
              <w:t xml:space="preserve">userarn2&gt;”] </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43CE399" w14:textId="77777777" w:rsidR="009E4350" w:rsidRPr="006725F0" w:rsidRDefault="009E4350">
            <w:pPr>
              <w:pStyle w:val="TableContents"/>
              <w:rPr>
                <w:rFonts w:ascii="Calibri" w:hAnsi="Calibri" w:cs="Calibri"/>
              </w:rPr>
            </w:pPr>
            <w:r w:rsidRPr="006725F0">
              <w:rPr>
                <w:rFonts w:ascii="Calibri" w:hAnsi="Calibri" w:cs="Calibri"/>
                <w:sz w:val="18"/>
                <w:szCs w:val="18"/>
              </w:rPr>
              <w:t>List of IAM users ARN to allow EKS admin access</w:t>
            </w:r>
          </w:p>
          <w:p w14:paraId="7EF42385" w14:textId="77777777" w:rsidR="009E4350" w:rsidRPr="006725F0" w:rsidRDefault="009E4350">
            <w:pPr>
              <w:pStyle w:val="TableContents"/>
              <w:rPr>
                <w:rFonts w:ascii="Calibri" w:hAnsi="Calibri" w:cs="Calibri"/>
                <w:sz w:val="18"/>
                <w:szCs w:val="18"/>
              </w:rPr>
            </w:pPr>
            <w:r w:rsidRPr="006725F0">
              <w:rPr>
                <w:rFonts w:ascii="Calibri" w:hAnsi="Calibri" w:cs="Calibri"/>
                <w:b/>
                <w:bCs/>
                <w:sz w:val="18"/>
                <w:szCs w:val="18"/>
              </w:rPr>
              <w:t>Note</w:t>
            </w:r>
            <w:r w:rsidRPr="006725F0">
              <w:rPr>
                <w:rFonts w:ascii="Calibri" w:hAnsi="Calibri" w:cs="Calibri"/>
                <w:sz w:val="18"/>
                <w:szCs w:val="18"/>
              </w:rPr>
              <w:t>: This can be set to empty in secrets if not applicable.</w:t>
            </w:r>
          </w:p>
          <w:p w14:paraId="77039555" w14:textId="77777777" w:rsidR="00642745" w:rsidRPr="006725F0" w:rsidRDefault="00642745">
            <w:pPr>
              <w:pStyle w:val="TableContents"/>
              <w:rPr>
                <w:rFonts w:ascii="Calibri" w:hAnsi="Calibri" w:cs="Calibri"/>
              </w:rPr>
            </w:pPr>
            <w:r w:rsidRPr="006725F0">
              <w:rPr>
                <w:rFonts w:ascii="Calibri" w:hAnsi="Calibri" w:cs="Calibri"/>
                <w:sz w:val="18"/>
                <w:szCs w:val="18"/>
              </w:rPr>
              <w:t>These roles are created manually and must exist before referring to them.</w:t>
            </w:r>
          </w:p>
        </w:tc>
      </w:tr>
      <w:tr w:rsidR="009E4350" w:rsidRPr="006725F0" w14:paraId="62E2948A" w14:textId="77777777" w:rsidTr="00DE74E6">
        <w:trPr>
          <w:trHeight w:val="764"/>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4B93ADE"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16</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113FD29"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app_cluster_map_roles</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6E3F5AD" w14:textId="77777777" w:rsidR="009E4350" w:rsidRPr="006725F0" w:rsidRDefault="009E4350">
            <w:pPr>
              <w:pStyle w:val="TableContents"/>
              <w:rPr>
                <w:rFonts w:ascii="Calibri" w:hAnsi="Calibri" w:cs="Calibri"/>
              </w:rPr>
            </w:pPr>
            <w:r w:rsidRPr="006725F0">
              <w:rPr>
                <w:rFonts w:ascii="Calibri" w:hAnsi="Calibri" w:cs="Calibri"/>
                <w:sz w:val="18"/>
                <w:szCs w:val="18"/>
              </w:rPr>
              <w:t>list(any)</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25490E9" w14:textId="77777777" w:rsidR="009E4350" w:rsidRPr="006725F0" w:rsidRDefault="009E4350">
            <w:pPr>
              <w:pStyle w:val="TableContents"/>
              <w:rPr>
                <w:rFonts w:ascii="Calibri" w:hAnsi="Calibri" w:cs="Calibri"/>
              </w:rPr>
            </w:pPr>
            <w:r w:rsidRPr="006725F0">
              <w:rPr>
                <w:rFonts w:ascii="Calibri" w:hAnsi="Calibri" w:cs="Calibri"/>
                <w:sz w:val="18"/>
                <w:szCs w:val="18"/>
              </w:rPr>
              <w:t>[“&lt;rolearn1&gt;”</w:t>
            </w:r>
            <w:proofErr w:type="gramStart"/>
            <w:r w:rsidRPr="006725F0">
              <w:rPr>
                <w:rFonts w:ascii="Calibri" w:hAnsi="Calibri" w:cs="Calibri"/>
                <w:sz w:val="18"/>
                <w:szCs w:val="18"/>
              </w:rPr>
              <w:t>,”&lt;</w:t>
            </w:r>
            <w:proofErr w:type="gramEnd"/>
            <w:r w:rsidRPr="006725F0">
              <w:rPr>
                <w:rFonts w:ascii="Calibri" w:hAnsi="Calibri" w:cs="Calibri"/>
                <w:sz w:val="18"/>
                <w:szCs w:val="18"/>
              </w:rPr>
              <w:t>rolearn2&gt;”]</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1483B26" w14:textId="77777777" w:rsidR="009E4350" w:rsidRPr="006725F0" w:rsidRDefault="009E4350">
            <w:pPr>
              <w:pStyle w:val="TableContents"/>
              <w:rPr>
                <w:rFonts w:ascii="Calibri" w:hAnsi="Calibri" w:cs="Calibri"/>
              </w:rPr>
            </w:pPr>
            <w:r w:rsidRPr="006725F0">
              <w:rPr>
                <w:rFonts w:ascii="Calibri" w:hAnsi="Calibri" w:cs="Calibri"/>
                <w:sz w:val="18"/>
                <w:szCs w:val="18"/>
              </w:rPr>
              <w:t>List of IAM roles ARN to allow EKS admin access</w:t>
            </w:r>
          </w:p>
          <w:p w14:paraId="3B11E810" w14:textId="77777777" w:rsidR="009E4350" w:rsidRPr="006725F0" w:rsidRDefault="009E4350">
            <w:pPr>
              <w:pStyle w:val="TableContents"/>
              <w:rPr>
                <w:rFonts w:ascii="Calibri" w:hAnsi="Calibri" w:cs="Calibri"/>
                <w:sz w:val="18"/>
                <w:szCs w:val="18"/>
              </w:rPr>
            </w:pPr>
            <w:r w:rsidRPr="006725F0">
              <w:rPr>
                <w:rFonts w:ascii="Calibri" w:hAnsi="Calibri" w:cs="Calibri"/>
                <w:b/>
                <w:bCs/>
                <w:sz w:val="18"/>
                <w:szCs w:val="18"/>
              </w:rPr>
              <w:t>Note</w:t>
            </w:r>
            <w:r w:rsidRPr="006725F0">
              <w:rPr>
                <w:rFonts w:ascii="Calibri" w:hAnsi="Calibri" w:cs="Calibri"/>
                <w:sz w:val="18"/>
                <w:szCs w:val="18"/>
              </w:rPr>
              <w:t>: This can be set to empty in secrets if not applicable.</w:t>
            </w:r>
          </w:p>
          <w:p w14:paraId="39007DB0" w14:textId="77777777" w:rsidR="00642745" w:rsidRPr="006725F0" w:rsidRDefault="00642745">
            <w:pPr>
              <w:pStyle w:val="TableContents"/>
              <w:rPr>
                <w:rFonts w:ascii="Calibri" w:hAnsi="Calibri" w:cs="Calibri"/>
              </w:rPr>
            </w:pPr>
            <w:r w:rsidRPr="006725F0">
              <w:rPr>
                <w:rFonts w:ascii="Calibri" w:hAnsi="Calibri" w:cs="Calibri"/>
                <w:sz w:val="18"/>
                <w:szCs w:val="18"/>
              </w:rPr>
              <w:lastRenderedPageBreak/>
              <w:t>These roles are created manually and must exist before referring to them.</w:t>
            </w:r>
          </w:p>
        </w:tc>
      </w:tr>
      <w:tr w:rsidR="009E4350" w:rsidRPr="006725F0" w14:paraId="73277DFD" w14:textId="77777777" w:rsidTr="00DE74E6">
        <w:trPr>
          <w:trHeight w:val="764"/>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969568A"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lastRenderedPageBreak/>
              <w:t>17</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929AEE5"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blk_cluster_map_roles</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F275AF6" w14:textId="77777777" w:rsidR="009E4350" w:rsidRPr="006725F0" w:rsidRDefault="009E4350">
            <w:pPr>
              <w:pStyle w:val="TableContents"/>
              <w:rPr>
                <w:rFonts w:ascii="Calibri" w:hAnsi="Calibri" w:cs="Calibri"/>
              </w:rPr>
            </w:pPr>
            <w:r w:rsidRPr="006725F0">
              <w:rPr>
                <w:rFonts w:ascii="Calibri" w:hAnsi="Calibri" w:cs="Calibri"/>
                <w:sz w:val="18"/>
                <w:szCs w:val="18"/>
              </w:rPr>
              <w:t>list(any)</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3D96C0F" w14:textId="77777777" w:rsidR="009E4350" w:rsidRPr="006725F0" w:rsidRDefault="009E4350">
            <w:pPr>
              <w:pStyle w:val="TableContents"/>
              <w:rPr>
                <w:rFonts w:ascii="Calibri" w:hAnsi="Calibri" w:cs="Calibri"/>
              </w:rPr>
            </w:pPr>
            <w:r w:rsidRPr="006725F0">
              <w:rPr>
                <w:rFonts w:ascii="Calibri" w:hAnsi="Calibri" w:cs="Calibri"/>
                <w:sz w:val="18"/>
                <w:szCs w:val="18"/>
              </w:rPr>
              <w:t>[“&lt;rolearn1&gt;”</w:t>
            </w:r>
            <w:proofErr w:type="gramStart"/>
            <w:r w:rsidRPr="006725F0">
              <w:rPr>
                <w:rFonts w:ascii="Calibri" w:hAnsi="Calibri" w:cs="Calibri"/>
                <w:sz w:val="18"/>
                <w:szCs w:val="18"/>
              </w:rPr>
              <w:t>,”&lt;</w:t>
            </w:r>
            <w:proofErr w:type="gramEnd"/>
            <w:r w:rsidRPr="006725F0">
              <w:rPr>
                <w:rFonts w:ascii="Calibri" w:hAnsi="Calibri" w:cs="Calibri"/>
                <w:sz w:val="18"/>
                <w:szCs w:val="18"/>
              </w:rPr>
              <w:t xml:space="preserve">rolearn2&gt;”] </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7132303" w14:textId="77777777" w:rsidR="009E4350" w:rsidRPr="006725F0" w:rsidRDefault="009E4350">
            <w:pPr>
              <w:pStyle w:val="TableContents"/>
              <w:rPr>
                <w:rFonts w:ascii="Calibri" w:hAnsi="Calibri" w:cs="Calibri"/>
              </w:rPr>
            </w:pPr>
            <w:r w:rsidRPr="006725F0">
              <w:rPr>
                <w:rFonts w:ascii="Calibri" w:hAnsi="Calibri" w:cs="Calibri"/>
                <w:sz w:val="18"/>
                <w:szCs w:val="18"/>
              </w:rPr>
              <w:t>List of IAM roles ARN to allow EKS admin access</w:t>
            </w:r>
          </w:p>
          <w:p w14:paraId="44330055" w14:textId="77777777" w:rsidR="009E4350" w:rsidRPr="006725F0" w:rsidRDefault="009E4350">
            <w:pPr>
              <w:pStyle w:val="TableContents"/>
              <w:rPr>
                <w:rFonts w:ascii="Calibri" w:hAnsi="Calibri" w:cs="Calibri"/>
                <w:sz w:val="18"/>
                <w:szCs w:val="18"/>
              </w:rPr>
            </w:pPr>
            <w:r w:rsidRPr="006725F0">
              <w:rPr>
                <w:rFonts w:ascii="Calibri" w:hAnsi="Calibri" w:cs="Calibri"/>
                <w:b/>
                <w:bCs/>
                <w:sz w:val="18"/>
                <w:szCs w:val="18"/>
              </w:rPr>
              <w:t>Note</w:t>
            </w:r>
            <w:r w:rsidRPr="006725F0">
              <w:rPr>
                <w:rFonts w:ascii="Calibri" w:hAnsi="Calibri" w:cs="Calibri"/>
                <w:sz w:val="18"/>
                <w:szCs w:val="18"/>
              </w:rPr>
              <w:t>: This can be set to empty in secrets if not applicable.</w:t>
            </w:r>
          </w:p>
          <w:p w14:paraId="73A09956" w14:textId="77777777" w:rsidR="00642745" w:rsidRPr="006725F0" w:rsidRDefault="00642745">
            <w:pPr>
              <w:pStyle w:val="TableContents"/>
              <w:rPr>
                <w:rFonts w:ascii="Calibri" w:hAnsi="Calibri" w:cs="Calibri"/>
              </w:rPr>
            </w:pPr>
            <w:r w:rsidRPr="006725F0">
              <w:rPr>
                <w:rFonts w:ascii="Calibri" w:hAnsi="Calibri" w:cs="Calibri"/>
                <w:sz w:val="18"/>
                <w:szCs w:val="18"/>
              </w:rPr>
              <w:t>These roles are created manually and must exist before referring to them.</w:t>
            </w:r>
          </w:p>
        </w:tc>
      </w:tr>
      <w:tr w:rsidR="009E4350" w:rsidRPr="006725F0" w14:paraId="4ACDF0F4" w14:textId="77777777" w:rsidTr="00DE74E6">
        <w:trPr>
          <w:trHeight w:val="764"/>
          <w:jc w:val="center"/>
        </w:trPr>
        <w:tc>
          <w:tcPr>
            <w:tcW w:w="624" w:type="dxa"/>
            <w:tcBorders>
              <w:left w:val="single" w:sz="1" w:space="0" w:color="000000"/>
              <w:bottom w:val="single" w:sz="1" w:space="0" w:color="000000"/>
              <w:right w:val="single" w:sz="1" w:space="0" w:color="000000"/>
            </w:tcBorders>
            <w:shd w:val="clear" w:color="auto" w:fill="auto"/>
            <w:vAlign w:val="center"/>
          </w:tcPr>
          <w:p w14:paraId="4D193597"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18</w:t>
            </w:r>
          </w:p>
        </w:tc>
        <w:tc>
          <w:tcPr>
            <w:tcW w:w="2796" w:type="dxa"/>
            <w:tcBorders>
              <w:left w:val="single" w:sz="1" w:space="0" w:color="000000"/>
              <w:bottom w:val="single" w:sz="1" w:space="0" w:color="000000"/>
              <w:right w:val="single" w:sz="1" w:space="0" w:color="000000"/>
            </w:tcBorders>
            <w:shd w:val="clear" w:color="auto" w:fill="auto"/>
            <w:vAlign w:val="center"/>
          </w:tcPr>
          <w:p w14:paraId="5B29C43C"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aws_input_bucket</w:t>
            </w:r>
            <w:proofErr w:type="spellEnd"/>
          </w:p>
        </w:tc>
        <w:tc>
          <w:tcPr>
            <w:tcW w:w="900" w:type="dxa"/>
            <w:tcBorders>
              <w:left w:val="single" w:sz="1" w:space="0" w:color="000000"/>
              <w:bottom w:val="single" w:sz="1" w:space="0" w:color="000000"/>
              <w:right w:val="single" w:sz="1" w:space="0" w:color="000000"/>
            </w:tcBorders>
            <w:shd w:val="clear" w:color="auto" w:fill="auto"/>
            <w:vAlign w:val="center"/>
          </w:tcPr>
          <w:p w14:paraId="6C5A1E97"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left w:val="single" w:sz="1" w:space="0" w:color="000000"/>
              <w:bottom w:val="single" w:sz="1" w:space="0" w:color="000000"/>
              <w:right w:val="single" w:sz="1" w:space="0" w:color="000000"/>
            </w:tcBorders>
            <w:shd w:val="clear" w:color="auto" w:fill="auto"/>
            <w:vAlign w:val="center"/>
          </w:tcPr>
          <w:p w14:paraId="58547D2B" w14:textId="77777777" w:rsidR="009E4350" w:rsidRPr="006725F0" w:rsidRDefault="009E4350">
            <w:pPr>
              <w:pStyle w:val="TableContents"/>
              <w:rPr>
                <w:rFonts w:ascii="Calibri" w:hAnsi="Calibri" w:cs="Calibri"/>
              </w:rPr>
            </w:pPr>
            <w:r w:rsidRPr="006725F0">
              <w:rPr>
                <w:rFonts w:ascii="Calibri" w:hAnsi="Calibri" w:cs="Calibri"/>
                <w:sz w:val="18"/>
                <w:szCs w:val="18"/>
              </w:rPr>
              <w:t>&lt;s3_bucket_name&gt;</w:t>
            </w:r>
          </w:p>
        </w:tc>
        <w:tc>
          <w:tcPr>
            <w:tcW w:w="2724" w:type="dxa"/>
            <w:tcBorders>
              <w:left w:val="single" w:sz="1" w:space="0" w:color="000000"/>
              <w:bottom w:val="single" w:sz="1" w:space="0" w:color="000000"/>
              <w:right w:val="single" w:sz="1" w:space="0" w:color="000000"/>
            </w:tcBorders>
            <w:shd w:val="clear" w:color="auto" w:fill="auto"/>
            <w:vAlign w:val="center"/>
          </w:tcPr>
          <w:p w14:paraId="3C52AD44" w14:textId="77777777" w:rsidR="009E4350" w:rsidRPr="006725F0" w:rsidRDefault="009E4350">
            <w:pPr>
              <w:pStyle w:val="TableContents"/>
              <w:rPr>
                <w:rFonts w:ascii="Calibri" w:hAnsi="Calibri" w:cs="Calibri"/>
              </w:rPr>
            </w:pPr>
            <w:r w:rsidRPr="006725F0">
              <w:rPr>
                <w:rFonts w:ascii="Calibri" w:hAnsi="Calibri" w:cs="Calibri"/>
                <w:sz w:val="18"/>
                <w:szCs w:val="18"/>
              </w:rPr>
              <w:t xml:space="preserve">Name of the S3 bucket which will have terraform </w:t>
            </w:r>
            <w:r w:rsidR="00C747F4" w:rsidRPr="006725F0">
              <w:rPr>
                <w:rFonts w:ascii="Calibri" w:hAnsi="Calibri" w:cs="Calibri"/>
                <w:sz w:val="18"/>
                <w:szCs w:val="18"/>
              </w:rPr>
              <w:t>input</w:t>
            </w:r>
            <w:r w:rsidRPr="006725F0">
              <w:rPr>
                <w:rFonts w:ascii="Calibri" w:hAnsi="Calibri" w:cs="Calibri"/>
                <w:sz w:val="18"/>
                <w:szCs w:val="18"/>
              </w:rPr>
              <w:t xml:space="preserve"> files</w:t>
            </w:r>
            <w:r w:rsidR="00A36A45" w:rsidRPr="006725F0">
              <w:rPr>
                <w:rFonts w:ascii="Calibri" w:hAnsi="Calibri" w:cs="Calibri"/>
                <w:sz w:val="18"/>
                <w:szCs w:val="18"/>
              </w:rPr>
              <w:t xml:space="preserve"> NOTE: does it need the quotes?</w:t>
            </w:r>
          </w:p>
        </w:tc>
      </w:tr>
    </w:tbl>
    <w:p w14:paraId="59A1A604" w14:textId="77777777" w:rsidR="009E4350" w:rsidRPr="006725F0" w:rsidRDefault="00176F81" w:rsidP="00CE4C93">
      <w:pPr>
        <w:pStyle w:val="Heading1"/>
        <w:rPr>
          <w:rFonts w:ascii="Calibri" w:eastAsia="Times New Roman" w:hAnsi="Calibri" w:cs="Calibri"/>
          <w:color w:val="2F5496"/>
          <w:sz w:val="32"/>
          <w:szCs w:val="32"/>
          <w:lang w:val="en-MY" w:eastAsia="en-US" w:bidi="ar-SA"/>
        </w:rPr>
      </w:pPr>
      <w:r w:rsidRPr="006725F0">
        <w:rPr>
          <w:rFonts w:ascii="Calibri" w:hAnsi="Calibri" w:cs="Calibri"/>
        </w:rPr>
        <w:lastRenderedPageBreak/>
        <w:br w:type="page"/>
      </w:r>
      <w:bookmarkStart w:id="44" w:name="_Toc86222656"/>
      <w:bookmarkStart w:id="45" w:name="_Toc86913745"/>
      <w:r w:rsidR="009E4350" w:rsidRPr="006725F0">
        <w:rPr>
          <w:rFonts w:ascii="Calibri" w:eastAsia="Times New Roman" w:hAnsi="Calibri" w:cs="Calibri"/>
          <w:color w:val="2F5496"/>
          <w:sz w:val="32"/>
          <w:szCs w:val="32"/>
          <w:lang w:val="en-MY" w:eastAsia="en-US" w:bidi="ar-SA"/>
        </w:rPr>
        <w:lastRenderedPageBreak/>
        <w:t>Prepare pipeline and submit</w:t>
      </w:r>
      <w:bookmarkEnd w:id="44"/>
      <w:bookmarkEnd w:id="45"/>
    </w:p>
    <w:p w14:paraId="296ADE71" w14:textId="77777777" w:rsidR="00EA2AFC" w:rsidRPr="006725F0" w:rsidRDefault="00EA2AFC" w:rsidP="00EA2AFC">
      <w:pPr>
        <w:pStyle w:val="LO-normal1"/>
        <w:rPr>
          <w:rFonts w:ascii="Calibri" w:hAnsi="Calibri" w:cs="Calibri"/>
          <w:lang w:val="en-MY" w:eastAsia="en-US" w:bidi="ar-SA"/>
        </w:rPr>
      </w:pPr>
    </w:p>
    <w:p w14:paraId="03E4599D" w14:textId="77777777" w:rsidR="00EA2AFC" w:rsidRPr="006725F0" w:rsidRDefault="00EA2AFC" w:rsidP="00EA2AF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The resources required for a node are provisioned using two GitHub actions pipeline as </w:t>
      </w:r>
      <w:r w:rsidR="00FA18F5" w:rsidRPr="006725F0">
        <w:rPr>
          <w:rFonts w:ascii="Calibri" w:hAnsi="Calibri" w:cs="Calibri"/>
          <w:sz w:val="20"/>
          <w:szCs w:val="20"/>
          <w:lang w:val="en-MY" w:eastAsia="en-US" w:bidi="ar-SA"/>
        </w:rPr>
        <w:t xml:space="preserve">described </w:t>
      </w:r>
      <w:r w:rsidRPr="006725F0">
        <w:rPr>
          <w:rFonts w:ascii="Calibri" w:hAnsi="Calibri" w:cs="Calibri"/>
          <w:sz w:val="20"/>
          <w:szCs w:val="20"/>
          <w:lang w:val="en-MY" w:eastAsia="en-US" w:bidi="ar-SA"/>
        </w:rPr>
        <w:t xml:space="preserve">below. </w:t>
      </w:r>
    </w:p>
    <w:p w14:paraId="6A4E973A" w14:textId="77777777" w:rsidR="00523C04" w:rsidRPr="006725F0" w:rsidRDefault="00523C04">
      <w:pPr>
        <w:pStyle w:val="LO-normal1"/>
        <w:rPr>
          <w:rFonts w:ascii="Calibri" w:hAnsi="Calibri" w:cs="Calibri"/>
          <w:sz w:val="20"/>
          <w:szCs w:val="20"/>
        </w:rPr>
      </w:pPr>
    </w:p>
    <w:p w14:paraId="640C78F0" w14:textId="77777777" w:rsidR="00523C04" w:rsidRPr="006725F0" w:rsidRDefault="00523C04">
      <w:pPr>
        <w:pStyle w:val="LO-normal1"/>
        <w:rPr>
          <w:rFonts w:ascii="Calibri" w:hAnsi="Calibri" w:cs="Calibri"/>
          <w:sz w:val="20"/>
          <w:szCs w:val="20"/>
        </w:rPr>
      </w:pPr>
      <w:r w:rsidRPr="006725F0">
        <w:rPr>
          <w:rFonts w:ascii="Calibri" w:hAnsi="Calibri" w:cs="Calibri"/>
          <w:sz w:val="20"/>
          <w:szCs w:val="20"/>
        </w:rPr>
        <w:t>1. A GitHub actions pipeline to provision core AWS resources</w:t>
      </w:r>
      <w:r w:rsidR="00933A85" w:rsidRPr="006725F0">
        <w:rPr>
          <w:rFonts w:ascii="Calibri" w:hAnsi="Calibri" w:cs="Calibri"/>
          <w:sz w:val="20"/>
          <w:szCs w:val="20"/>
        </w:rPr>
        <w:t xml:space="preserve">. </w:t>
      </w:r>
    </w:p>
    <w:p w14:paraId="4D888C78" w14:textId="77777777" w:rsidR="00523C04" w:rsidRPr="006725F0" w:rsidRDefault="00523C04">
      <w:pPr>
        <w:pStyle w:val="LO-normal1"/>
        <w:rPr>
          <w:rFonts w:ascii="Calibri" w:hAnsi="Calibri" w:cs="Calibri"/>
          <w:sz w:val="20"/>
          <w:szCs w:val="20"/>
        </w:rPr>
      </w:pPr>
      <w:r w:rsidRPr="006725F0">
        <w:rPr>
          <w:rFonts w:ascii="Calibri" w:hAnsi="Calibri" w:cs="Calibri"/>
          <w:sz w:val="20"/>
          <w:szCs w:val="20"/>
        </w:rPr>
        <w:t>2. A GitHub actions pipeline to provision core Kubernetes resources and relevant Route53 hosted zones setup</w:t>
      </w:r>
    </w:p>
    <w:p w14:paraId="0A81A60C" w14:textId="77777777" w:rsidR="008168BF" w:rsidRPr="006725F0" w:rsidRDefault="008168BF">
      <w:pPr>
        <w:pStyle w:val="LO-normal1"/>
        <w:rPr>
          <w:rFonts w:ascii="Calibri" w:hAnsi="Calibri" w:cs="Calibri"/>
          <w:sz w:val="20"/>
          <w:szCs w:val="20"/>
        </w:rPr>
      </w:pPr>
    </w:p>
    <w:p w14:paraId="2ACBD4A8" w14:textId="77777777" w:rsidR="008168BF" w:rsidRPr="006725F0" w:rsidRDefault="008168BF">
      <w:pPr>
        <w:pStyle w:val="LO-normal1"/>
        <w:rPr>
          <w:rFonts w:ascii="Calibri" w:hAnsi="Calibri" w:cs="Calibri"/>
          <w:sz w:val="20"/>
          <w:szCs w:val="20"/>
        </w:rPr>
      </w:pPr>
      <w:r w:rsidRPr="006725F0">
        <w:rPr>
          <w:rFonts w:ascii="Calibri" w:hAnsi="Calibri" w:cs="Calibri"/>
          <w:b/>
          <w:bCs/>
          <w:sz w:val="20"/>
          <w:szCs w:val="20"/>
        </w:rPr>
        <w:t>Note</w:t>
      </w:r>
      <w:r w:rsidRPr="006725F0">
        <w:rPr>
          <w:rFonts w:ascii="Calibri" w:hAnsi="Calibri" w:cs="Calibri"/>
          <w:sz w:val="20"/>
          <w:szCs w:val="20"/>
        </w:rPr>
        <w:t xml:space="preserve">: The second pipeline </w:t>
      </w:r>
      <w:r w:rsidR="00733D89" w:rsidRPr="006725F0">
        <w:rPr>
          <w:rFonts w:ascii="Calibri" w:hAnsi="Calibri" w:cs="Calibri"/>
          <w:sz w:val="20"/>
          <w:szCs w:val="20"/>
        </w:rPr>
        <w:t>is dependent</w:t>
      </w:r>
      <w:r w:rsidRPr="006725F0">
        <w:rPr>
          <w:rFonts w:ascii="Calibri" w:hAnsi="Calibri" w:cs="Calibri"/>
          <w:sz w:val="20"/>
          <w:szCs w:val="20"/>
        </w:rPr>
        <w:t xml:space="preserve"> </w:t>
      </w:r>
      <w:r w:rsidR="00733D89" w:rsidRPr="006725F0">
        <w:rPr>
          <w:rFonts w:ascii="Calibri" w:hAnsi="Calibri" w:cs="Calibri"/>
          <w:sz w:val="20"/>
          <w:szCs w:val="20"/>
        </w:rPr>
        <w:t>on the first</w:t>
      </w:r>
      <w:r w:rsidRPr="006725F0">
        <w:rPr>
          <w:rFonts w:ascii="Calibri" w:hAnsi="Calibri" w:cs="Calibri"/>
          <w:sz w:val="20"/>
          <w:szCs w:val="20"/>
        </w:rPr>
        <w:t xml:space="preserve"> pipeline and hence </w:t>
      </w:r>
      <w:r w:rsidR="00733D89" w:rsidRPr="006725F0">
        <w:rPr>
          <w:rFonts w:ascii="Calibri" w:hAnsi="Calibri" w:cs="Calibri"/>
          <w:sz w:val="20"/>
          <w:szCs w:val="20"/>
        </w:rPr>
        <w:t xml:space="preserve">the </w:t>
      </w:r>
      <w:r w:rsidRPr="006725F0">
        <w:rPr>
          <w:rFonts w:ascii="Calibri" w:hAnsi="Calibri" w:cs="Calibri"/>
          <w:sz w:val="20"/>
          <w:szCs w:val="20"/>
        </w:rPr>
        <w:t>first pipeline needs to be executed and it should provision all AWS resources successfully before execut</w:t>
      </w:r>
      <w:r w:rsidR="00733D89" w:rsidRPr="006725F0">
        <w:rPr>
          <w:rFonts w:ascii="Calibri" w:hAnsi="Calibri" w:cs="Calibri"/>
          <w:sz w:val="20"/>
          <w:szCs w:val="20"/>
        </w:rPr>
        <w:t>ing</w:t>
      </w:r>
      <w:r w:rsidRPr="006725F0">
        <w:rPr>
          <w:rFonts w:ascii="Calibri" w:hAnsi="Calibri" w:cs="Calibri"/>
          <w:sz w:val="20"/>
          <w:szCs w:val="20"/>
        </w:rPr>
        <w:t xml:space="preserve"> the second pipeline. </w:t>
      </w:r>
    </w:p>
    <w:p w14:paraId="68A9F0A5" w14:textId="77777777" w:rsidR="00EA2AFC" w:rsidRPr="006725F0" w:rsidRDefault="00EA2AFC">
      <w:pPr>
        <w:pStyle w:val="LO-normal1"/>
        <w:rPr>
          <w:rFonts w:ascii="Calibri" w:hAnsi="Calibri" w:cs="Calibri"/>
          <w:sz w:val="20"/>
          <w:szCs w:val="20"/>
        </w:rPr>
      </w:pPr>
    </w:p>
    <w:p w14:paraId="5A81CBF2" w14:textId="77777777" w:rsidR="008168BF" w:rsidRPr="006725F0" w:rsidRDefault="008168BF">
      <w:pPr>
        <w:pStyle w:val="LO-normal1"/>
        <w:rPr>
          <w:rFonts w:ascii="Calibri" w:hAnsi="Calibri" w:cs="Calibri"/>
          <w:sz w:val="20"/>
          <w:szCs w:val="20"/>
        </w:rPr>
      </w:pPr>
      <w:r w:rsidRPr="006725F0">
        <w:rPr>
          <w:rFonts w:ascii="Calibri" w:hAnsi="Calibri" w:cs="Calibri"/>
          <w:sz w:val="20"/>
          <w:szCs w:val="20"/>
        </w:rPr>
        <w:t>The first pipeline is used to provision all the base core AWS resources including Kubernetes cluster</w:t>
      </w:r>
      <w:r w:rsidR="00132607" w:rsidRPr="006725F0">
        <w:rPr>
          <w:rFonts w:ascii="Calibri" w:hAnsi="Calibri" w:cs="Calibri"/>
          <w:sz w:val="20"/>
          <w:szCs w:val="20"/>
        </w:rPr>
        <w:t>s</w:t>
      </w:r>
      <w:r w:rsidRPr="006725F0">
        <w:rPr>
          <w:rFonts w:ascii="Calibri" w:hAnsi="Calibri" w:cs="Calibri"/>
          <w:sz w:val="20"/>
          <w:szCs w:val="20"/>
        </w:rPr>
        <w:t xml:space="preserve"> and the second pipeline is used to provision all relevant Kubernetes resources and its related Route 53 setup. The reason for this is the way terraform handles resource dependency and to tackle issues in connecting to Kubernetes. Refer to the below link for the details if </w:t>
      </w:r>
      <w:r w:rsidR="00132607" w:rsidRPr="006725F0">
        <w:rPr>
          <w:rFonts w:ascii="Calibri" w:hAnsi="Calibri" w:cs="Calibri"/>
          <w:sz w:val="20"/>
          <w:szCs w:val="20"/>
        </w:rPr>
        <w:t xml:space="preserve">you are </w:t>
      </w:r>
      <w:r w:rsidRPr="006725F0">
        <w:rPr>
          <w:rFonts w:ascii="Calibri" w:hAnsi="Calibri" w:cs="Calibri"/>
          <w:sz w:val="20"/>
          <w:szCs w:val="20"/>
        </w:rPr>
        <w:t xml:space="preserve">interested to know more. </w:t>
      </w:r>
    </w:p>
    <w:p w14:paraId="4079F33B" w14:textId="77777777" w:rsidR="008168BF" w:rsidRPr="006725F0" w:rsidRDefault="008168BF">
      <w:pPr>
        <w:pStyle w:val="LO-normal1"/>
        <w:rPr>
          <w:rFonts w:ascii="Calibri" w:hAnsi="Calibri" w:cs="Calibri"/>
          <w:sz w:val="20"/>
          <w:szCs w:val="20"/>
        </w:rPr>
      </w:pPr>
    </w:p>
    <w:p w14:paraId="217502FD" w14:textId="77777777" w:rsidR="008168BF" w:rsidRPr="006725F0" w:rsidRDefault="002E0F67">
      <w:pPr>
        <w:pStyle w:val="LO-normal1"/>
        <w:rPr>
          <w:rFonts w:ascii="Calibri" w:hAnsi="Calibri" w:cs="Calibri"/>
          <w:sz w:val="20"/>
          <w:szCs w:val="20"/>
        </w:rPr>
      </w:pPr>
      <w:hyperlink r:id="rId58" w:history="1">
        <w:r w:rsidR="008168BF" w:rsidRPr="006725F0">
          <w:rPr>
            <w:rStyle w:val="Hyperlink"/>
            <w:rFonts w:ascii="Calibri" w:hAnsi="Calibri" w:cs="Calibri"/>
            <w:sz w:val="20"/>
            <w:szCs w:val="20"/>
          </w:rPr>
          <w:t>https://registry.terraform.io/providers/hashicorp/kubernetes/latest/docs</w:t>
        </w:r>
      </w:hyperlink>
    </w:p>
    <w:p w14:paraId="2100749C" w14:textId="77777777" w:rsidR="008168BF" w:rsidRPr="006725F0" w:rsidRDefault="008168BF">
      <w:pPr>
        <w:pStyle w:val="LO-normal1"/>
        <w:rPr>
          <w:rFonts w:ascii="Calibri" w:hAnsi="Calibri" w:cs="Calibri"/>
          <w:sz w:val="20"/>
          <w:szCs w:val="20"/>
        </w:rPr>
      </w:pPr>
    </w:p>
    <w:p w14:paraId="29865034" w14:textId="77777777" w:rsidR="008168BF" w:rsidRPr="006725F0" w:rsidRDefault="00566BBD">
      <w:pPr>
        <w:pStyle w:val="LO-normal1"/>
        <w:rPr>
          <w:rFonts w:ascii="Calibri" w:hAnsi="Calibri" w:cs="Calibri"/>
          <w:sz w:val="20"/>
          <w:szCs w:val="20"/>
        </w:rPr>
      </w:pPr>
      <w:r w:rsidRPr="006725F0">
        <w:rPr>
          <w:rFonts w:ascii="Calibri" w:hAnsi="Calibri" w:cs="Calibri"/>
          <w:noProof/>
          <w:sz w:val="20"/>
          <w:szCs w:val="20"/>
        </w:rPr>
        <w:drawing>
          <wp:inline distT="0" distB="0" distL="0" distR="0" wp14:anchorId="42419444" wp14:editId="68E1CACB">
            <wp:extent cx="5276215" cy="1613535"/>
            <wp:effectExtent l="0" t="0" r="0" b="0"/>
            <wp:docPr id="2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6215" cy="1613535"/>
                    </a:xfrm>
                    <a:prstGeom prst="rect">
                      <a:avLst/>
                    </a:prstGeom>
                    <a:noFill/>
                    <a:ln>
                      <a:noFill/>
                    </a:ln>
                  </pic:spPr>
                </pic:pic>
              </a:graphicData>
            </a:graphic>
          </wp:inline>
        </w:drawing>
      </w:r>
    </w:p>
    <w:p w14:paraId="20BF91F7" w14:textId="77777777" w:rsidR="005973ED" w:rsidRPr="006725F0" w:rsidRDefault="005973ED">
      <w:pPr>
        <w:pStyle w:val="LO-normal1"/>
        <w:rPr>
          <w:rFonts w:ascii="Calibri" w:hAnsi="Calibri" w:cs="Calibri"/>
          <w:sz w:val="20"/>
          <w:szCs w:val="20"/>
        </w:rPr>
      </w:pPr>
    </w:p>
    <w:p w14:paraId="704F779C" w14:textId="77777777" w:rsidR="008168BF" w:rsidRPr="006725F0" w:rsidRDefault="008168BF">
      <w:pPr>
        <w:pStyle w:val="LO-normal1"/>
        <w:rPr>
          <w:rFonts w:ascii="Calibri" w:hAnsi="Calibri" w:cs="Calibri"/>
          <w:sz w:val="20"/>
          <w:szCs w:val="20"/>
        </w:rPr>
      </w:pPr>
      <w:r w:rsidRPr="006725F0">
        <w:rPr>
          <w:rFonts w:ascii="Calibri" w:hAnsi="Calibri" w:cs="Calibri"/>
          <w:sz w:val="20"/>
          <w:szCs w:val="20"/>
        </w:rPr>
        <w:t xml:space="preserve">Let us ensure the below prerequisites are already setup before configuring the pipeline and trigger them. </w:t>
      </w:r>
    </w:p>
    <w:p w14:paraId="33AC956E" w14:textId="77777777" w:rsidR="008168BF" w:rsidRPr="006725F0" w:rsidRDefault="008168BF">
      <w:pPr>
        <w:pStyle w:val="LO-normal1"/>
        <w:rPr>
          <w:rFonts w:ascii="Calibri" w:hAnsi="Calibri" w:cs="Calibri"/>
          <w:sz w:val="20"/>
          <w:szCs w:val="20"/>
        </w:rPr>
      </w:pPr>
    </w:p>
    <w:p w14:paraId="7EED7D3E"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1. </w:t>
      </w:r>
      <w:r w:rsidR="007A4296" w:rsidRPr="006725F0">
        <w:rPr>
          <w:rFonts w:ascii="Calibri" w:hAnsi="Calibri" w:cs="Calibri"/>
          <w:sz w:val="20"/>
          <w:szCs w:val="20"/>
        </w:rPr>
        <w:t>GitHub</w:t>
      </w:r>
      <w:r w:rsidRPr="006725F0">
        <w:rPr>
          <w:rFonts w:ascii="Calibri" w:hAnsi="Calibri" w:cs="Calibri"/>
          <w:sz w:val="20"/>
          <w:szCs w:val="20"/>
        </w:rPr>
        <w:t xml:space="preserve"> repository and its relevant configuration</w:t>
      </w:r>
    </w:p>
    <w:p w14:paraId="77EA9D05" w14:textId="77777777" w:rsidR="009E4350" w:rsidRPr="006725F0" w:rsidRDefault="009E4350">
      <w:pPr>
        <w:pStyle w:val="LO-normal1"/>
        <w:rPr>
          <w:rFonts w:ascii="Calibri" w:hAnsi="Calibri" w:cs="Calibri"/>
        </w:rPr>
      </w:pPr>
      <w:r w:rsidRPr="006725F0">
        <w:rPr>
          <w:rFonts w:ascii="Calibri" w:hAnsi="Calibri" w:cs="Calibri"/>
          <w:sz w:val="20"/>
          <w:szCs w:val="20"/>
        </w:rPr>
        <w:t>2. AWS IAM user</w:t>
      </w:r>
    </w:p>
    <w:p w14:paraId="7E96BF6D" w14:textId="77777777" w:rsidR="009E4350" w:rsidRPr="006725F0" w:rsidRDefault="009E4350">
      <w:pPr>
        <w:pStyle w:val="LO-normal1"/>
        <w:rPr>
          <w:rFonts w:ascii="Calibri" w:hAnsi="Calibri" w:cs="Calibri"/>
        </w:rPr>
      </w:pPr>
      <w:r w:rsidRPr="006725F0">
        <w:rPr>
          <w:rFonts w:ascii="Calibri" w:hAnsi="Calibri" w:cs="Calibri"/>
          <w:sz w:val="20"/>
          <w:szCs w:val="20"/>
        </w:rPr>
        <w:t>3. AWS IAM role</w:t>
      </w:r>
    </w:p>
    <w:p w14:paraId="783AA71D" w14:textId="77777777" w:rsidR="009E4350" w:rsidRPr="006725F0" w:rsidRDefault="009E4350">
      <w:pPr>
        <w:pStyle w:val="LO-normal1"/>
        <w:rPr>
          <w:rFonts w:ascii="Calibri" w:hAnsi="Calibri" w:cs="Calibri"/>
        </w:rPr>
      </w:pPr>
      <w:r w:rsidRPr="006725F0">
        <w:rPr>
          <w:rFonts w:ascii="Calibri" w:hAnsi="Calibri" w:cs="Calibri"/>
          <w:sz w:val="20"/>
          <w:szCs w:val="20"/>
        </w:rPr>
        <w:t>4. S3 bucket for terraform state files</w:t>
      </w:r>
    </w:p>
    <w:p w14:paraId="7D2A00BD" w14:textId="77777777" w:rsidR="009E4350" w:rsidRPr="006725F0" w:rsidRDefault="009E4350">
      <w:pPr>
        <w:pStyle w:val="LO-normal1"/>
        <w:rPr>
          <w:rFonts w:ascii="Calibri" w:hAnsi="Calibri" w:cs="Calibri"/>
        </w:rPr>
      </w:pPr>
      <w:r w:rsidRPr="006725F0">
        <w:rPr>
          <w:rFonts w:ascii="Calibri" w:hAnsi="Calibri" w:cs="Calibri"/>
          <w:sz w:val="20"/>
          <w:szCs w:val="20"/>
        </w:rPr>
        <w:t>5. S3 bucket for terraform input files</w:t>
      </w:r>
    </w:p>
    <w:p w14:paraId="4F6B4094" w14:textId="77777777" w:rsidR="009E4350" w:rsidRPr="006725F0" w:rsidRDefault="009E4350">
      <w:pPr>
        <w:pStyle w:val="LO-normal1"/>
        <w:rPr>
          <w:rFonts w:ascii="Calibri" w:hAnsi="Calibri" w:cs="Calibri"/>
          <w:sz w:val="20"/>
          <w:szCs w:val="20"/>
        </w:rPr>
      </w:pPr>
      <w:r w:rsidRPr="006725F0">
        <w:rPr>
          <w:rFonts w:ascii="Calibri" w:hAnsi="Calibri" w:cs="Calibri"/>
          <w:sz w:val="20"/>
          <w:szCs w:val="20"/>
        </w:rPr>
        <w:t xml:space="preserve">6. </w:t>
      </w:r>
      <w:r w:rsidR="007A4296" w:rsidRPr="006725F0">
        <w:rPr>
          <w:rFonts w:ascii="Calibri" w:hAnsi="Calibri" w:cs="Calibri"/>
          <w:sz w:val="20"/>
          <w:szCs w:val="20"/>
        </w:rPr>
        <w:t>DynamoDB</w:t>
      </w:r>
      <w:r w:rsidRPr="006725F0">
        <w:rPr>
          <w:rFonts w:ascii="Calibri" w:hAnsi="Calibri" w:cs="Calibri"/>
          <w:sz w:val="20"/>
          <w:szCs w:val="20"/>
        </w:rPr>
        <w:t xml:space="preserve"> table for terraform state file locking</w:t>
      </w:r>
      <w:r w:rsidR="008168BF" w:rsidRPr="006725F0">
        <w:rPr>
          <w:rFonts w:ascii="Calibri" w:hAnsi="Calibri" w:cs="Calibri"/>
          <w:sz w:val="20"/>
          <w:szCs w:val="20"/>
        </w:rPr>
        <w:t xml:space="preserve"> for AWS resources</w:t>
      </w:r>
    </w:p>
    <w:p w14:paraId="60995996" w14:textId="77777777" w:rsidR="008168BF" w:rsidRPr="006725F0" w:rsidRDefault="008168BF">
      <w:pPr>
        <w:pStyle w:val="LO-normal1"/>
        <w:rPr>
          <w:rFonts w:ascii="Calibri" w:hAnsi="Calibri" w:cs="Calibri"/>
        </w:rPr>
      </w:pPr>
      <w:r w:rsidRPr="006725F0">
        <w:rPr>
          <w:rFonts w:ascii="Calibri" w:hAnsi="Calibri" w:cs="Calibri"/>
        </w:rPr>
        <w:t xml:space="preserve">7. DynamoDB table for terraform state file locking for K8s </w:t>
      </w:r>
      <w:r w:rsidR="00637633" w:rsidRPr="006725F0">
        <w:rPr>
          <w:rFonts w:ascii="Calibri" w:hAnsi="Calibri" w:cs="Calibri"/>
        </w:rPr>
        <w:t>resources</w:t>
      </w:r>
    </w:p>
    <w:p w14:paraId="760EB7F0" w14:textId="77777777" w:rsidR="009E4350" w:rsidRPr="006725F0" w:rsidRDefault="008168BF">
      <w:pPr>
        <w:pStyle w:val="LO-normal1"/>
        <w:rPr>
          <w:rFonts w:ascii="Calibri" w:hAnsi="Calibri" w:cs="Calibri"/>
        </w:rPr>
      </w:pPr>
      <w:r w:rsidRPr="006725F0">
        <w:rPr>
          <w:rFonts w:ascii="Calibri" w:hAnsi="Calibri" w:cs="Calibri"/>
          <w:sz w:val="20"/>
          <w:szCs w:val="20"/>
        </w:rPr>
        <w:t>8</w:t>
      </w:r>
      <w:r w:rsidR="009E4350" w:rsidRPr="006725F0">
        <w:rPr>
          <w:rFonts w:ascii="Calibri" w:hAnsi="Calibri" w:cs="Calibri"/>
          <w:sz w:val="20"/>
          <w:szCs w:val="20"/>
        </w:rPr>
        <w:t>. Verified email address in SES and its ARN if applicable</w:t>
      </w:r>
    </w:p>
    <w:p w14:paraId="2DB37A55" w14:textId="77777777" w:rsidR="009E4350" w:rsidRPr="006725F0" w:rsidRDefault="008168BF">
      <w:pPr>
        <w:pStyle w:val="LO-normal1"/>
        <w:rPr>
          <w:rFonts w:ascii="Calibri" w:hAnsi="Calibri" w:cs="Calibri"/>
        </w:rPr>
      </w:pPr>
      <w:r w:rsidRPr="006725F0">
        <w:rPr>
          <w:rFonts w:ascii="Calibri" w:hAnsi="Calibri" w:cs="Calibri"/>
          <w:sz w:val="20"/>
          <w:szCs w:val="20"/>
        </w:rPr>
        <w:t>9</w:t>
      </w:r>
      <w:r w:rsidR="009E4350" w:rsidRPr="006725F0">
        <w:rPr>
          <w:rFonts w:ascii="Calibri" w:hAnsi="Calibri" w:cs="Calibri"/>
          <w:sz w:val="20"/>
          <w:szCs w:val="20"/>
        </w:rPr>
        <w:t xml:space="preserve">. All required sensitive data as environmental secrets in </w:t>
      </w:r>
      <w:r w:rsidR="007A4296" w:rsidRPr="006725F0">
        <w:rPr>
          <w:rFonts w:ascii="Calibri" w:hAnsi="Calibri" w:cs="Calibri"/>
          <w:sz w:val="20"/>
          <w:szCs w:val="20"/>
        </w:rPr>
        <w:t>GitHub</w:t>
      </w:r>
      <w:r w:rsidR="009E4350" w:rsidRPr="006725F0">
        <w:rPr>
          <w:rFonts w:ascii="Calibri" w:hAnsi="Calibri" w:cs="Calibri"/>
          <w:sz w:val="20"/>
          <w:szCs w:val="20"/>
        </w:rPr>
        <w:t xml:space="preserve"> under appropriate environment based on the relevant branch, node type and environment</w:t>
      </w:r>
    </w:p>
    <w:p w14:paraId="5968EA5D" w14:textId="77777777" w:rsidR="005973ED" w:rsidRPr="006725F0" w:rsidRDefault="008168BF">
      <w:pPr>
        <w:pStyle w:val="LO-normal1"/>
        <w:rPr>
          <w:rFonts w:ascii="Calibri" w:hAnsi="Calibri" w:cs="Calibri"/>
          <w:sz w:val="20"/>
          <w:szCs w:val="20"/>
        </w:rPr>
      </w:pPr>
      <w:r w:rsidRPr="006725F0">
        <w:rPr>
          <w:rFonts w:ascii="Calibri" w:hAnsi="Calibri" w:cs="Calibri"/>
          <w:sz w:val="20"/>
          <w:szCs w:val="20"/>
        </w:rPr>
        <w:t>10</w:t>
      </w:r>
      <w:r w:rsidR="009E4350" w:rsidRPr="006725F0">
        <w:rPr>
          <w:rFonts w:ascii="Calibri" w:hAnsi="Calibri" w:cs="Calibri"/>
          <w:sz w:val="20"/>
          <w:szCs w:val="20"/>
        </w:rPr>
        <w:t>. SES moved out of sandbox if applicable</w:t>
      </w:r>
    </w:p>
    <w:p w14:paraId="28F3E9AC" w14:textId="77777777" w:rsidR="009E4350" w:rsidRPr="006725F0" w:rsidRDefault="005973ED">
      <w:pPr>
        <w:pStyle w:val="LO-normal1"/>
        <w:rPr>
          <w:rFonts w:ascii="Calibri" w:hAnsi="Calibri" w:cs="Calibri"/>
        </w:rPr>
      </w:pPr>
      <w:r w:rsidRPr="006725F0">
        <w:rPr>
          <w:rFonts w:ascii="Calibri" w:hAnsi="Calibri" w:cs="Calibri"/>
          <w:sz w:val="20"/>
          <w:szCs w:val="20"/>
        </w:rPr>
        <w:br w:type="page"/>
      </w:r>
    </w:p>
    <w:p w14:paraId="305836F0" w14:textId="77777777" w:rsidR="009E4350" w:rsidRPr="006725F0" w:rsidRDefault="009E4350">
      <w:pPr>
        <w:pStyle w:val="LO-normal1"/>
        <w:rPr>
          <w:rFonts w:ascii="Calibri" w:hAnsi="Calibri" w:cs="Calibri"/>
          <w:b/>
          <w:sz w:val="20"/>
          <w:szCs w:val="20"/>
          <w:highlight w:val="yellow"/>
        </w:rPr>
      </w:pPr>
    </w:p>
    <w:p w14:paraId="43406BA8"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1. Clone the relevant branch according to node type and its environment. Example: </w:t>
      </w:r>
      <w:proofErr w:type="spellStart"/>
      <w:r w:rsidRPr="006725F0">
        <w:rPr>
          <w:rFonts w:ascii="Calibri" w:hAnsi="Calibri" w:cs="Calibri"/>
          <w:sz w:val="20"/>
          <w:szCs w:val="20"/>
        </w:rPr>
        <w:t>aais_dev</w:t>
      </w:r>
      <w:proofErr w:type="spellEnd"/>
      <w:r w:rsidRPr="006725F0">
        <w:rPr>
          <w:rFonts w:ascii="Calibri" w:hAnsi="Calibri" w:cs="Calibri"/>
          <w:sz w:val="20"/>
          <w:szCs w:val="20"/>
        </w:rPr>
        <w:t xml:space="preserve"> for </w:t>
      </w:r>
      <w:proofErr w:type="spellStart"/>
      <w:r w:rsidR="007A4296" w:rsidRPr="006725F0">
        <w:rPr>
          <w:rFonts w:ascii="Calibri" w:hAnsi="Calibri" w:cs="Calibri"/>
          <w:sz w:val="20"/>
          <w:szCs w:val="20"/>
        </w:rPr>
        <w:t>aais</w:t>
      </w:r>
      <w:proofErr w:type="spellEnd"/>
      <w:r w:rsidRPr="006725F0">
        <w:rPr>
          <w:rFonts w:ascii="Calibri" w:hAnsi="Calibri" w:cs="Calibri"/>
          <w:sz w:val="20"/>
          <w:szCs w:val="20"/>
        </w:rPr>
        <w:t xml:space="preserve"> node for dev environment</w:t>
      </w:r>
      <w:r w:rsidR="00132607" w:rsidRPr="006725F0">
        <w:rPr>
          <w:rFonts w:ascii="Calibri" w:hAnsi="Calibri" w:cs="Calibri"/>
          <w:sz w:val="20"/>
          <w:szCs w:val="20"/>
        </w:rPr>
        <w:t xml:space="preserve"> (this </w:t>
      </w:r>
      <w:r w:rsidR="00BB413B">
        <w:rPr>
          <w:rFonts w:ascii="Calibri" w:hAnsi="Calibri" w:cs="Calibri"/>
          <w:sz w:val="20"/>
          <w:szCs w:val="20"/>
        </w:rPr>
        <w:t>c</w:t>
      </w:r>
      <w:r w:rsidR="00132607" w:rsidRPr="006725F0">
        <w:rPr>
          <w:rFonts w:ascii="Calibri" w:hAnsi="Calibri" w:cs="Calibri"/>
          <w:sz w:val="20"/>
          <w:szCs w:val="20"/>
        </w:rPr>
        <w:t xml:space="preserve">ould be </w:t>
      </w:r>
      <w:r w:rsidR="00BB413B">
        <w:rPr>
          <w:rFonts w:ascii="Calibri" w:hAnsi="Calibri" w:cs="Calibri"/>
          <w:sz w:val="20"/>
          <w:szCs w:val="20"/>
        </w:rPr>
        <w:t>dev</w:t>
      </w:r>
      <w:r w:rsidR="00132607" w:rsidRPr="006725F0">
        <w:rPr>
          <w:rFonts w:ascii="Calibri" w:hAnsi="Calibri" w:cs="Calibri"/>
          <w:sz w:val="20"/>
          <w:szCs w:val="20"/>
        </w:rPr>
        <w:t xml:space="preserve"> to </w:t>
      </w:r>
      <w:proofErr w:type="spellStart"/>
      <w:r w:rsidR="00132607" w:rsidRPr="006725F0">
        <w:rPr>
          <w:rFonts w:ascii="Calibri" w:hAnsi="Calibri" w:cs="Calibri"/>
          <w:sz w:val="20"/>
          <w:szCs w:val="20"/>
        </w:rPr>
        <w:t>aais_dev</w:t>
      </w:r>
      <w:proofErr w:type="spellEnd"/>
      <w:r w:rsidR="00132607" w:rsidRPr="006725F0">
        <w:rPr>
          <w:rFonts w:ascii="Calibri" w:hAnsi="Calibri" w:cs="Calibri"/>
          <w:sz w:val="20"/>
          <w:szCs w:val="20"/>
        </w:rPr>
        <w:t>)</w:t>
      </w:r>
    </w:p>
    <w:p w14:paraId="196ED70A" w14:textId="77777777" w:rsidR="009E4350" w:rsidRPr="006725F0" w:rsidRDefault="009E4350">
      <w:pPr>
        <w:pStyle w:val="LO-normal1"/>
        <w:rPr>
          <w:rFonts w:ascii="Calibri" w:hAnsi="Calibri" w:cs="Calibri"/>
          <w:b/>
          <w:sz w:val="20"/>
          <w:szCs w:val="20"/>
          <w:highlight w:val="yellow"/>
        </w:rPr>
      </w:pPr>
      <w:r w:rsidRPr="006725F0">
        <w:rPr>
          <w:rFonts w:ascii="Calibri" w:hAnsi="Calibri" w:cs="Calibri"/>
          <w:sz w:val="20"/>
          <w:szCs w:val="20"/>
        </w:rPr>
        <w:t xml:space="preserve">#&gt; git clone </w:t>
      </w:r>
      <w:r w:rsidR="003702C4" w:rsidRPr="00901BCE">
        <w:rPr>
          <w:rFonts w:ascii="Calibri" w:hAnsi="Calibri" w:cs="Calibri"/>
          <w:sz w:val="20"/>
          <w:szCs w:val="20"/>
        </w:rPr>
        <w:t>https://github.com/openidl-&lt;org&gt;/openidl-aais-gitops.git</w:t>
      </w:r>
    </w:p>
    <w:p w14:paraId="4C3C474A" w14:textId="77777777" w:rsidR="009E4350" w:rsidRPr="006725F0" w:rsidRDefault="009E4350">
      <w:pPr>
        <w:pStyle w:val="LO-normal1"/>
        <w:rPr>
          <w:rFonts w:ascii="Calibri" w:hAnsi="Calibri" w:cs="Calibri"/>
          <w:b/>
          <w:sz w:val="20"/>
          <w:szCs w:val="20"/>
          <w:highlight w:val="yellow"/>
        </w:rPr>
      </w:pPr>
    </w:p>
    <w:p w14:paraId="3F87C59D"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2. Create a feature branch out of </w:t>
      </w:r>
      <w:r w:rsidR="00132607" w:rsidRPr="006725F0">
        <w:rPr>
          <w:rFonts w:ascii="Calibri" w:hAnsi="Calibri" w:cs="Calibri"/>
          <w:sz w:val="20"/>
          <w:szCs w:val="20"/>
        </w:rPr>
        <w:t xml:space="preserve">the </w:t>
      </w:r>
      <w:r w:rsidRPr="006725F0">
        <w:rPr>
          <w:rFonts w:ascii="Calibri" w:hAnsi="Calibri" w:cs="Calibri"/>
          <w:sz w:val="20"/>
          <w:szCs w:val="20"/>
        </w:rPr>
        <w:t xml:space="preserve">base branch with appropriate naming standards to ensure it supports </w:t>
      </w:r>
      <w:r w:rsidR="007A4296" w:rsidRPr="006725F0">
        <w:rPr>
          <w:rFonts w:ascii="Calibri" w:hAnsi="Calibri" w:cs="Calibri"/>
          <w:sz w:val="20"/>
          <w:szCs w:val="20"/>
        </w:rPr>
        <w:t>GitHub</w:t>
      </w:r>
      <w:r w:rsidRPr="006725F0">
        <w:rPr>
          <w:rFonts w:ascii="Calibri" w:hAnsi="Calibri" w:cs="Calibri"/>
          <w:sz w:val="20"/>
          <w:szCs w:val="20"/>
        </w:rPr>
        <w:t xml:space="preserve"> actions pipeline. The format for feature branches should follow &lt;</w:t>
      </w:r>
      <w:proofErr w:type="spellStart"/>
      <w:r w:rsidRPr="006725F0">
        <w:rPr>
          <w:rFonts w:ascii="Calibri" w:hAnsi="Calibri" w:cs="Calibri"/>
          <w:sz w:val="20"/>
          <w:szCs w:val="20"/>
        </w:rPr>
        <w:t>base_branch</w:t>
      </w:r>
      <w:proofErr w:type="spellEnd"/>
      <w:r w:rsidRPr="006725F0">
        <w:rPr>
          <w:rFonts w:ascii="Calibri" w:hAnsi="Calibri" w:cs="Calibri"/>
          <w:sz w:val="20"/>
          <w:szCs w:val="20"/>
        </w:rPr>
        <w:t>&gt;*</w:t>
      </w:r>
    </w:p>
    <w:p w14:paraId="56B4E8CF" w14:textId="77777777" w:rsidR="009E4350" w:rsidRPr="006725F0" w:rsidRDefault="009E4350">
      <w:pPr>
        <w:pStyle w:val="LO-normal1"/>
        <w:rPr>
          <w:rFonts w:ascii="Calibri" w:hAnsi="Calibri" w:cs="Calibri"/>
          <w:sz w:val="20"/>
          <w:szCs w:val="20"/>
        </w:rPr>
      </w:pPr>
    </w:p>
    <w:p w14:paraId="75541FB1" w14:textId="77777777" w:rsidR="009E4350" w:rsidRPr="006725F0" w:rsidRDefault="009E4350">
      <w:pPr>
        <w:pStyle w:val="LO-normal1"/>
        <w:rPr>
          <w:rFonts w:ascii="Calibri" w:hAnsi="Calibri" w:cs="Calibri"/>
          <w:sz w:val="20"/>
          <w:szCs w:val="20"/>
        </w:rPr>
      </w:pPr>
      <w:r w:rsidRPr="006725F0">
        <w:rPr>
          <w:rFonts w:ascii="Calibri" w:hAnsi="Calibri" w:cs="Calibri"/>
          <w:b/>
          <w:bCs/>
          <w:sz w:val="20"/>
          <w:szCs w:val="20"/>
        </w:rPr>
        <w:t>Example:</w:t>
      </w:r>
      <w:r w:rsidRPr="006725F0">
        <w:rPr>
          <w:rFonts w:ascii="Calibri" w:hAnsi="Calibri" w:cs="Calibri"/>
          <w:sz w:val="20"/>
          <w:szCs w:val="20"/>
        </w:rPr>
        <w:t xml:space="preserve"> </w:t>
      </w:r>
      <w:proofErr w:type="spellStart"/>
      <w:r w:rsidRPr="006725F0">
        <w:rPr>
          <w:rFonts w:ascii="Calibri" w:hAnsi="Calibri" w:cs="Calibri"/>
          <w:sz w:val="20"/>
          <w:szCs w:val="20"/>
        </w:rPr>
        <w:t>aais_dev_feature</w:t>
      </w:r>
      <w:proofErr w:type="spellEnd"/>
      <w:r w:rsidRPr="006725F0">
        <w:rPr>
          <w:rFonts w:ascii="Calibri" w:hAnsi="Calibri" w:cs="Calibri"/>
          <w:sz w:val="20"/>
          <w:szCs w:val="20"/>
        </w:rPr>
        <w:t xml:space="preserve"> for </w:t>
      </w:r>
      <w:proofErr w:type="spellStart"/>
      <w:r w:rsidRPr="006725F0">
        <w:rPr>
          <w:rFonts w:ascii="Calibri" w:hAnsi="Calibri" w:cs="Calibri"/>
          <w:sz w:val="20"/>
          <w:szCs w:val="20"/>
        </w:rPr>
        <w:t>aais_dev</w:t>
      </w:r>
      <w:proofErr w:type="spellEnd"/>
      <w:r w:rsidRPr="006725F0">
        <w:rPr>
          <w:rFonts w:ascii="Calibri" w:hAnsi="Calibri" w:cs="Calibri"/>
          <w:sz w:val="20"/>
          <w:szCs w:val="20"/>
        </w:rPr>
        <w:t xml:space="preserve"> base branch. </w:t>
      </w:r>
    </w:p>
    <w:p w14:paraId="3750C8FB" w14:textId="77777777" w:rsidR="002220FE" w:rsidRPr="006725F0" w:rsidRDefault="002220FE">
      <w:pPr>
        <w:pStyle w:val="LO-normal1"/>
        <w:rPr>
          <w:rFonts w:ascii="Calibri" w:hAnsi="Calibri" w:cs="Calibri"/>
          <w:sz w:val="20"/>
          <w:szCs w:val="20"/>
        </w:rPr>
      </w:pPr>
    </w:p>
    <w:p w14:paraId="313B0C71" w14:textId="77777777" w:rsidR="002220FE" w:rsidRPr="006725F0" w:rsidRDefault="002220FE" w:rsidP="002220FE">
      <w:pPr>
        <w:pStyle w:val="LO-normal1"/>
        <w:rPr>
          <w:rFonts w:ascii="Calibri" w:hAnsi="Calibri" w:cs="Calibri"/>
          <w:sz w:val="20"/>
          <w:szCs w:val="20"/>
        </w:rPr>
      </w:pPr>
      <w:r w:rsidRPr="006725F0">
        <w:rPr>
          <w:rFonts w:ascii="Calibri" w:hAnsi="Calibri" w:cs="Calibri"/>
          <w:sz w:val="20"/>
          <w:szCs w:val="20"/>
        </w:rPr>
        <w:t>3. Clone the repository and checkout the feature branch</w:t>
      </w:r>
    </w:p>
    <w:p w14:paraId="41591AED" w14:textId="77777777" w:rsidR="00933A85" w:rsidRPr="006725F0" w:rsidRDefault="00933A85">
      <w:pPr>
        <w:pStyle w:val="LO-normal1"/>
        <w:rPr>
          <w:rFonts w:ascii="Calibri" w:hAnsi="Calibri" w:cs="Calibri"/>
          <w:sz w:val="20"/>
          <w:szCs w:val="20"/>
        </w:rPr>
      </w:pPr>
    </w:p>
    <w:p w14:paraId="126AC1B4" w14:textId="77777777" w:rsidR="00933A85" w:rsidRPr="006725F0" w:rsidRDefault="00933A85" w:rsidP="00176E31">
      <w:pPr>
        <w:pStyle w:val="Heading2"/>
        <w:rPr>
          <w:rFonts w:ascii="Calibri" w:eastAsia="Times New Roman" w:hAnsi="Calibri" w:cs="Calibri"/>
          <w:color w:val="2F5496"/>
          <w:sz w:val="26"/>
          <w:szCs w:val="26"/>
          <w:lang w:val="en-MY" w:eastAsia="en-US" w:bidi="ar-SA"/>
        </w:rPr>
      </w:pPr>
      <w:bookmarkStart w:id="46" w:name="_Toc86222657"/>
      <w:bookmarkStart w:id="47" w:name="_Toc86913746"/>
      <w:r w:rsidRPr="006725F0">
        <w:rPr>
          <w:rFonts w:ascii="Calibri" w:eastAsia="Times New Roman" w:hAnsi="Calibri" w:cs="Calibri"/>
          <w:color w:val="2F5496"/>
          <w:sz w:val="26"/>
          <w:szCs w:val="26"/>
          <w:lang w:val="en-MY" w:eastAsia="en-US" w:bidi="ar-SA"/>
        </w:rPr>
        <w:t xml:space="preserve">Setup </w:t>
      </w:r>
      <w:r w:rsidR="00927043">
        <w:rPr>
          <w:rFonts w:ascii="Calibri" w:eastAsia="Times New Roman" w:hAnsi="Calibri" w:cs="Calibri"/>
          <w:color w:val="2F5496"/>
          <w:sz w:val="26"/>
          <w:szCs w:val="26"/>
          <w:lang w:val="en-MY" w:eastAsia="en-US" w:bidi="ar-SA"/>
        </w:rPr>
        <w:t xml:space="preserve">and execute the </w:t>
      </w:r>
      <w:r w:rsidRPr="006725F0">
        <w:rPr>
          <w:rFonts w:ascii="Calibri" w:eastAsia="Times New Roman" w:hAnsi="Calibri" w:cs="Calibri"/>
          <w:color w:val="2F5496"/>
          <w:sz w:val="26"/>
          <w:szCs w:val="26"/>
          <w:lang w:val="en-MY" w:eastAsia="en-US" w:bidi="ar-SA"/>
        </w:rPr>
        <w:t>first pipeline</w:t>
      </w:r>
      <w:bookmarkEnd w:id="46"/>
      <w:bookmarkEnd w:id="47"/>
    </w:p>
    <w:p w14:paraId="2495D46F" w14:textId="77777777" w:rsidR="009E4350" w:rsidRPr="006725F0" w:rsidRDefault="009E4350">
      <w:pPr>
        <w:pStyle w:val="LO-normal1"/>
        <w:rPr>
          <w:rFonts w:ascii="Calibri" w:hAnsi="Calibri" w:cs="Calibri"/>
          <w:sz w:val="20"/>
          <w:szCs w:val="20"/>
        </w:rPr>
      </w:pPr>
    </w:p>
    <w:p w14:paraId="23036916" w14:textId="77777777" w:rsidR="00933A85" w:rsidRPr="006725F0" w:rsidRDefault="00933A85">
      <w:pPr>
        <w:pStyle w:val="LO-normal1"/>
        <w:rPr>
          <w:rFonts w:ascii="Calibri" w:hAnsi="Calibri" w:cs="Calibri"/>
          <w:sz w:val="20"/>
          <w:szCs w:val="20"/>
        </w:rPr>
      </w:pPr>
      <w:r w:rsidRPr="006725F0">
        <w:rPr>
          <w:rFonts w:ascii="Calibri" w:hAnsi="Calibri" w:cs="Calibri"/>
          <w:sz w:val="20"/>
          <w:szCs w:val="20"/>
        </w:rPr>
        <w:t xml:space="preserve">The first pipeline triggers when the update is pushed to feature branch and pull request is submitted, </w:t>
      </w:r>
      <w:r w:rsidR="005A4C9A" w:rsidRPr="006725F0">
        <w:rPr>
          <w:rFonts w:ascii="Calibri" w:hAnsi="Calibri" w:cs="Calibri"/>
          <w:sz w:val="20"/>
          <w:szCs w:val="20"/>
        </w:rPr>
        <w:t>however</w:t>
      </w:r>
      <w:r w:rsidRPr="006725F0">
        <w:rPr>
          <w:rFonts w:ascii="Calibri" w:hAnsi="Calibri" w:cs="Calibri"/>
          <w:sz w:val="20"/>
          <w:szCs w:val="20"/>
        </w:rPr>
        <w:t xml:space="preserve"> there should be some change/update to the following files and directories </w:t>
      </w:r>
    </w:p>
    <w:p w14:paraId="54E344C3" w14:textId="77777777" w:rsidR="005A4C9A" w:rsidRPr="006725F0" w:rsidRDefault="005A4C9A" w:rsidP="005A4C9A">
      <w:pPr>
        <w:pStyle w:val="LO-normal1"/>
        <w:rPr>
          <w:rFonts w:ascii="Calibri" w:hAnsi="Calibri" w:cs="Calibri"/>
          <w:sz w:val="20"/>
          <w:szCs w:val="20"/>
        </w:rPr>
      </w:pPr>
    </w:p>
    <w:p w14:paraId="2DD1C987" w14:textId="77777777" w:rsidR="00933A85" w:rsidRPr="006725F0" w:rsidRDefault="005973ED" w:rsidP="005973ED">
      <w:pPr>
        <w:pStyle w:val="LO-normal1"/>
        <w:ind w:firstLine="720"/>
        <w:rPr>
          <w:rFonts w:ascii="Calibri" w:hAnsi="Calibri" w:cs="Calibri"/>
          <w:sz w:val="20"/>
          <w:szCs w:val="20"/>
          <w:highlight w:val="yellow"/>
        </w:rPr>
      </w:pPr>
      <w:r w:rsidRPr="006725F0">
        <w:rPr>
          <w:rFonts w:ascii="Calibri" w:hAnsi="Calibri" w:cs="Calibri"/>
          <w:sz w:val="20"/>
          <w:szCs w:val="20"/>
          <w:highlight w:val="yellow"/>
        </w:rPr>
        <w:t>I)</w:t>
      </w:r>
      <w:r w:rsidR="005A4C9A" w:rsidRPr="006725F0">
        <w:rPr>
          <w:rFonts w:ascii="Calibri" w:hAnsi="Calibri" w:cs="Calibri"/>
          <w:sz w:val="20"/>
          <w:szCs w:val="20"/>
          <w:highlight w:val="yellow"/>
        </w:rPr>
        <w:t xml:space="preserve"> </w:t>
      </w:r>
      <w:proofErr w:type="spellStart"/>
      <w:r w:rsidR="00933A85" w:rsidRPr="006725F0">
        <w:rPr>
          <w:rFonts w:ascii="Calibri" w:hAnsi="Calibri" w:cs="Calibri"/>
          <w:sz w:val="20"/>
          <w:szCs w:val="20"/>
          <w:highlight w:val="yellow"/>
        </w:rPr>
        <w:t>aws</w:t>
      </w:r>
      <w:proofErr w:type="spellEnd"/>
      <w:r w:rsidR="00933A85" w:rsidRPr="006725F0">
        <w:rPr>
          <w:rFonts w:ascii="Calibri" w:hAnsi="Calibri" w:cs="Calibri"/>
          <w:sz w:val="20"/>
          <w:szCs w:val="20"/>
          <w:highlight w:val="yellow"/>
        </w:rPr>
        <w:t>/</w:t>
      </w:r>
      <w:proofErr w:type="spellStart"/>
      <w:r w:rsidR="00933A85" w:rsidRPr="006725F0">
        <w:rPr>
          <w:rFonts w:ascii="Calibri" w:hAnsi="Calibri" w:cs="Calibri"/>
          <w:sz w:val="20"/>
          <w:szCs w:val="20"/>
          <w:highlight w:val="yellow"/>
        </w:rPr>
        <w:t>aws_resources</w:t>
      </w:r>
      <w:proofErr w:type="spellEnd"/>
      <w:r w:rsidR="00933A85" w:rsidRPr="006725F0">
        <w:rPr>
          <w:rFonts w:ascii="Calibri" w:hAnsi="Calibri" w:cs="Calibri"/>
          <w:sz w:val="20"/>
          <w:szCs w:val="20"/>
          <w:highlight w:val="yellow"/>
        </w:rPr>
        <w:t xml:space="preserve">/* </w:t>
      </w:r>
    </w:p>
    <w:p w14:paraId="642D0DF7" w14:textId="77777777" w:rsidR="00933A85" w:rsidRPr="006725F0" w:rsidRDefault="005973ED" w:rsidP="005973ED">
      <w:pPr>
        <w:pStyle w:val="LO-normal1"/>
        <w:ind w:firstLine="720"/>
        <w:rPr>
          <w:rFonts w:ascii="Calibri" w:hAnsi="Calibri" w:cs="Calibri"/>
          <w:sz w:val="20"/>
          <w:szCs w:val="20"/>
        </w:rPr>
      </w:pPr>
      <w:r w:rsidRPr="006725F0">
        <w:rPr>
          <w:rFonts w:ascii="Calibri" w:hAnsi="Calibri" w:cs="Calibri"/>
          <w:sz w:val="20"/>
          <w:szCs w:val="20"/>
          <w:highlight w:val="yellow"/>
        </w:rPr>
        <w:t>II)</w:t>
      </w:r>
      <w:r w:rsidR="005A4C9A" w:rsidRPr="006725F0">
        <w:rPr>
          <w:rFonts w:ascii="Calibri" w:hAnsi="Calibri" w:cs="Calibri"/>
          <w:sz w:val="20"/>
          <w:szCs w:val="20"/>
          <w:highlight w:val="yellow"/>
        </w:rPr>
        <w:t xml:space="preserve"> </w:t>
      </w:r>
      <w:proofErr w:type="spellStart"/>
      <w:r w:rsidR="00933A85" w:rsidRPr="006725F0">
        <w:rPr>
          <w:rFonts w:ascii="Calibri" w:hAnsi="Calibri" w:cs="Calibri"/>
          <w:sz w:val="20"/>
          <w:szCs w:val="20"/>
          <w:highlight w:val="yellow"/>
        </w:rPr>
        <w:t>aws</w:t>
      </w:r>
      <w:proofErr w:type="spellEnd"/>
      <w:r w:rsidR="00933A85" w:rsidRPr="006725F0">
        <w:rPr>
          <w:rFonts w:ascii="Calibri" w:hAnsi="Calibri" w:cs="Calibri"/>
          <w:sz w:val="20"/>
          <w:szCs w:val="20"/>
          <w:highlight w:val="yellow"/>
        </w:rPr>
        <w:t>/tf_s3_backend/</w:t>
      </w:r>
      <w:proofErr w:type="spellStart"/>
      <w:r w:rsidR="00933A85" w:rsidRPr="006725F0">
        <w:rPr>
          <w:rFonts w:ascii="Calibri" w:hAnsi="Calibri" w:cs="Calibri"/>
          <w:sz w:val="20"/>
          <w:szCs w:val="20"/>
          <w:highlight w:val="yellow"/>
        </w:rPr>
        <w:t>aws_resources</w:t>
      </w:r>
      <w:proofErr w:type="spellEnd"/>
    </w:p>
    <w:p w14:paraId="2F7DB956" w14:textId="77777777" w:rsidR="005A4C9A" w:rsidRPr="006725F0" w:rsidRDefault="005973ED">
      <w:pPr>
        <w:pStyle w:val="LO-normal1"/>
        <w:rPr>
          <w:rFonts w:ascii="Calibri" w:hAnsi="Calibri" w:cs="Calibri"/>
          <w:sz w:val="20"/>
          <w:szCs w:val="20"/>
        </w:rPr>
      </w:pPr>
      <w:r w:rsidRPr="006725F0">
        <w:rPr>
          <w:rFonts w:ascii="Calibri" w:hAnsi="Calibri" w:cs="Calibri"/>
          <w:sz w:val="20"/>
          <w:szCs w:val="20"/>
        </w:rPr>
        <w:tab/>
      </w:r>
    </w:p>
    <w:p w14:paraId="053BF4B5" w14:textId="77777777" w:rsidR="005A4C9A" w:rsidRPr="006725F0" w:rsidRDefault="00933A85">
      <w:pPr>
        <w:pStyle w:val="LO-normal1"/>
        <w:rPr>
          <w:rFonts w:ascii="Calibri" w:hAnsi="Calibri" w:cs="Calibri"/>
          <w:sz w:val="20"/>
          <w:szCs w:val="20"/>
        </w:rPr>
      </w:pPr>
      <w:r w:rsidRPr="006725F0">
        <w:rPr>
          <w:rFonts w:ascii="Calibri" w:hAnsi="Calibri" w:cs="Calibri"/>
          <w:sz w:val="20"/>
          <w:szCs w:val="20"/>
        </w:rPr>
        <w:t>1</w:t>
      </w:r>
      <w:r w:rsidR="009E4350" w:rsidRPr="006725F0">
        <w:rPr>
          <w:rFonts w:ascii="Calibri" w:hAnsi="Calibri" w:cs="Calibri"/>
          <w:sz w:val="20"/>
          <w:szCs w:val="20"/>
        </w:rPr>
        <w:t xml:space="preserve">. Go to </w:t>
      </w:r>
      <w:r w:rsidRPr="006725F0">
        <w:rPr>
          <w:rFonts w:ascii="Calibri" w:hAnsi="Calibri" w:cs="Calibri"/>
          <w:sz w:val="20"/>
          <w:szCs w:val="20"/>
        </w:rPr>
        <w:t xml:space="preserve">directory </w:t>
      </w:r>
      <w:proofErr w:type="spellStart"/>
      <w:r w:rsidRPr="006725F0">
        <w:rPr>
          <w:rFonts w:ascii="Calibri" w:hAnsi="Calibri" w:cs="Calibri"/>
          <w:sz w:val="20"/>
          <w:szCs w:val="20"/>
        </w:rPr>
        <w:t>aws</w:t>
      </w:r>
      <w:proofErr w:type="spellEnd"/>
      <w:r w:rsidRPr="006725F0">
        <w:rPr>
          <w:rFonts w:ascii="Calibri" w:hAnsi="Calibri" w:cs="Calibri"/>
          <w:sz w:val="20"/>
          <w:szCs w:val="20"/>
        </w:rPr>
        <w:t>/tf_s3_backend/</w:t>
      </w:r>
      <w:r w:rsidR="009E4350" w:rsidRPr="006725F0">
        <w:rPr>
          <w:rFonts w:ascii="Calibri" w:hAnsi="Calibri" w:cs="Calibri"/>
          <w:sz w:val="20"/>
          <w:szCs w:val="20"/>
        </w:rPr>
        <w:t xml:space="preserve"> and update the terraform backen</w:t>
      </w:r>
      <w:r w:rsidRPr="006725F0">
        <w:rPr>
          <w:rFonts w:ascii="Calibri" w:hAnsi="Calibri" w:cs="Calibri"/>
          <w:sz w:val="20"/>
          <w:szCs w:val="20"/>
        </w:rPr>
        <w:t xml:space="preserve">d configuration </w:t>
      </w:r>
      <w:r w:rsidR="005A4C9A" w:rsidRPr="006725F0">
        <w:rPr>
          <w:rFonts w:ascii="Calibri" w:hAnsi="Calibri" w:cs="Calibri"/>
          <w:sz w:val="20"/>
          <w:szCs w:val="20"/>
        </w:rPr>
        <w:t>file named “</w:t>
      </w:r>
      <w:proofErr w:type="spellStart"/>
      <w:r w:rsidR="005A4C9A" w:rsidRPr="006725F0">
        <w:rPr>
          <w:rFonts w:ascii="Calibri" w:hAnsi="Calibri" w:cs="Calibri"/>
          <w:sz w:val="20"/>
          <w:szCs w:val="20"/>
        </w:rPr>
        <w:t>aws_resources</w:t>
      </w:r>
      <w:proofErr w:type="spellEnd"/>
      <w:r w:rsidR="005A4C9A" w:rsidRPr="006725F0">
        <w:rPr>
          <w:rFonts w:ascii="Calibri" w:hAnsi="Calibri" w:cs="Calibri"/>
          <w:sz w:val="20"/>
          <w:szCs w:val="20"/>
        </w:rPr>
        <w:t xml:space="preserve">”. </w:t>
      </w:r>
    </w:p>
    <w:p w14:paraId="68277CC6" w14:textId="77777777" w:rsidR="005A4C9A" w:rsidRPr="006725F0" w:rsidRDefault="005A4C9A">
      <w:pPr>
        <w:pStyle w:val="LO-normal1"/>
        <w:rPr>
          <w:rFonts w:ascii="Calibri" w:hAnsi="Calibri" w:cs="Calibri"/>
          <w:sz w:val="20"/>
          <w:szCs w:val="20"/>
        </w:rPr>
      </w:pPr>
    </w:p>
    <w:p w14:paraId="4DEA9A89" w14:textId="77777777" w:rsidR="005A4C9A" w:rsidRPr="006725F0" w:rsidRDefault="005A4C9A" w:rsidP="005A4C9A">
      <w:pPr>
        <w:pStyle w:val="HTMLPreformatted"/>
        <w:shd w:val="clear" w:color="auto" w:fill="2B2B2B"/>
        <w:rPr>
          <w:rFonts w:ascii="Calibri" w:hAnsi="Calibri" w:cs="Calibri"/>
          <w:color w:val="A9B7C6"/>
        </w:rPr>
      </w:pPr>
      <w:r w:rsidRPr="006725F0">
        <w:rPr>
          <w:rFonts w:ascii="Calibri" w:hAnsi="Calibri" w:cs="Calibri"/>
          <w:color w:val="A9B7C6"/>
        </w:rPr>
        <w:t>#The below config declaration is applicable when using remote backend as S3 in terraform</w:t>
      </w:r>
      <w:r w:rsidRPr="006725F0">
        <w:rPr>
          <w:rFonts w:ascii="Calibri" w:hAnsi="Calibri" w:cs="Calibri"/>
          <w:color w:val="A9B7C6"/>
        </w:rPr>
        <w:br/>
        <w:t>#This is the backend configuration required to setup for the first pipeline used to setup AWS resources</w:t>
      </w:r>
      <w:r w:rsidRPr="006725F0">
        <w:rPr>
          <w:rFonts w:ascii="Calibri" w:hAnsi="Calibri" w:cs="Calibri"/>
          <w:color w:val="A9B7C6"/>
        </w:rPr>
        <w:br/>
      </w:r>
      <w:r w:rsidRPr="006725F0">
        <w:rPr>
          <w:rFonts w:ascii="Calibri" w:hAnsi="Calibri" w:cs="Calibri"/>
          <w:color w:val="A9B7C6"/>
        </w:rPr>
        <w:br/>
        <w:t>bucket               = "&lt;s3_bucket_name_for_aws_resources_pipeline&gt;"</w:t>
      </w:r>
      <w:r w:rsidRPr="006725F0">
        <w:rPr>
          <w:rFonts w:ascii="Calibri" w:hAnsi="Calibri" w:cs="Calibri"/>
          <w:color w:val="A9B7C6"/>
        </w:rPr>
        <w:br/>
        <w:t>key                  = "</w:t>
      </w:r>
      <w:proofErr w:type="spellStart"/>
      <w:r w:rsidRPr="006725F0">
        <w:rPr>
          <w:rFonts w:ascii="Calibri" w:hAnsi="Calibri" w:cs="Calibri"/>
          <w:color w:val="A9B7C6"/>
        </w:rPr>
        <w:t>aws</w:t>
      </w:r>
      <w:proofErr w:type="spellEnd"/>
      <w:r w:rsidRPr="006725F0">
        <w:rPr>
          <w:rFonts w:ascii="Calibri" w:hAnsi="Calibri" w:cs="Calibri"/>
          <w:color w:val="A9B7C6"/>
        </w:rPr>
        <w:t>/</w:t>
      </w:r>
      <w:proofErr w:type="spellStart"/>
      <w:r w:rsidRPr="006725F0">
        <w:rPr>
          <w:rFonts w:ascii="Calibri" w:hAnsi="Calibri" w:cs="Calibri"/>
          <w:color w:val="A9B7C6"/>
        </w:rPr>
        <w:t>terraform.tfstate</w:t>
      </w:r>
      <w:proofErr w:type="spellEnd"/>
      <w:r w:rsidRPr="006725F0">
        <w:rPr>
          <w:rFonts w:ascii="Calibri" w:hAnsi="Calibri" w:cs="Calibri"/>
          <w:color w:val="A9B7C6"/>
        </w:rPr>
        <w:t>"</w:t>
      </w:r>
      <w:r w:rsidRPr="006725F0">
        <w:rPr>
          <w:rFonts w:ascii="Calibri" w:hAnsi="Calibri" w:cs="Calibri"/>
          <w:color w:val="A9B7C6"/>
        </w:rPr>
        <w:br/>
        <w:t>region               = "&lt;</w:t>
      </w:r>
      <w:proofErr w:type="spellStart"/>
      <w:r w:rsidRPr="006725F0">
        <w:rPr>
          <w:rFonts w:ascii="Calibri" w:hAnsi="Calibri" w:cs="Calibri"/>
          <w:color w:val="A9B7C6"/>
        </w:rPr>
        <w:t>aws_region</w:t>
      </w:r>
      <w:proofErr w:type="spellEnd"/>
      <w:r w:rsidRPr="006725F0">
        <w:rPr>
          <w:rFonts w:ascii="Calibri" w:hAnsi="Calibri" w:cs="Calibri"/>
          <w:color w:val="A9B7C6"/>
        </w:rPr>
        <w:t>&gt;"</w:t>
      </w:r>
      <w:r w:rsidRPr="006725F0">
        <w:rPr>
          <w:rFonts w:ascii="Calibri" w:hAnsi="Calibri" w:cs="Calibri"/>
          <w:color w:val="A9B7C6"/>
        </w:rPr>
        <w:br/>
        <w:t>encrypt              = true</w:t>
      </w:r>
      <w:r w:rsidRPr="006725F0">
        <w:rPr>
          <w:rFonts w:ascii="Calibri" w:hAnsi="Calibri" w:cs="Calibri"/>
          <w:color w:val="A9B7C6"/>
        </w:rPr>
        <w:br/>
      </w:r>
      <w:proofErr w:type="spellStart"/>
      <w:r w:rsidRPr="006725F0">
        <w:rPr>
          <w:rFonts w:ascii="Calibri" w:hAnsi="Calibri" w:cs="Calibri"/>
          <w:color w:val="A9B7C6"/>
        </w:rPr>
        <w:t>workspace_key_prefix</w:t>
      </w:r>
      <w:proofErr w:type="spellEnd"/>
      <w:r w:rsidRPr="006725F0">
        <w:rPr>
          <w:rFonts w:ascii="Calibri" w:hAnsi="Calibri" w:cs="Calibri"/>
          <w:color w:val="A9B7C6"/>
        </w:rPr>
        <w:t xml:space="preserve"> = "env"</w:t>
      </w:r>
      <w:r w:rsidRPr="006725F0">
        <w:rPr>
          <w:rFonts w:ascii="Calibri" w:hAnsi="Calibri" w:cs="Calibri"/>
          <w:color w:val="A9B7C6"/>
        </w:rPr>
        <w:br/>
        <w:t>##################reference example: https://dynamodb.us-east-1.amazonaws.com#################</w:t>
      </w:r>
      <w:r w:rsidRPr="006725F0">
        <w:rPr>
          <w:rFonts w:ascii="Calibri" w:hAnsi="Calibri" w:cs="Calibri"/>
          <w:color w:val="A9B7C6"/>
        </w:rPr>
        <w:br/>
      </w:r>
      <w:proofErr w:type="spellStart"/>
      <w:r w:rsidRPr="006725F0">
        <w:rPr>
          <w:rFonts w:ascii="Calibri" w:hAnsi="Calibri" w:cs="Calibri"/>
          <w:color w:val="A9B7C6"/>
        </w:rPr>
        <w:t>dynamodb_endpoint</w:t>
      </w:r>
      <w:proofErr w:type="spellEnd"/>
      <w:r w:rsidRPr="006725F0">
        <w:rPr>
          <w:rFonts w:ascii="Calibri" w:hAnsi="Calibri" w:cs="Calibri"/>
          <w:color w:val="A9B7C6"/>
        </w:rPr>
        <w:t xml:space="preserve">    = "https://dynamodb.&lt;aws_region&gt;.amazonaws.com"</w:t>
      </w:r>
      <w:r w:rsidRPr="006725F0">
        <w:rPr>
          <w:rFonts w:ascii="Calibri" w:hAnsi="Calibri" w:cs="Calibri"/>
          <w:color w:val="A9B7C6"/>
        </w:rPr>
        <w:br/>
      </w:r>
      <w:proofErr w:type="spellStart"/>
      <w:r w:rsidRPr="006725F0">
        <w:rPr>
          <w:rFonts w:ascii="Calibri" w:hAnsi="Calibri" w:cs="Calibri"/>
          <w:color w:val="A9B7C6"/>
        </w:rPr>
        <w:t>dynamodb_table</w:t>
      </w:r>
      <w:proofErr w:type="spellEnd"/>
      <w:r w:rsidRPr="006725F0">
        <w:rPr>
          <w:rFonts w:ascii="Calibri" w:hAnsi="Calibri" w:cs="Calibri"/>
          <w:color w:val="A9B7C6"/>
        </w:rPr>
        <w:t xml:space="preserve">       = "&lt;</w:t>
      </w:r>
      <w:proofErr w:type="spellStart"/>
      <w:r w:rsidRPr="006725F0">
        <w:rPr>
          <w:rFonts w:ascii="Calibri" w:hAnsi="Calibri" w:cs="Calibri"/>
          <w:color w:val="A9B7C6"/>
        </w:rPr>
        <w:t>dynamodb_table_name_setup</w:t>
      </w:r>
      <w:proofErr w:type="spellEnd"/>
      <w:r w:rsidRPr="006725F0">
        <w:rPr>
          <w:rFonts w:ascii="Calibri" w:hAnsi="Calibri" w:cs="Calibri"/>
          <w:color w:val="A9B7C6"/>
        </w:rPr>
        <w:t>&gt;"</w:t>
      </w:r>
      <w:r w:rsidRPr="006725F0">
        <w:rPr>
          <w:rFonts w:ascii="Calibri" w:hAnsi="Calibri" w:cs="Calibri"/>
          <w:color w:val="A9B7C6"/>
        </w:rPr>
        <w:br/>
      </w:r>
      <w:proofErr w:type="spellStart"/>
      <w:r w:rsidRPr="006725F0">
        <w:rPr>
          <w:rFonts w:ascii="Calibri" w:hAnsi="Calibri" w:cs="Calibri"/>
          <w:color w:val="A9B7C6"/>
        </w:rPr>
        <w:t>role_arn</w:t>
      </w:r>
      <w:proofErr w:type="spellEnd"/>
      <w:r w:rsidRPr="006725F0">
        <w:rPr>
          <w:rFonts w:ascii="Calibri" w:hAnsi="Calibri" w:cs="Calibri"/>
          <w:color w:val="A9B7C6"/>
        </w:rPr>
        <w:t xml:space="preserve">             = "&lt;</w:t>
      </w:r>
      <w:proofErr w:type="spellStart"/>
      <w:r w:rsidRPr="006725F0">
        <w:rPr>
          <w:rFonts w:ascii="Calibri" w:hAnsi="Calibri" w:cs="Calibri"/>
          <w:color w:val="A9B7C6"/>
        </w:rPr>
        <w:t>IAM_role_arn</w:t>
      </w:r>
      <w:proofErr w:type="spellEnd"/>
      <w:r w:rsidRPr="006725F0">
        <w:rPr>
          <w:rFonts w:ascii="Calibri" w:hAnsi="Calibri" w:cs="Calibri"/>
          <w:color w:val="A9B7C6"/>
        </w:rPr>
        <w:t>&gt;"</w:t>
      </w:r>
      <w:r w:rsidRPr="006725F0">
        <w:rPr>
          <w:rFonts w:ascii="Calibri" w:hAnsi="Calibri" w:cs="Calibri"/>
          <w:color w:val="A9B7C6"/>
        </w:rPr>
        <w:br/>
      </w:r>
      <w:proofErr w:type="spellStart"/>
      <w:r w:rsidRPr="006725F0">
        <w:rPr>
          <w:rFonts w:ascii="Calibri" w:hAnsi="Calibri" w:cs="Calibri"/>
          <w:color w:val="A9B7C6"/>
        </w:rPr>
        <w:t>session_name</w:t>
      </w:r>
      <w:proofErr w:type="spellEnd"/>
      <w:r w:rsidRPr="006725F0">
        <w:rPr>
          <w:rFonts w:ascii="Calibri" w:hAnsi="Calibri" w:cs="Calibri"/>
          <w:color w:val="A9B7C6"/>
        </w:rPr>
        <w:t xml:space="preserve">         = "terraform-session"</w:t>
      </w:r>
      <w:r w:rsidRPr="006725F0">
        <w:rPr>
          <w:rFonts w:ascii="Calibri" w:hAnsi="Calibri" w:cs="Calibri"/>
          <w:color w:val="A9B7C6"/>
        </w:rPr>
        <w:br/>
      </w:r>
      <w:proofErr w:type="spellStart"/>
      <w:r w:rsidRPr="006725F0">
        <w:rPr>
          <w:rFonts w:ascii="Calibri" w:hAnsi="Calibri" w:cs="Calibri"/>
          <w:color w:val="A9B7C6"/>
        </w:rPr>
        <w:t>external_id</w:t>
      </w:r>
      <w:proofErr w:type="spellEnd"/>
      <w:r w:rsidRPr="006725F0">
        <w:rPr>
          <w:rFonts w:ascii="Calibri" w:hAnsi="Calibri" w:cs="Calibri"/>
          <w:color w:val="A9B7C6"/>
        </w:rPr>
        <w:t xml:space="preserve">          = "&lt;</w:t>
      </w:r>
      <w:proofErr w:type="spellStart"/>
      <w:r w:rsidRPr="006725F0">
        <w:rPr>
          <w:rFonts w:ascii="Calibri" w:hAnsi="Calibri" w:cs="Calibri"/>
          <w:color w:val="A9B7C6"/>
        </w:rPr>
        <w:t>external_id</w:t>
      </w:r>
      <w:proofErr w:type="spellEnd"/>
      <w:r w:rsidRPr="006725F0">
        <w:rPr>
          <w:rFonts w:ascii="Calibri" w:hAnsi="Calibri" w:cs="Calibri"/>
          <w:color w:val="A9B7C6"/>
        </w:rPr>
        <w:t>&gt;" #external id setup during IAM user and role setup for access</w:t>
      </w:r>
    </w:p>
    <w:p w14:paraId="3C37551C" w14:textId="77777777" w:rsidR="009E4350" w:rsidRPr="006725F0" w:rsidRDefault="005A4C9A">
      <w:pPr>
        <w:pStyle w:val="LO-normal1"/>
        <w:pageBreakBefore/>
        <w:rPr>
          <w:rFonts w:ascii="Calibri" w:hAnsi="Calibri" w:cs="Calibri"/>
        </w:rPr>
      </w:pPr>
      <w:r w:rsidRPr="006725F0">
        <w:rPr>
          <w:rFonts w:ascii="Calibri" w:hAnsi="Calibri" w:cs="Calibri"/>
          <w:sz w:val="20"/>
          <w:szCs w:val="20"/>
        </w:rPr>
        <w:lastRenderedPageBreak/>
        <w:t>2</w:t>
      </w:r>
      <w:r w:rsidR="009E4350" w:rsidRPr="006725F0">
        <w:rPr>
          <w:rFonts w:ascii="Calibri" w:hAnsi="Calibri" w:cs="Calibri"/>
          <w:sz w:val="20"/>
          <w:szCs w:val="20"/>
        </w:rPr>
        <w:t xml:space="preserve">. </w:t>
      </w:r>
      <w:r w:rsidRPr="006725F0">
        <w:rPr>
          <w:rFonts w:ascii="Calibri" w:hAnsi="Calibri" w:cs="Calibri"/>
          <w:sz w:val="20"/>
          <w:szCs w:val="20"/>
        </w:rPr>
        <w:t xml:space="preserve">After updating backend configuration for the pipeline, the next step is to prepare the input file and upload to S3 bucket. </w:t>
      </w:r>
      <w:r w:rsidR="009E4350" w:rsidRPr="006725F0">
        <w:rPr>
          <w:rFonts w:ascii="Calibri" w:hAnsi="Calibri" w:cs="Calibri"/>
          <w:sz w:val="20"/>
          <w:szCs w:val="20"/>
        </w:rPr>
        <w:t xml:space="preserve">Refer to </w:t>
      </w:r>
      <w:r w:rsidRPr="006725F0">
        <w:rPr>
          <w:rFonts w:ascii="Calibri" w:hAnsi="Calibri" w:cs="Calibri"/>
          <w:sz w:val="20"/>
          <w:szCs w:val="20"/>
        </w:rPr>
        <w:t xml:space="preserve">directory </w:t>
      </w:r>
      <w:proofErr w:type="spellStart"/>
      <w:r w:rsidRPr="006725F0">
        <w:rPr>
          <w:rFonts w:ascii="Calibri" w:hAnsi="Calibri" w:cs="Calibri"/>
          <w:sz w:val="20"/>
          <w:szCs w:val="20"/>
        </w:rPr>
        <w:t>aws</w:t>
      </w:r>
      <w:proofErr w:type="spellEnd"/>
      <w:r w:rsidRPr="006725F0">
        <w:rPr>
          <w:rFonts w:ascii="Calibri" w:hAnsi="Calibri" w:cs="Calibri"/>
          <w:sz w:val="20"/>
          <w:szCs w:val="20"/>
        </w:rPr>
        <w:t>/</w:t>
      </w:r>
      <w:r w:rsidR="009E4350" w:rsidRPr="006725F0">
        <w:rPr>
          <w:rFonts w:ascii="Calibri" w:hAnsi="Calibri" w:cs="Calibri"/>
          <w:sz w:val="20"/>
          <w:szCs w:val="20"/>
        </w:rPr>
        <w:t xml:space="preserve">templates </w:t>
      </w:r>
      <w:r w:rsidRPr="006725F0">
        <w:rPr>
          <w:rFonts w:ascii="Calibri" w:hAnsi="Calibri" w:cs="Calibri"/>
          <w:sz w:val="20"/>
          <w:szCs w:val="20"/>
        </w:rPr>
        <w:t>directory p</w:t>
      </w:r>
      <w:r w:rsidR="009E4350" w:rsidRPr="006725F0">
        <w:rPr>
          <w:rFonts w:ascii="Calibri" w:hAnsi="Calibri" w:cs="Calibri"/>
          <w:sz w:val="20"/>
          <w:szCs w:val="20"/>
        </w:rPr>
        <w:t xml:space="preserve">repare </w:t>
      </w:r>
      <w:r w:rsidRPr="006725F0">
        <w:rPr>
          <w:rFonts w:ascii="Calibri" w:hAnsi="Calibri" w:cs="Calibri"/>
          <w:sz w:val="20"/>
          <w:szCs w:val="20"/>
        </w:rPr>
        <w:t xml:space="preserve">the terraform input file. </w:t>
      </w:r>
      <w:r w:rsidR="009E4350" w:rsidRPr="006725F0">
        <w:rPr>
          <w:rFonts w:ascii="Calibri" w:hAnsi="Calibri" w:cs="Calibri"/>
          <w:sz w:val="20"/>
          <w:szCs w:val="20"/>
        </w:rPr>
        <w:t xml:space="preserve"> </w:t>
      </w:r>
    </w:p>
    <w:p w14:paraId="31C8D6C2" w14:textId="77777777" w:rsidR="009E4350" w:rsidRPr="006725F0" w:rsidRDefault="00566BBD">
      <w:pPr>
        <w:pStyle w:val="LO-normal1"/>
        <w:rPr>
          <w:rFonts w:ascii="Calibri" w:hAnsi="Calibri" w:cs="Calibri"/>
          <w:sz w:val="20"/>
          <w:szCs w:val="20"/>
        </w:rPr>
      </w:pPr>
      <w:r>
        <w:rPr>
          <w:noProof/>
        </w:rPr>
        <w:drawing>
          <wp:anchor distT="0" distB="0" distL="0" distR="0" simplePos="0" relativeHeight="251662336" behindDoc="0" locked="0" layoutInCell="1" allowOverlap="1" wp14:anchorId="392DC2A3" wp14:editId="2B90A87B">
            <wp:simplePos x="0" y="0"/>
            <wp:positionH relativeFrom="column">
              <wp:posOffset>605790</wp:posOffset>
            </wp:positionH>
            <wp:positionV relativeFrom="paragraph">
              <wp:posOffset>76200</wp:posOffset>
            </wp:positionV>
            <wp:extent cx="3756660" cy="2478405"/>
            <wp:effectExtent l="0" t="0" r="0" b="0"/>
            <wp:wrapSquare wrapText="largest"/>
            <wp:docPr id="5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56660" cy="24784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0E3A42D" w14:textId="77777777" w:rsidR="009E4350" w:rsidRPr="006725F0" w:rsidRDefault="009E4350">
      <w:pPr>
        <w:pStyle w:val="LO-normal1"/>
        <w:rPr>
          <w:rFonts w:ascii="Calibri" w:hAnsi="Calibri" w:cs="Calibri"/>
          <w:sz w:val="20"/>
          <w:szCs w:val="20"/>
        </w:rPr>
      </w:pPr>
    </w:p>
    <w:p w14:paraId="381E01B4" w14:textId="77777777" w:rsidR="009E4350" w:rsidRPr="006725F0" w:rsidRDefault="009E4350">
      <w:pPr>
        <w:pStyle w:val="LO-normal1"/>
        <w:rPr>
          <w:rFonts w:ascii="Calibri" w:hAnsi="Calibri" w:cs="Calibri"/>
          <w:sz w:val="20"/>
          <w:szCs w:val="20"/>
        </w:rPr>
      </w:pPr>
    </w:p>
    <w:p w14:paraId="7234286F" w14:textId="77777777" w:rsidR="009E4350" w:rsidRPr="006725F0" w:rsidRDefault="009E4350">
      <w:pPr>
        <w:pStyle w:val="LO-normal1"/>
        <w:rPr>
          <w:rFonts w:ascii="Calibri" w:hAnsi="Calibri" w:cs="Calibri"/>
          <w:sz w:val="20"/>
          <w:szCs w:val="20"/>
        </w:rPr>
      </w:pPr>
    </w:p>
    <w:p w14:paraId="56003205" w14:textId="77777777" w:rsidR="009E4350" w:rsidRPr="006725F0" w:rsidRDefault="009E4350">
      <w:pPr>
        <w:pStyle w:val="LO-normal1"/>
        <w:rPr>
          <w:rFonts w:ascii="Calibri" w:hAnsi="Calibri" w:cs="Calibri"/>
          <w:sz w:val="20"/>
          <w:szCs w:val="20"/>
        </w:rPr>
      </w:pPr>
    </w:p>
    <w:p w14:paraId="608BC1DB" w14:textId="77777777" w:rsidR="009E4350" w:rsidRPr="006725F0" w:rsidRDefault="009E4350">
      <w:pPr>
        <w:pStyle w:val="LO-normal1"/>
        <w:rPr>
          <w:rFonts w:ascii="Calibri" w:hAnsi="Calibri" w:cs="Calibri"/>
          <w:sz w:val="20"/>
          <w:szCs w:val="20"/>
        </w:rPr>
      </w:pPr>
    </w:p>
    <w:p w14:paraId="6C98D8CE" w14:textId="77777777" w:rsidR="009E4350" w:rsidRPr="006725F0" w:rsidRDefault="009E4350">
      <w:pPr>
        <w:pStyle w:val="LO-normal1"/>
        <w:rPr>
          <w:rFonts w:ascii="Calibri" w:hAnsi="Calibri" w:cs="Calibri"/>
          <w:sz w:val="20"/>
          <w:szCs w:val="20"/>
        </w:rPr>
      </w:pPr>
    </w:p>
    <w:p w14:paraId="3EC24668" w14:textId="77777777" w:rsidR="009E4350" w:rsidRPr="006725F0" w:rsidRDefault="009E4350">
      <w:pPr>
        <w:pStyle w:val="LO-normal1"/>
        <w:rPr>
          <w:rFonts w:ascii="Calibri" w:hAnsi="Calibri" w:cs="Calibri"/>
          <w:sz w:val="20"/>
          <w:szCs w:val="20"/>
        </w:rPr>
      </w:pPr>
    </w:p>
    <w:p w14:paraId="3E13C917" w14:textId="77777777" w:rsidR="009E4350" w:rsidRPr="006725F0" w:rsidRDefault="009E4350">
      <w:pPr>
        <w:pStyle w:val="LO-normal1"/>
        <w:rPr>
          <w:rFonts w:ascii="Calibri" w:hAnsi="Calibri" w:cs="Calibri"/>
          <w:sz w:val="20"/>
          <w:szCs w:val="20"/>
        </w:rPr>
      </w:pPr>
    </w:p>
    <w:p w14:paraId="181651DF" w14:textId="77777777" w:rsidR="009E4350" w:rsidRPr="006725F0" w:rsidRDefault="009E4350">
      <w:pPr>
        <w:pStyle w:val="LO-normal1"/>
        <w:rPr>
          <w:rFonts w:ascii="Calibri" w:hAnsi="Calibri" w:cs="Calibri"/>
          <w:sz w:val="20"/>
          <w:szCs w:val="20"/>
        </w:rPr>
      </w:pPr>
    </w:p>
    <w:p w14:paraId="2B4F9BAC" w14:textId="77777777" w:rsidR="009E4350" w:rsidRPr="006725F0" w:rsidRDefault="009E4350">
      <w:pPr>
        <w:pStyle w:val="LO-normal1"/>
        <w:rPr>
          <w:rFonts w:ascii="Calibri" w:hAnsi="Calibri" w:cs="Calibri"/>
          <w:sz w:val="20"/>
          <w:szCs w:val="20"/>
        </w:rPr>
      </w:pPr>
    </w:p>
    <w:p w14:paraId="2813F026" w14:textId="77777777" w:rsidR="009E4350" w:rsidRPr="006725F0" w:rsidRDefault="009E4350">
      <w:pPr>
        <w:pStyle w:val="LO-normal1"/>
        <w:rPr>
          <w:rFonts w:ascii="Calibri" w:hAnsi="Calibri" w:cs="Calibri"/>
          <w:sz w:val="20"/>
          <w:szCs w:val="20"/>
        </w:rPr>
      </w:pPr>
    </w:p>
    <w:p w14:paraId="1FF0B367" w14:textId="77777777" w:rsidR="009E4350" w:rsidRPr="006725F0" w:rsidRDefault="009E4350">
      <w:pPr>
        <w:pStyle w:val="LO-normal1"/>
        <w:rPr>
          <w:rFonts w:ascii="Calibri" w:hAnsi="Calibri" w:cs="Calibri"/>
          <w:sz w:val="20"/>
          <w:szCs w:val="20"/>
        </w:rPr>
      </w:pPr>
    </w:p>
    <w:p w14:paraId="701F48D6" w14:textId="77777777" w:rsidR="009E4350" w:rsidRPr="006725F0" w:rsidRDefault="009E4350">
      <w:pPr>
        <w:pStyle w:val="LO-normal1"/>
        <w:rPr>
          <w:rFonts w:ascii="Calibri" w:hAnsi="Calibri" w:cs="Calibri"/>
          <w:sz w:val="20"/>
          <w:szCs w:val="20"/>
        </w:rPr>
      </w:pPr>
    </w:p>
    <w:p w14:paraId="7B3A3273" w14:textId="77777777" w:rsidR="009E4350" w:rsidRPr="006725F0" w:rsidRDefault="009E4350">
      <w:pPr>
        <w:pStyle w:val="LO-normal1"/>
        <w:rPr>
          <w:rFonts w:ascii="Calibri" w:hAnsi="Calibri" w:cs="Calibri"/>
          <w:sz w:val="20"/>
          <w:szCs w:val="20"/>
        </w:rPr>
      </w:pPr>
    </w:p>
    <w:p w14:paraId="02AE5799" w14:textId="77777777" w:rsidR="009E4350" w:rsidRPr="006725F0" w:rsidRDefault="009E4350">
      <w:pPr>
        <w:pStyle w:val="LO-normal1"/>
        <w:rPr>
          <w:rFonts w:ascii="Calibri" w:hAnsi="Calibri" w:cs="Calibri"/>
          <w:sz w:val="20"/>
          <w:szCs w:val="20"/>
        </w:rPr>
      </w:pPr>
    </w:p>
    <w:p w14:paraId="756338C2" w14:textId="77777777" w:rsidR="005A4C9A" w:rsidRPr="006725F0" w:rsidRDefault="005A4C9A" w:rsidP="00FE4B9C">
      <w:pPr>
        <w:pStyle w:val="LO-normal1"/>
        <w:numPr>
          <w:ilvl w:val="0"/>
          <w:numId w:val="9"/>
        </w:numPr>
        <w:rPr>
          <w:rFonts w:ascii="Calibri" w:hAnsi="Calibri" w:cs="Calibri"/>
          <w:sz w:val="20"/>
          <w:szCs w:val="20"/>
        </w:rPr>
      </w:pPr>
      <w:r w:rsidRPr="006725F0">
        <w:rPr>
          <w:rFonts w:ascii="Calibri" w:hAnsi="Calibri" w:cs="Calibri"/>
          <w:sz w:val="20"/>
          <w:szCs w:val="20"/>
        </w:rPr>
        <w:t xml:space="preserve">Prepare the input file according to the node prepared to setup and upload to the S3 bucket which is setup to manage terraform input files. </w:t>
      </w:r>
    </w:p>
    <w:p w14:paraId="7A8562CF" w14:textId="77777777" w:rsidR="005A4C9A" w:rsidRPr="006725F0" w:rsidRDefault="005A4C9A">
      <w:pPr>
        <w:pStyle w:val="LO-normal1"/>
        <w:ind w:left="720" w:hanging="360"/>
        <w:rPr>
          <w:rFonts w:ascii="Calibri" w:hAnsi="Calibri" w:cs="Calibri"/>
          <w:b/>
          <w:bCs/>
          <w:sz w:val="20"/>
          <w:szCs w:val="20"/>
        </w:rPr>
      </w:pPr>
    </w:p>
    <w:p w14:paraId="6A2CAB8A" w14:textId="77777777" w:rsidR="005A4C9A" w:rsidRPr="006725F0" w:rsidRDefault="005A4C9A">
      <w:pPr>
        <w:pStyle w:val="LO-normal1"/>
        <w:ind w:left="720" w:hanging="360"/>
        <w:rPr>
          <w:rFonts w:ascii="Calibri" w:hAnsi="Calibri" w:cs="Calibri"/>
          <w:sz w:val="20"/>
          <w:szCs w:val="20"/>
        </w:rPr>
      </w:pPr>
      <w:r w:rsidRPr="006725F0">
        <w:rPr>
          <w:rFonts w:ascii="Calibri" w:hAnsi="Calibri" w:cs="Calibri"/>
          <w:b/>
          <w:bCs/>
          <w:sz w:val="20"/>
          <w:szCs w:val="20"/>
        </w:rPr>
        <w:t>Note:</w:t>
      </w:r>
      <w:r w:rsidRPr="006725F0">
        <w:rPr>
          <w:rFonts w:ascii="Calibri" w:hAnsi="Calibri" w:cs="Calibri"/>
          <w:sz w:val="20"/>
          <w:szCs w:val="20"/>
        </w:rPr>
        <w:t xml:space="preserve"> </w:t>
      </w:r>
      <w:r w:rsidR="00353418" w:rsidRPr="006725F0">
        <w:rPr>
          <w:rFonts w:ascii="Calibri" w:hAnsi="Calibri" w:cs="Calibri"/>
          <w:sz w:val="20"/>
          <w:szCs w:val="20"/>
        </w:rPr>
        <w:t>E</w:t>
      </w:r>
      <w:r w:rsidRPr="006725F0">
        <w:rPr>
          <w:rFonts w:ascii="Calibri" w:hAnsi="Calibri" w:cs="Calibri"/>
          <w:sz w:val="20"/>
          <w:szCs w:val="20"/>
        </w:rPr>
        <w:t xml:space="preserve">ach node and its environment (dev/test/prod) will have individual S3 Backend resources </w:t>
      </w:r>
    </w:p>
    <w:p w14:paraId="4EBDAF37" w14:textId="77777777" w:rsidR="00353418" w:rsidRPr="006725F0" w:rsidRDefault="00353418">
      <w:pPr>
        <w:pStyle w:val="LO-normal1"/>
        <w:ind w:left="720" w:hanging="360"/>
        <w:rPr>
          <w:rFonts w:ascii="Calibri" w:hAnsi="Calibri" w:cs="Calibri"/>
          <w:sz w:val="20"/>
          <w:szCs w:val="20"/>
        </w:rPr>
      </w:pPr>
    </w:p>
    <w:p w14:paraId="5DF7A1E7" w14:textId="77777777" w:rsidR="009E4350" w:rsidRPr="006725F0" w:rsidRDefault="009E4350">
      <w:pPr>
        <w:pStyle w:val="LO-normal1"/>
        <w:ind w:left="720" w:hanging="360"/>
        <w:rPr>
          <w:rFonts w:ascii="Calibri" w:hAnsi="Calibri" w:cs="Calibri"/>
        </w:rPr>
      </w:pPr>
      <w:r w:rsidRPr="006725F0">
        <w:rPr>
          <w:rFonts w:ascii="Calibri" w:hAnsi="Calibri" w:cs="Calibri"/>
          <w:sz w:val="20"/>
          <w:szCs w:val="20"/>
        </w:rPr>
        <w:t xml:space="preserve">Refer to templates or appendix section in this document on details of </w:t>
      </w:r>
      <w:r w:rsidRPr="006725F0">
        <w:rPr>
          <w:rFonts w:ascii="Calibri" w:hAnsi="Calibri" w:cs="Calibri"/>
          <w:color w:val="000000"/>
          <w:sz w:val="20"/>
          <w:szCs w:val="20"/>
        </w:rPr>
        <w:t>contents in input file</w:t>
      </w:r>
      <w:r w:rsidRPr="006725F0">
        <w:rPr>
          <w:rFonts w:ascii="Calibri" w:hAnsi="Calibri" w:cs="Calibri"/>
          <w:sz w:val="20"/>
          <w:szCs w:val="20"/>
        </w:rPr>
        <w:t xml:space="preserve">. </w:t>
      </w:r>
    </w:p>
    <w:p w14:paraId="000AFB5B" w14:textId="77777777" w:rsidR="009E4350" w:rsidRPr="006725F0" w:rsidRDefault="009E4350">
      <w:pPr>
        <w:pStyle w:val="LO-normal1"/>
        <w:ind w:left="720" w:hanging="360"/>
        <w:rPr>
          <w:rFonts w:ascii="Calibri" w:hAnsi="Calibri" w:cs="Calibri"/>
        </w:rPr>
      </w:pPr>
    </w:p>
    <w:tbl>
      <w:tblPr>
        <w:tblW w:w="0" w:type="auto"/>
        <w:jc w:val="center"/>
        <w:tblLayout w:type="fixed"/>
        <w:tblCellMar>
          <w:top w:w="28" w:type="dxa"/>
          <w:left w:w="28" w:type="dxa"/>
          <w:bottom w:w="28" w:type="dxa"/>
          <w:right w:w="28" w:type="dxa"/>
        </w:tblCellMar>
        <w:tblLook w:val="0000" w:firstRow="0" w:lastRow="0" w:firstColumn="0" w:lastColumn="0" w:noHBand="0" w:noVBand="0"/>
      </w:tblPr>
      <w:tblGrid>
        <w:gridCol w:w="4140"/>
        <w:gridCol w:w="1716"/>
      </w:tblGrid>
      <w:tr w:rsidR="005A4C9A" w:rsidRPr="006725F0" w14:paraId="5BBD32DE" w14:textId="77777777" w:rsidTr="00353418">
        <w:trPr>
          <w:jc w:val="center"/>
        </w:trPr>
        <w:tc>
          <w:tcPr>
            <w:tcW w:w="4140" w:type="dxa"/>
            <w:tcBorders>
              <w:top w:val="single" w:sz="1" w:space="0" w:color="000000"/>
              <w:left w:val="single" w:sz="1" w:space="0" w:color="000000"/>
              <w:bottom w:val="single" w:sz="1" w:space="0" w:color="000000"/>
            </w:tcBorders>
            <w:shd w:val="clear" w:color="auto" w:fill="CCCCCC"/>
            <w:vAlign w:val="center"/>
          </w:tcPr>
          <w:p w14:paraId="40597CC5" w14:textId="77777777" w:rsidR="005A4C9A" w:rsidRPr="006725F0" w:rsidRDefault="005A4C9A">
            <w:pPr>
              <w:pStyle w:val="TableHeading"/>
              <w:rPr>
                <w:rFonts w:ascii="Calibri" w:hAnsi="Calibri" w:cs="Calibri"/>
              </w:rPr>
            </w:pPr>
            <w:r w:rsidRPr="006725F0">
              <w:rPr>
                <w:rFonts w:ascii="Calibri" w:hAnsi="Calibri" w:cs="Calibri"/>
                <w:sz w:val="20"/>
                <w:szCs w:val="20"/>
              </w:rPr>
              <w:t>Path</w:t>
            </w:r>
          </w:p>
        </w:tc>
        <w:tc>
          <w:tcPr>
            <w:tcW w:w="1716" w:type="dxa"/>
            <w:tcBorders>
              <w:top w:val="single" w:sz="1" w:space="0" w:color="000000"/>
              <w:left w:val="single" w:sz="1" w:space="0" w:color="000000"/>
              <w:bottom w:val="single" w:sz="1" w:space="0" w:color="000000"/>
              <w:right w:val="single" w:sz="1" w:space="0" w:color="000000"/>
            </w:tcBorders>
            <w:shd w:val="clear" w:color="auto" w:fill="CCCCCC"/>
            <w:vAlign w:val="center"/>
          </w:tcPr>
          <w:p w14:paraId="44145993" w14:textId="77777777" w:rsidR="005A4C9A" w:rsidRPr="006725F0" w:rsidRDefault="005A4C9A">
            <w:pPr>
              <w:pStyle w:val="TableHeading"/>
              <w:rPr>
                <w:rFonts w:ascii="Calibri" w:hAnsi="Calibri" w:cs="Calibri"/>
              </w:rPr>
            </w:pPr>
            <w:r w:rsidRPr="006725F0">
              <w:rPr>
                <w:rFonts w:ascii="Calibri" w:hAnsi="Calibri" w:cs="Calibri"/>
                <w:sz w:val="20"/>
                <w:szCs w:val="20"/>
              </w:rPr>
              <w:t>Input file</w:t>
            </w:r>
          </w:p>
        </w:tc>
      </w:tr>
      <w:tr w:rsidR="005A4C9A" w:rsidRPr="006725F0" w14:paraId="7BEFA1AF" w14:textId="77777777" w:rsidTr="00353418">
        <w:tblPrEx>
          <w:tblCellMar>
            <w:top w:w="72" w:type="dxa"/>
            <w:left w:w="156" w:type="dxa"/>
            <w:bottom w:w="72" w:type="dxa"/>
            <w:right w:w="156" w:type="dxa"/>
          </w:tblCellMar>
        </w:tblPrEx>
        <w:trPr>
          <w:jc w:val="center"/>
        </w:trPr>
        <w:tc>
          <w:tcPr>
            <w:tcW w:w="414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4556005" w14:textId="77777777" w:rsidR="005A4C9A" w:rsidRPr="006725F0" w:rsidRDefault="005A4C9A">
            <w:pPr>
              <w:pStyle w:val="TableContents"/>
              <w:rPr>
                <w:rFonts w:ascii="Calibri" w:hAnsi="Calibri" w:cs="Calibri"/>
              </w:rPr>
            </w:pPr>
            <w:r w:rsidRPr="006725F0">
              <w:rPr>
                <w:rFonts w:ascii="Calibri" w:hAnsi="Calibri" w:cs="Calibri"/>
                <w:sz w:val="20"/>
                <w:szCs w:val="20"/>
              </w:rPr>
              <w:t>S3://&lt;bucket_name&gt;/</w:t>
            </w:r>
          </w:p>
        </w:tc>
        <w:tc>
          <w:tcPr>
            <w:tcW w:w="17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A514C79" w14:textId="77777777" w:rsidR="005A4C9A" w:rsidRPr="006725F0" w:rsidRDefault="005A4C9A">
            <w:pPr>
              <w:pStyle w:val="TableContents"/>
              <w:rPr>
                <w:rFonts w:ascii="Calibri" w:hAnsi="Calibri" w:cs="Calibri"/>
              </w:rPr>
            </w:pPr>
            <w:proofErr w:type="spellStart"/>
            <w:proofErr w:type="gramStart"/>
            <w:r w:rsidRPr="006725F0">
              <w:rPr>
                <w:rFonts w:ascii="Calibri" w:hAnsi="Calibri" w:cs="Calibri"/>
                <w:sz w:val="20"/>
                <w:szCs w:val="20"/>
              </w:rPr>
              <w:t>aais.tfvars</w:t>
            </w:r>
            <w:proofErr w:type="spellEnd"/>
            <w:proofErr w:type="gramEnd"/>
          </w:p>
        </w:tc>
      </w:tr>
      <w:tr w:rsidR="005A4C9A" w:rsidRPr="006725F0" w14:paraId="50F5AD17" w14:textId="77777777" w:rsidTr="00353418">
        <w:tblPrEx>
          <w:tblCellMar>
            <w:top w:w="72" w:type="dxa"/>
            <w:left w:w="156" w:type="dxa"/>
            <w:bottom w:w="72" w:type="dxa"/>
            <w:right w:w="156" w:type="dxa"/>
          </w:tblCellMar>
        </w:tblPrEx>
        <w:trPr>
          <w:jc w:val="center"/>
        </w:trPr>
        <w:tc>
          <w:tcPr>
            <w:tcW w:w="4140" w:type="dxa"/>
            <w:tcBorders>
              <w:top w:val="single" w:sz="1" w:space="0" w:color="000000"/>
              <w:left w:val="single" w:sz="1" w:space="0" w:color="000000"/>
              <w:bottom w:val="single" w:sz="1" w:space="0" w:color="000000"/>
              <w:right w:val="single" w:sz="1" w:space="0" w:color="000000"/>
            </w:tcBorders>
            <w:shd w:val="clear" w:color="auto" w:fill="auto"/>
          </w:tcPr>
          <w:p w14:paraId="331AADB6" w14:textId="77777777" w:rsidR="005A4C9A" w:rsidRPr="006725F0" w:rsidRDefault="005A4C9A" w:rsidP="005A4C9A">
            <w:pPr>
              <w:pStyle w:val="TableContents"/>
              <w:rPr>
                <w:rFonts w:ascii="Calibri" w:hAnsi="Calibri" w:cs="Calibri"/>
              </w:rPr>
            </w:pPr>
            <w:r w:rsidRPr="006725F0">
              <w:rPr>
                <w:rFonts w:ascii="Calibri" w:hAnsi="Calibri" w:cs="Calibri"/>
                <w:sz w:val="20"/>
                <w:szCs w:val="20"/>
              </w:rPr>
              <w:t>S3://&lt;bucket_name&gt;/</w:t>
            </w:r>
          </w:p>
        </w:tc>
        <w:tc>
          <w:tcPr>
            <w:tcW w:w="17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186F1C4" w14:textId="77777777" w:rsidR="005A4C9A" w:rsidRPr="006725F0" w:rsidRDefault="005A4C9A" w:rsidP="005A4C9A">
            <w:pPr>
              <w:pStyle w:val="TableContents"/>
              <w:rPr>
                <w:rFonts w:ascii="Calibri" w:hAnsi="Calibri" w:cs="Calibri"/>
              </w:rPr>
            </w:pPr>
            <w:proofErr w:type="spellStart"/>
            <w:proofErr w:type="gramStart"/>
            <w:r w:rsidRPr="006725F0">
              <w:rPr>
                <w:rFonts w:ascii="Calibri" w:hAnsi="Calibri" w:cs="Calibri"/>
                <w:sz w:val="20"/>
                <w:szCs w:val="20"/>
              </w:rPr>
              <w:t>carrier.tfvars</w:t>
            </w:r>
            <w:proofErr w:type="spellEnd"/>
            <w:proofErr w:type="gramEnd"/>
          </w:p>
        </w:tc>
      </w:tr>
      <w:tr w:rsidR="005A4C9A" w:rsidRPr="006725F0" w14:paraId="627F5E4B" w14:textId="77777777" w:rsidTr="00353418">
        <w:tblPrEx>
          <w:tblCellMar>
            <w:top w:w="72" w:type="dxa"/>
            <w:left w:w="156" w:type="dxa"/>
            <w:bottom w:w="72" w:type="dxa"/>
            <w:right w:w="156" w:type="dxa"/>
          </w:tblCellMar>
        </w:tblPrEx>
        <w:trPr>
          <w:jc w:val="center"/>
        </w:trPr>
        <w:tc>
          <w:tcPr>
            <w:tcW w:w="4140" w:type="dxa"/>
            <w:tcBorders>
              <w:top w:val="single" w:sz="1" w:space="0" w:color="000000"/>
              <w:left w:val="single" w:sz="1" w:space="0" w:color="000000"/>
              <w:bottom w:val="single" w:sz="1" w:space="0" w:color="000000"/>
              <w:right w:val="single" w:sz="1" w:space="0" w:color="000000"/>
            </w:tcBorders>
            <w:shd w:val="clear" w:color="auto" w:fill="auto"/>
          </w:tcPr>
          <w:p w14:paraId="7BFE30BB" w14:textId="77777777" w:rsidR="005A4C9A" w:rsidRPr="006725F0" w:rsidRDefault="005A4C9A" w:rsidP="005A4C9A">
            <w:pPr>
              <w:pStyle w:val="TableContents"/>
              <w:rPr>
                <w:rFonts w:ascii="Calibri" w:hAnsi="Calibri" w:cs="Calibri"/>
              </w:rPr>
            </w:pPr>
            <w:r w:rsidRPr="006725F0">
              <w:rPr>
                <w:rFonts w:ascii="Calibri" w:hAnsi="Calibri" w:cs="Calibri"/>
                <w:sz w:val="20"/>
                <w:szCs w:val="20"/>
              </w:rPr>
              <w:t>S3://&lt;bucket_name&gt;/</w:t>
            </w:r>
          </w:p>
        </w:tc>
        <w:tc>
          <w:tcPr>
            <w:tcW w:w="17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1A06CEB" w14:textId="77777777" w:rsidR="005A4C9A" w:rsidRPr="006725F0" w:rsidRDefault="005A4C9A" w:rsidP="005A4C9A">
            <w:pPr>
              <w:pStyle w:val="TableContents"/>
              <w:rPr>
                <w:rFonts w:ascii="Calibri" w:hAnsi="Calibri" w:cs="Calibri"/>
              </w:rPr>
            </w:pPr>
            <w:proofErr w:type="spellStart"/>
            <w:proofErr w:type="gramStart"/>
            <w:r w:rsidRPr="006725F0">
              <w:rPr>
                <w:rFonts w:ascii="Calibri" w:hAnsi="Calibri" w:cs="Calibri"/>
                <w:sz w:val="20"/>
                <w:szCs w:val="20"/>
              </w:rPr>
              <w:t>analytics.tfvars</w:t>
            </w:r>
            <w:proofErr w:type="spellEnd"/>
            <w:proofErr w:type="gramEnd"/>
          </w:p>
        </w:tc>
      </w:tr>
    </w:tbl>
    <w:p w14:paraId="4B5144CD" w14:textId="77777777" w:rsidR="009E4350" w:rsidRPr="006725F0" w:rsidRDefault="009E4350">
      <w:pPr>
        <w:pStyle w:val="LO-normal1"/>
        <w:ind w:left="720" w:hanging="360"/>
        <w:rPr>
          <w:rFonts w:ascii="Calibri" w:hAnsi="Calibri" w:cs="Calibri"/>
        </w:rPr>
      </w:pPr>
    </w:p>
    <w:p w14:paraId="07C95959" w14:textId="77777777" w:rsidR="00353418" w:rsidRPr="006725F0" w:rsidRDefault="00353418">
      <w:pPr>
        <w:pStyle w:val="LO-normal1"/>
        <w:ind w:left="720" w:hanging="360"/>
        <w:rPr>
          <w:rFonts w:ascii="Calibri" w:hAnsi="Calibri" w:cs="Calibri"/>
        </w:rPr>
      </w:pPr>
    </w:p>
    <w:p w14:paraId="52755BE3" w14:textId="77777777" w:rsidR="009E4350" w:rsidRPr="006725F0" w:rsidRDefault="009E4350" w:rsidP="00FE4B9C">
      <w:pPr>
        <w:pStyle w:val="LO-normal1"/>
        <w:pageBreakBefore/>
        <w:numPr>
          <w:ilvl w:val="0"/>
          <w:numId w:val="9"/>
        </w:numPr>
        <w:rPr>
          <w:rFonts w:ascii="Calibri" w:hAnsi="Calibri" w:cs="Calibri"/>
        </w:rPr>
      </w:pPr>
      <w:r w:rsidRPr="006725F0">
        <w:rPr>
          <w:rFonts w:ascii="Calibri" w:hAnsi="Calibri" w:cs="Calibri"/>
          <w:sz w:val="20"/>
          <w:szCs w:val="20"/>
        </w:rPr>
        <w:lastRenderedPageBreak/>
        <w:t xml:space="preserve">The below are short description of each input that are required to setup in the input file. </w:t>
      </w:r>
    </w:p>
    <w:p w14:paraId="7B52E1E9" w14:textId="77777777" w:rsidR="009E4350" w:rsidRPr="006725F0" w:rsidRDefault="009E4350">
      <w:pPr>
        <w:pStyle w:val="LO-normal1"/>
        <w:ind w:left="720" w:hanging="360"/>
        <w:rPr>
          <w:rFonts w:ascii="Calibri" w:hAnsi="Calibri" w:cs="Calibri"/>
          <w:sz w:val="20"/>
          <w:szCs w:val="20"/>
        </w:rPr>
      </w:pPr>
    </w:p>
    <w:tbl>
      <w:tblPr>
        <w:tblW w:w="9360" w:type="dxa"/>
        <w:tblInd w:w="28" w:type="dxa"/>
        <w:tblLayout w:type="fixed"/>
        <w:tblCellMar>
          <w:top w:w="28" w:type="dxa"/>
          <w:left w:w="28" w:type="dxa"/>
          <w:bottom w:w="28" w:type="dxa"/>
          <w:right w:w="28" w:type="dxa"/>
        </w:tblCellMar>
        <w:tblLook w:val="0000" w:firstRow="0" w:lastRow="0" w:firstColumn="0" w:lastColumn="0" w:noHBand="0" w:noVBand="0"/>
      </w:tblPr>
      <w:tblGrid>
        <w:gridCol w:w="1646"/>
        <w:gridCol w:w="2494"/>
        <w:gridCol w:w="810"/>
        <w:gridCol w:w="4410"/>
      </w:tblGrid>
      <w:tr w:rsidR="009E4350" w:rsidRPr="006725F0" w14:paraId="12519496" w14:textId="77777777" w:rsidTr="00262552">
        <w:trPr>
          <w:trHeight w:val="308"/>
        </w:trPr>
        <w:tc>
          <w:tcPr>
            <w:tcW w:w="1646" w:type="dxa"/>
            <w:tcBorders>
              <w:top w:val="single" w:sz="1" w:space="0" w:color="000000"/>
              <w:left w:val="single" w:sz="1" w:space="0" w:color="000000"/>
              <w:bottom w:val="single" w:sz="1" w:space="0" w:color="000000"/>
              <w:right w:val="single" w:sz="1" w:space="0" w:color="000000"/>
            </w:tcBorders>
            <w:shd w:val="clear" w:color="auto" w:fill="CCCCCC"/>
            <w:vAlign w:val="center"/>
          </w:tcPr>
          <w:p w14:paraId="35B1AEAB" w14:textId="77777777" w:rsidR="009E4350" w:rsidRPr="006725F0" w:rsidRDefault="009E4350">
            <w:pPr>
              <w:pStyle w:val="TableContents"/>
              <w:jc w:val="center"/>
              <w:rPr>
                <w:rFonts w:ascii="Calibri" w:hAnsi="Calibri" w:cs="Calibri"/>
              </w:rPr>
            </w:pPr>
            <w:r w:rsidRPr="006725F0">
              <w:rPr>
                <w:rFonts w:ascii="Calibri" w:hAnsi="Calibri" w:cs="Calibri"/>
                <w:b/>
                <w:sz w:val="20"/>
                <w:szCs w:val="20"/>
              </w:rPr>
              <w:t>AWS area</w:t>
            </w:r>
          </w:p>
        </w:tc>
        <w:tc>
          <w:tcPr>
            <w:tcW w:w="2494" w:type="dxa"/>
            <w:tcBorders>
              <w:top w:val="single" w:sz="1" w:space="0" w:color="000000"/>
              <w:left w:val="single" w:sz="1" w:space="0" w:color="000000"/>
              <w:bottom w:val="single" w:sz="1" w:space="0" w:color="000000"/>
              <w:right w:val="single" w:sz="1" w:space="0" w:color="000000"/>
            </w:tcBorders>
            <w:shd w:val="clear" w:color="auto" w:fill="CCCCCC"/>
            <w:vAlign w:val="center"/>
          </w:tcPr>
          <w:p w14:paraId="7C8695E2" w14:textId="77777777" w:rsidR="009E4350" w:rsidRPr="006725F0" w:rsidRDefault="009E4350">
            <w:pPr>
              <w:pStyle w:val="TableContents"/>
              <w:jc w:val="center"/>
              <w:rPr>
                <w:rFonts w:ascii="Calibri" w:hAnsi="Calibri" w:cs="Calibri"/>
              </w:rPr>
            </w:pPr>
            <w:r w:rsidRPr="006725F0">
              <w:rPr>
                <w:rFonts w:ascii="Calibri" w:hAnsi="Calibri" w:cs="Calibri"/>
                <w:b/>
                <w:sz w:val="20"/>
                <w:szCs w:val="20"/>
              </w:rPr>
              <w:t>Input name</w:t>
            </w:r>
          </w:p>
        </w:tc>
        <w:tc>
          <w:tcPr>
            <w:tcW w:w="810" w:type="dxa"/>
            <w:tcBorders>
              <w:top w:val="single" w:sz="1" w:space="0" w:color="000000"/>
              <w:left w:val="single" w:sz="1" w:space="0" w:color="000000"/>
              <w:bottom w:val="single" w:sz="1" w:space="0" w:color="000000"/>
              <w:right w:val="single" w:sz="1" w:space="0" w:color="000000"/>
            </w:tcBorders>
            <w:shd w:val="clear" w:color="auto" w:fill="CCCCCC"/>
            <w:vAlign w:val="center"/>
          </w:tcPr>
          <w:p w14:paraId="5230EF0B" w14:textId="77777777" w:rsidR="009E4350" w:rsidRPr="006725F0" w:rsidRDefault="009E4350">
            <w:pPr>
              <w:pStyle w:val="TableContents"/>
              <w:jc w:val="center"/>
              <w:rPr>
                <w:rFonts w:ascii="Calibri" w:hAnsi="Calibri" w:cs="Calibri"/>
              </w:rPr>
            </w:pPr>
            <w:r w:rsidRPr="006725F0">
              <w:rPr>
                <w:rFonts w:ascii="Calibri" w:hAnsi="Calibri" w:cs="Calibri"/>
                <w:b/>
                <w:sz w:val="20"/>
                <w:szCs w:val="20"/>
              </w:rPr>
              <w:t>Data type</w:t>
            </w:r>
          </w:p>
        </w:tc>
        <w:tc>
          <w:tcPr>
            <w:tcW w:w="4410" w:type="dxa"/>
            <w:tcBorders>
              <w:top w:val="single" w:sz="1" w:space="0" w:color="000000"/>
              <w:left w:val="single" w:sz="1" w:space="0" w:color="000000"/>
              <w:bottom w:val="single" w:sz="1" w:space="0" w:color="000000"/>
              <w:right w:val="single" w:sz="1" w:space="0" w:color="000000"/>
            </w:tcBorders>
            <w:shd w:val="clear" w:color="auto" w:fill="CCCCCC"/>
            <w:vAlign w:val="center"/>
          </w:tcPr>
          <w:p w14:paraId="3A4F6139" w14:textId="77777777" w:rsidR="009E4350" w:rsidRPr="006725F0" w:rsidRDefault="009E4350">
            <w:pPr>
              <w:pStyle w:val="TableContents"/>
              <w:jc w:val="center"/>
              <w:rPr>
                <w:rFonts w:ascii="Calibri" w:hAnsi="Calibri" w:cs="Calibri"/>
              </w:rPr>
            </w:pPr>
            <w:r w:rsidRPr="006725F0">
              <w:rPr>
                <w:rFonts w:ascii="Calibri" w:hAnsi="Calibri" w:cs="Calibri"/>
                <w:b/>
                <w:sz w:val="20"/>
                <w:szCs w:val="20"/>
              </w:rPr>
              <w:t>Description</w:t>
            </w:r>
          </w:p>
        </w:tc>
      </w:tr>
      <w:tr w:rsidR="00244CC5" w:rsidRPr="006725F0" w14:paraId="2FA1D687" w14:textId="77777777" w:rsidTr="00262552">
        <w:trPr>
          <w:trHeight w:val="308"/>
        </w:trPr>
        <w:tc>
          <w:tcPr>
            <w:tcW w:w="164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EBDFFE7" w14:textId="77777777" w:rsidR="00244CC5" w:rsidRPr="006725F0" w:rsidRDefault="00F427B6">
            <w:pPr>
              <w:pStyle w:val="TableContents"/>
              <w:snapToGrid w:val="0"/>
              <w:rPr>
                <w:rFonts w:ascii="Calibri" w:hAnsi="Calibri" w:cs="Calibri"/>
                <w:sz w:val="20"/>
                <w:szCs w:val="20"/>
              </w:rPr>
            </w:pPr>
            <w:r w:rsidRPr="006725F0">
              <w:rPr>
                <w:rFonts w:ascii="Calibri" w:hAnsi="Calibri" w:cs="Calibri"/>
                <w:sz w:val="20"/>
                <w:szCs w:val="20"/>
              </w:rPr>
              <w:t>Organization</w:t>
            </w: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A0F30B6" w14:textId="77777777" w:rsidR="00244CC5" w:rsidRPr="006725F0" w:rsidRDefault="00EF6A8D">
            <w:pPr>
              <w:pStyle w:val="TableContents"/>
              <w:rPr>
                <w:rFonts w:ascii="Calibri" w:hAnsi="Calibri" w:cs="Calibri"/>
                <w:sz w:val="20"/>
                <w:szCs w:val="20"/>
              </w:rPr>
            </w:pPr>
            <w:proofErr w:type="spellStart"/>
            <w:r w:rsidRPr="006725F0">
              <w:rPr>
                <w:rFonts w:ascii="Calibri" w:hAnsi="Calibri" w:cs="Calibri"/>
                <w:sz w:val="20"/>
                <w:szCs w:val="20"/>
              </w:rPr>
              <w:t>o</w:t>
            </w:r>
            <w:r w:rsidR="00244CC5" w:rsidRPr="006725F0">
              <w:rPr>
                <w:rFonts w:ascii="Calibri" w:hAnsi="Calibri" w:cs="Calibri"/>
                <w:sz w:val="20"/>
                <w:szCs w:val="20"/>
              </w:rPr>
              <w:t>rg_name</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3CC9041" w14:textId="77777777" w:rsidR="00244CC5" w:rsidRPr="006725F0" w:rsidRDefault="00244CC5">
            <w:pPr>
              <w:pStyle w:val="TableContents"/>
              <w:rPr>
                <w:rFonts w:ascii="Calibri" w:hAnsi="Calibri" w:cs="Calibri"/>
                <w:sz w:val="20"/>
                <w:szCs w:val="20"/>
              </w:rPr>
            </w:pPr>
            <w:r w:rsidRPr="006725F0">
              <w:rPr>
                <w:rFonts w:ascii="Calibri" w:hAnsi="Calibri" w:cs="Calibri"/>
                <w:sz w:val="20"/>
                <w:szCs w:val="20"/>
              </w:rPr>
              <w:t>String</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9C6FB29" w14:textId="77777777" w:rsidR="00C55FB7" w:rsidRPr="006725F0" w:rsidRDefault="00C55FB7">
            <w:pPr>
              <w:pStyle w:val="TableContents"/>
              <w:rPr>
                <w:rFonts w:ascii="Calibri" w:hAnsi="Calibri" w:cs="Calibri"/>
                <w:sz w:val="20"/>
                <w:szCs w:val="20"/>
              </w:rPr>
            </w:pPr>
            <w:r w:rsidRPr="006725F0">
              <w:rPr>
                <w:rFonts w:ascii="Calibri" w:hAnsi="Calibri" w:cs="Calibri"/>
                <w:sz w:val="20"/>
                <w:szCs w:val="20"/>
              </w:rPr>
              <w:t xml:space="preserve">Set the organization name as below. </w:t>
            </w:r>
          </w:p>
          <w:p w14:paraId="319E1CF3" w14:textId="77777777" w:rsidR="00C55FB7" w:rsidRPr="006725F0" w:rsidRDefault="00C55FB7">
            <w:pPr>
              <w:pStyle w:val="TableContents"/>
              <w:rPr>
                <w:rFonts w:ascii="Calibri" w:hAnsi="Calibri" w:cs="Calibri"/>
                <w:sz w:val="20"/>
                <w:szCs w:val="20"/>
              </w:rPr>
            </w:pPr>
            <w:r w:rsidRPr="006725F0">
              <w:rPr>
                <w:rFonts w:ascii="Calibri" w:hAnsi="Calibri" w:cs="Calibri"/>
                <w:sz w:val="20"/>
                <w:szCs w:val="20"/>
              </w:rPr>
              <w:t xml:space="preserve">For </w:t>
            </w:r>
            <w:proofErr w:type="spellStart"/>
            <w:r w:rsidRPr="006725F0">
              <w:rPr>
                <w:rFonts w:ascii="Calibri" w:hAnsi="Calibri" w:cs="Calibri"/>
                <w:sz w:val="20"/>
                <w:szCs w:val="20"/>
              </w:rPr>
              <w:t>aais</w:t>
            </w:r>
            <w:proofErr w:type="spellEnd"/>
            <w:r w:rsidRPr="006725F0">
              <w:rPr>
                <w:rFonts w:ascii="Calibri" w:hAnsi="Calibri" w:cs="Calibri"/>
                <w:sz w:val="20"/>
                <w:szCs w:val="20"/>
              </w:rPr>
              <w:t xml:space="preserve"> node, set </w:t>
            </w:r>
            <w:proofErr w:type="spellStart"/>
            <w:r w:rsidRPr="006725F0">
              <w:rPr>
                <w:rFonts w:ascii="Calibri" w:hAnsi="Calibri" w:cs="Calibri"/>
                <w:sz w:val="20"/>
                <w:szCs w:val="20"/>
              </w:rPr>
              <w:t>org_name</w:t>
            </w:r>
            <w:proofErr w:type="spellEnd"/>
            <w:r w:rsidRPr="006725F0">
              <w:rPr>
                <w:rFonts w:ascii="Calibri" w:hAnsi="Calibri" w:cs="Calibri"/>
                <w:sz w:val="20"/>
                <w:szCs w:val="20"/>
              </w:rPr>
              <w:t xml:space="preserve"> = “</w:t>
            </w:r>
            <w:proofErr w:type="spellStart"/>
            <w:r w:rsidRPr="006725F0">
              <w:rPr>
                <w:rFonts w:ascii="Calibri" w:hAnsi="Calibri" w:cs="Calibri"/>
                <w:sz w:val="20"/>
                <w:szCs w:val="20"/>
              </w:rPr>
              <w:t>aais</w:t>
            </w:r>
            <w:proofErr w:type="spellEnd"/>
            <w:r w:rsidRPr="006725F0">
              <w:rPr>
                <w:rFonts w:ascii="Calibri" w:hAnsi="Calibri" w:cs="Calibri"/>
                <w:sz w:val="20"/>
                <w:szCs w:val="20"/>
              </w:rPr>
              <w:t>”,</w:t>
            </w:r>
          </w:p>
          <w:p w14:paraId="19C973F1" w14:textId="77777777" w:rsidR="00C55FB7" w:rsidRPr="006725F0" w:rsidRDefault="00C55FB7">
            <w:pPr>
              <w:pStyle w:val="TableContents"/>
              <w:rPr>
                <w:rFonts w:ascii="Calibri" w:hAnsi="Calibri" w:cs="Calibri"/>
                <w:sz w:val="20"/>
                <w:szCs w:val="20"/>
              </w:rPr>
            </w:pPr>
            <w:r w:rsidRPr="006725F0">
              <w:rPr>
                <w:rFonts w:ascii="Calibri" w:hAnsi="Calibri" w:cs="Calibri"/>
                <w:sz w:val="20"/>
                <w:szCs w:val="20"/>
              </w:rPr>
              <w:t xml:space="preserve">For analytics node, set </w:t>
            </w:r>
            <w:proofErr w:type="spellStart"/>
            <w:r w:rsidRPr="006725F0">
              <w:rPr>
                <w:rFonts w:ascii="Calibri" w:hAnsi="Calibri" w:cs="Calibri"/>
                <w:sz w:val="20"/>
                <w:szCs w:val="20"/>
              </w:rPr>
              <w:t>org_name</w:t>
            </w:r>
            <w:proofErr w:type="spellEnd"/>
            <w:r w:rsidRPr="006725F0">
              <w:rPr>
                <w:rFonts w:ascii="Calibri" w:hAnsi="Calibri" w:cs="Calibri"/>
                <w:sz w:val="20"/>
                <w:szCs w:val="20"/>
              </w:rPr>
              <w:t xml:space="preserve"> = “analytics”</w:t>
            </w:r>
          </w:p>
          <w:p w14:paraId="607199F9" w14:textId="77777777" w:rsidR="00C55FB7" w:rsidRPr="006725F0" w:rsidRDefault="00C55FB7">
            <w:pPr>
              <w:pStyle w:val="TableContents"/>
              <w:rPr>
                <w:rFonts w:ascii="Calibri" w:hAnsi="Calibri" w:cs="Calibri"/>
                <w:sz w:val="20"/>
                <w:szCs w:val="20"/>
              </w:rPr>
            </w:pPr>
            <w:r w:rsidRPr="006725F0">
              <w:rPr>
                <w:rFonts w:ascii="Calibri" w:hAnsi="Calibri" w:cs="Calibri"/>
                <w:sz w:val="20"/>
                <w:szCs w:val="20"/>
              </w:rPr>
              <w:t xml:space="preserve">For carrier node, set </w:t>
            </w:r>
            <w:proofErr w:type="spellStart"/>
            <w:r w:rsidRPr="006725F0">
              <w:rPr>
                <w:rFonts w:ascii="Calibri" w:hAnsi="Calibri" w:cs="Calibri"/>
                <w:sz w:val="20"/>
                <w:szCs w:val="20"/>
              </w:rPr>
              <w:t>org_name</w:t>
            </w:r>
            <w:proofErr w:type="spellEnd"/>
            <w:r w:rsidRPr="006725F0">
              <w:rPr>
                <w:rFonts w:ascii="Calibri" w:hAnsi="Calibri" w:cs="Calibri"/>
                <w:sz w:val="20"/>
                <w:szCs w:val="20"/>
              </w:rPr>
              <w:t xml:space="preserve"> = “&lt;</w:t>
            </w:r>
            <w:proofErr w:type="spellStart"/>
            <w:r w:rsidRPr="006725F0">
              <w:rPr>
                <w:rFonts w:ascii="Calibri" w:hAnsi="Calibri" w:cs="Calibri"/>
                <w:sz w:val="20"/>
                <w:szCs w:val="20"/>
              </w:rPr>
              <w:t>carrierogname</w:t>
            </w:r>
            <w:proofErr w:type="spellEnd"/>
            <w:r w:rsidRPr="006725F0">
              <w:rPr>
                <w:rFonts w:ascii="Calibri" w:hAnsi="Calibri" w:cs="Calibri"/>
                <w:sz w:val="20"/>
                <w:szCs w:val="20"/>
              </w:rPr>
              <w:t xml:space="preserve">&gt;”. Example </w:t>
            </w:r>
            <w:proofErr w:type="spellStart"/>
            <w:r w:rsidRPr="006725F0">
              <w:rPr>
                <w:rFonts w:ascii="Calibri" w:hAnsi="Calibri" w:cs="Calibri"/>
                <w:sz w:val="20"/>
                <w:szCs w:val="20"/>
              </w:rPr>
              <w:t>org_name</w:t>
            </w:r>
            <w:proofErr w:type="spellEnd"/>
            <w:r w:rsidRPr="006725F0">
              <w:rPr>
                <w:rFonts w:ascii="Calibri" w:hAnsi="Calibri" w:cs="Calibri"/>
                <w:sz w:val="20"/>
                <w:szCs w:val="20"/>
              </w:rPr>
              <w:t xml:space="preserve"> = “travelers”.</w:t>
            </w:r>
          </w:p>
          <w:p w14:paraId="012CD2DB" w14:textId="77777777" w:rsidR="00244CC5" w:rsidRPr="006725F0" w:rsidRDefault="00725A84" w:rsidP="009A1C78">
            <w:pPr>
              <w:pStyle w:val="TableContents"/>
              <w:rPr>
                <w:rFonts w:ascii="Calibri" w:hAnsi="Calibri" w:cs="Calibri"/>
                <w:sz w:val="20"/>
                <w:szCs w:val="20"/>
              </w:rPr>
            </w:pPr>
            <w:r w:rsidRPr="006725F0">
              <w:rPr>
                <w:rFonts w:ascii="Calibri" w:hAnsi="Calibri" w:cs="Calibri"/>
                <w:b/>
                <w:bCs/>
                <w:sz w:val="20"/>
                <w:szCs w:val="20"/>
              </w:rPr>
              <w:t>Note</w:t>
            </w:r>
            <w:r w:rsidRPr="006725F0">
              <w:rPr>
                <w:rFonts w:ascii="Calibri" w:hAnsi="Calibri" w:cs="Calibri"/>
                <w:sz w:val="20"/>
                <w:szCs w:val="20"/>
              </w:rPr>
              <w:t xml:space="preserve">: For </w:t>
            </w:r>
            <w:proofErr w:type="spellStart"/>
            <w:r w:rsidRPr="006725F0">
              <w:rPr>
                <w:rFonts w:ascii="Calibri" w:hAnsi="Calibri" w:cs="Calibri"/>
                <w:sz w:val="20"/>
                <w:szCs w:val="20"/>
              </w:rPr>
              <w:t>aais’s</w:t>
            </w:r>
            <w:proofErr w:type="spellEnd"/>
            <w:r w:rsidRPr="006725F0">
              <w:rPr>
                <w:rFonts w:ascii="Calibri" w:hAnsi="Calibri" w:cs="Calibri"/>
                <w:sz w:val="20"/>
                <w:szCs w:val="20"/>
              </w:rPr>
              <w:t xml:space="preserve"> dummy carrier set </w:t>
            </w:r>
            <w:proofErr w:type="spellStart"/>
            <w:r w:rsidRPr="006725F0">
              <w:rPr>
                <w:rFonts w:ascii="Calibri" w:hAnsi="Calibri" w:cs="Calibri"/>
                <w:sz w:val="20"/>
                <w:szCs w:val="20"/>
              </w:rPr>
              <w:t>org_name</w:t>
            </w:r>
            <w:proofErr w:type="spellEnd"/>
            <w:proofErr w:type="gramStart"/>
            <w:r w:rsidRPr="006725F0">
              <w:rPr>
                <w:rFonts w:ascii="Calibri" w:hAnsi="Calibri" w:cs="Calibri"/>
                <w:sz w:val="20"/>
                <w:szCs w:val="20"/>
              </w:rPr>
              <w:t>=”carrier</w:t>
            </w:r>
            <w:proofErr w:type="gramEnd"/>
            <w:r w:rsidRPr="006725F0">
              <w:rPr>
                <w:rFonts w:ascii="Calibri" w:hAnsi="Calibri" w:cs="Calibri"/>
                <w:sz w:val="20"/>
                <w:szCs w:val="20"/>
              </w:rPr>
              <w:t>” for others set respective org name.</w:t>
            </w:r>
          </w:p>
        </w:tc>
      </w:tr>
      <w:tr w:rsidR="009E4350" w:rsidRPr="006725F0" w14:paraId="72EF14F0" w14:textId="77777777" w:rsidTr="00262552">
        <w:trPr>
          <w:trHeight w:val="308"/>
        </w:trPr>
        <w:tc>
          <w:tcPr>
            <w:tcW w:w="1646" w:type="dxa"/>
            <w:tcBorders>
              <w:left w:val="single" w:sz="1" w:space="0" w:color="000000"/>
              <w:bottom w:val="single" w:sz="1" w:space="0" w:color="000000"/>
              <w:right w:val="single" w:sz="1" w:space="0" w:color="000000"/>
            </w:tcBorders>
            <w:shd w:val="clear" w:color="auto" w:fill="auto"/>
            <w:vAlign w:val="center"/>
          </w:tcPr>
          <w:p w14:paraId="6EAFD102" w14:textId="77777777" w:rsidR="009E4350" w:rsidRPr="006725F0" w:rsidRDefault="00F427B6">
            <w:pPr>
              <w:pStyle w:val="TableContents"/>
              <w:snapToGrid w:val="0"/>
              <w:rPr>
                <w:rFonts w:ascii="Calibri" w:hAnsi="Calibri" w:cs="Calibri"/>
                <w:sz w:val="20"/>
                <w:szCs w:val="20"/>
              </w:rPr>
            </w:pPr>
            <w:r w:rsidRPr="006725F0">
              <w:rPr>
                <w:rFonts w:ascii="Calibri" w:hAnsi="Calibri" w:cs="Calibri"/>
                <w:sz w:val="20"/>
                <w:szCs w:val="20"/>
              </w:rPr>
              <w:t>Environment</w:t>
            </w:r>
          </w:p>
        </w:tc>
        <w:tc>
          <w:tcPr>
            <w:tcW w:w="2494" w:type="dxa"/>
            <w:tcBorders>
              <w:left w:val="single" w:sz="1" w:space="0" w:color="000000"/>
              <w:bottom w:val="single" w:sz="1" w:space="0" w:color="000000"/>
              <w:right w:val="single" w:sz="1" w:space="0" w:color="000000"/>
            </w:tcBorders>
            <w:shd w:val="clear" w:color="auto" w:fill="auto"/>
            <w:vAlign w:val="center"/>
          </w:tcPr>
          <w:p w14:paraId="69F22881"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aws_env</w:t>
            </w:r>
            <w:proofErr w:type="spellEnd"/>
          </w:p>
        </w:tc>
        <w:tc>
          <w:tcPr>
            <w:tcW w:w="810" w:type="dxa"/>
            <w:tcBorders>
              <w:left w:val="single" w:sz="1" w:space="0" w:color="000000"/>
              <w:bottom w:val="single" w:sz="1" w:space="0" w:color="000000"/>
              <w:right w:val="single" w:sz="1" w:space="0" w:color="000000"/>
            </w:tcBorders>
            <w:shd w:val="clear" w:color="auto" w:fill="auto"/>
            <w:vAlign w:val="center"/>
          </w:tcPr>
          <w:p w14:paraId="0A08DF51" w14:textId="77777777" w:rsidR="009E4350" w:rsidRPr="006725F0" w:rsidRDefault="009E4350">
            <w:pPr>
              <w:pStyle w:val="TableContents"/>
              <w:rPr>
                <w:rFonts w:ascii="Calibri" w:hAnsi="Calibri" w:cs="Calibri"/>
              </w:rPr>
            </w:pPr>
            <w:r w:rsidRPr="006725F0">
              <w:rPr>
                <w:rFonts w:ascii="Calibri" w:hAnsi="Calibri" w:cs="Calibri"/>
                <w:sz w:val="20"/>
                <w:szCs w:val="20"/>
              </w:rPr>
              <w:t>String</w:t>
            </w:r>
          </w:p>
        </w:tc>
        <w:tc>
          <w:tcPr>
            <w:tcW w:w="4410" w:type="dxa"/>
            <w:tcBorders>
              <w:left w:val="single" w:sz="1" w:space="0" w:color="000000"/>
              <w:bottom w:val="single" w:sz="1" w:space="0" w:color="000000"/>
              <w:right w:val="single" w:sz="1" w:space="0" w:color="000000"/>
            </w:tcBorders>
            <w:shd w:val="clear" w:color="auto" w:fill="auto"/>
            <w:vAlign w:val="center"/>
          </w:tcPr>
          <w:p w14:paraId="116BE2F9" w14:textId="77777777" w:rsidR="009E4350" w:rsidRPr="006725F0" w:rsidRDefault="009E4350">
            <w:pPr>
              <w:pStyle w:val="TableContents"/>
              <w:rPr>
                <w:rFonts w:ascii="Calibri" w:hAnsi="Calibri" w:cs="Calibri"/>
              </w:rPr>
            </w:pPr>
            <w:r w:rsidRPr="006725F0">
              <w:rPr>
                <w:rFonts w:ascii="Calibri" w:hAnsi="Calibri" w:cs="Calibri"/>
                <w:sz w:val="20"/>
                <w:szCs w:val="20"/>
              </w:rPr>
              <w:t>Set to dev</w:t>
            </w:r>
            <w:r w:rsidR="007A4296" w:rsidRPr="006725F0">
              <w:rPr>
                <w:rFonts w:ascii="Calibri" w:hAnsi="Calibri" w:cs="Calibri"/>
                <w:sz w:val="20"/>
                <w:szCs w:val="20"/>
              </w:rPr>
              <w:t xml:space="preserve"> </w:t>
            </w:r>
            <w:r w:rsidRPr="006725F0">
              <w:rPr>
                <w:rFonts w:ascii="Calibri" w:hAnsi="Calibri" w:cs="Calibri"/>
                <w:sz w:val="20"/>
                <w:szCs w:val="20"/>
              </w:rPr>
              <w:t>|</w:t>
            </w:r>
            <w:r w:rsidR="007A4296" w:rsidRPr="006725F0">
              <w:rPr>
                <w:rFonts w:ascii="Calibri" w:hAnsi="Calibri" w:cs="Calibri"/>
                <w:sz w:val="20"/>
                <w:szCs w:val="20"/>
              </w:rPr>
              <w:t xml:space="preserve"> </w:t>
            </w:r>
            <w:r w:rsidRPr="006725F0">
              <w:rPr>
                <w:rFonts w:ascii="Calibri" w:hAnsi="Calibri" w:cs="Calibri"/>
                <w:sz w:val="20"/>
                <w:szCs w:val="20"/>
              </w:rPr>
              <w:t>test</w:t>
            </w:r>
            <w:r w:rsidR="007A4296" w:rsidRPr="006725F0">
              <w:rPr>
                <w:rFonts w:ascii="Calibri" w:hAnsi="Calibri" w:cs="Calibri"/>
                <w:sz w:val="20"/>
                <w:szCs w:val="20"/>
              </w:rPr>
              <w:t xml:space="preserve"> </w:t>
            </w:r>
            <w:r w:rsidRPr="006725F0">
              <w:rPr>
                <w:rFonts w:ascii="Calibri" w:hAnsi="Calibri" w:cs="Calibri"/>
                <w:sz w:val="20"/>
                <w:szCs w:val="20"/>
              </w:rPr>
              <w:t>|</w:t>
            </w:r>
            <w:r w:rsidR="007A4296" w:rsidRPr="006725F0">
              <w:rPr>
                <w:rFonts w:ascii="Calibri" w:hAnsi="Calibri" w:cs="Calibri"/>
                <w:sz w:val="20"/>
                <w:szCs w:val="20"/>
              </w:rPr>
              <w:t xml:space="preserve"> </w:t>
            </w:r>
            <w:r w:rsidRPr="006725F0">
              <w:rPr>
                <w:rFonts w:ascii="Calibri" w:hAnsi="Calibri" w:cs="Calibri"/>
                <w:sz w:val="20"/>
                <w:szCs w:val="20"/>
              </w:rPr>
              <w:t>prod</w:t>
            </w:r>
          </w:p>
        </w:tc>
      </w:tr>
      <w:tr w:rsidR="009E4350" w:rsidRPr="006725F0" w14:paraId="7CD732A3" w14:textId="77777777" w:rsidTr="00262552">
        <w:tc>
          <w:tcPr>
            <w:tcW w:w="1646" w:type="dxa"/>
            <w:vMerge w:val="restart"/>
            <w:tcBorders>
              <w:top w:val="single" w:sz="1" w:space="0" w:color="000000"/>
              <w:left w:val="single" w:sz="1" w:space="0" w:color="000000"/>
              <w:bottom w:val="single" w:sz="1" w:space="0" w:color="000000"/>
              <w:right w:val="single" w:sz="1" w:space="0" w:color="000000"/>
            </w:tcBorders>
            <w:shd w:val="clear" w:color="auto" w:fill="auto"/>
            <w:vAlign w:val="center"/>
          </w:tcPr>
          <w:p w14:paraId="59033B04" w14:textId="77777777" w:rsidR="009E4350" w:rsidRPr="006725F0" w:rsidRDefault="009E4350">
            <w:pPr>
              <w:pStyle w:val="TableContents"/>
              <w:rPr>
                <w:rFonts w:ascii="Calibri" w:hAnsi="Calibri" w:cs="Calibri"/>
              </w:rPr>
            </w:pPr>
            <w:r w:rsidRPr="006725F0">
              <w:rPr>
                <w:rFonts w:ascii="Calibri" w:hAnsi="Calibri" w:cs="Calibri"/>
                <w:sz w:val="20"/>
                <w:szCs w:val="20"/>
              </w:rPr>
              <w:t xml:space="preserve">app cluster </w:t>
            </w:r>
            <w:r w:rsidR="00F361A9" w:rsidRPr="006725F0">
              <w:rPr>
                <w:rFonts w:ascii="Calibri" w:hAnsi="Calibri" w:cs="Calibri"/>
                <w:sz w:val="20"/>
                <w:szCs w:val="20"/>
              </w:rPr>
              <w:t>VPC</w:t>
            </w: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BFBDDCB"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app_vpc_cidr</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878B0AE" w14:textId="77777777" w:rsidR="009E4350" w:rsidRPr="006725F0" w:rsidRDefault="009E4350">
            <w:pPr>
              <w:pStyle w:val="TableContents"/>
              <w:rPr>
                <w:rFonts w:ascii="Calibri" w:hAnsi="Calibri" w:cs="Calibri"/>
              </w:rPr>
            </w:pPr>
            <w:r w:rsidRPr="006725F0">
              <w:rPr>
                <w:rFonts w:ascii="Calibri" w:hAnsi="Calibri" w:cs="Calibri"/>
                <w:sz w:val="20"/>
                <w:szCs w:val="20"/>
              </w:rPr>
              <w:t>string</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91EC779" w14:textId="77777777" w:rsidR="009E4350" w:rsidRPr="006725F0" w:rsidRDefault="009E4350">
            <w:pPr>
              <w:pStyle w:val="TableContents"/>
              <w:rPr>
                <w:rFonts w:ascii="Calibri" w:hAnsi="Calibri" w:cs="Calibri"/>
              </w:rPr>
            </w:pPr>
            <w:r w:rsidRPr="006725F0">
              <w:rPr>
                <w:rFonts w:ascii="Calibri" w:hAnsi="Calibri" w:cs="Calibri"/>
                <w:sz w:val="20"/>
                <w:szCs w:val="20"/>
              </w:rPr>
              <w:t>Network CIDR for the application cluster</w:t>
            </w:r>
          </w:p>
        </w:tc>
      </w:tr>
      <w:tr w:rsidR="009E4350" w:rsidRPr="006725F0" w14:paraId="6326523B"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66BE9491"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8567A88"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app_availability_zones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8A796E9" w14:textId="77777777" w:rsidR="009E4350" w:rsidRPr="006725F0" w:rsidRDefault="009E4350">
            <w:pPr>
              <w:pStyle w:val="TableContents"/>
              <w:rPr>
                <w:rFonts w:ascii="Calibri" w:hAnsi="Calibri" w:cs="Calibri"/>
              </w:rPr>
            </w:pPr>
            <w:r w:rsidRPr="006725F0">
              <w:rPr>
                <w:rFonts w:ascii="Calibri" w:hAnsi="Calibri" w:cs="Calibri"/>
                <w:sz w:val="20"/>
                <w:szCs w:val="20"/>
              </w:rPr>
              <w:t>list</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0554AE1" w14:textId="77777777" w:rsidR="009E4350" w:rsidRPr="006725F0" w:rsidRDefault="009E4350">
            <w:pPr>
              <w:pStyle w:val="TableContents"/>
              <w:rPr>
                <w:rFonts w:ascii="Calibri" w:hAnsi="Calibri" w:cs="Calibri"/>
              </w:rPr>
            </w:pPr>
            <w:r w:rsidRPr="006725F0">
              <w:rPr>
                <w:rFonts w:ascii="Calibri" w:hAnsi="Calibri" w:cs="Calibri"/>
                <w:sz w:val="20"/>
                <w:szCs w:val="20"/>
              </w:rPr>
              <w:t>List of availability zones for application cluster</w:t>
            </w:r>
          </w:p>
        </w:tc>
      </w:tr>
      <w:tr w:rsidR="009E4350" w:rsidRPr="006725F0" w14:paraId="26E78A0D"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502D9FFD"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15F8D1F"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app_public_subnets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9B59A6E" w14:textId="77777777" w:rsidR="009E4350" w:rsidRPr="006725F0" w:rsidRDefault="009E4350">
            <w:pPr>
              <w:pStyle w:val="TableContents"/>
              <w:rPr>
                <w:rFonts w:ascii="Calibri" w:hAnsi="Calibri" w:cs="Calibri"/>
              </w:rPr>
            </w:pPr>
            <w:r w:rsidRPr="006725F0">
              <w:rPr>
                <w:rFonts w:ascii="Calibri" w:hAnsi="Calibri" w:cs="Calibri"/>
                <w:sz w:val="20"/>
                <w:szCs w:val="20"/>
              </w:rPr>
              <w:t>list</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6F24255" w14:textId="77777777" w:rsidR="009E4350" w:rsidRPr="006725F0" w:rsidRDefault="009E4350">
            <w:pPr>
              <w:pStyle w:val="TableContents"/>
              <w:rPr>
                <w:rFonts w:ascii="Calibri" w:hAnsi="Calibri" w:cs="Calibri"/>
              </w:rPr>
            </w:pPr>
            <w:r w:rsidRPr="006725F0">
              <w:rPr>
                <w:rFonts w:ascii="Calibri" w:hAnsi="Calibri" w:cs="Calibri"/>
                <w:sz w:val="20"/>
                <w:szCs w:val="20"/>
              </w:rPr>
              <w:t>List of subnet CIDRs for application cluster public subnets</w:t>
            </w:r>
          </w:p>
        </w:tc>
      </w:tr>
      <w:tr w:rsidR="009E4350" w:rsidRPr="006725F0" w14:paraId="5986CCAD"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1BA7E007"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24A3514"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app_private_subnets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3E2ED26" w14:textId="77777777" w:rsidR="009E4350" w:rsidRPr="006725F0" w:rsidRDefault="009E4350">
            <w:pPr>
              <w:pStyle w:val="TableContents"/>
              <w:rPr>
                <w:rFonts w:ascii="Calibri" w:hAnsi="Calibri" w:cs="Calibri"/>
              </w:rPr>
            </w:pPr>
            <w:r w:rsidRPr="006725F0">
              <w:rPr>
                <w:rFonts w:ascii="Calibri" w:hAnsi="Calibri" w:cs="Calibri"/>
                <w:sz w:val="20"/>
                <w:szCs w:val="20"/>
              </w:rPr>
              <w:t>list</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3B09D13" w14:textId="77777777" w:rsidR="009E4350" w:rsidRPr="006725F0" w:rsidRDefault="009E4350">
            <w:pPr>
              <w:pStyle w:val="TableContents"/>
              <w:rPr>
                <w:rFonts w:ascii="Calibri" w:hAnsi="Calibri" w:cs="Calibri"/>
              </w:rPr>
            </w:pPr>
            <w:r w:rsidRPr="006725F0">
              <w:rPr>
                <w:rFonts w:ascii="Calibri" w:hAnsi="Calibri" w:cs="Calibri"/>
                <w:sz w:val="20"/>
                <w:szCs w:val="20"/>
              </w:rPr>
              <w:t>List of subnet CIDRs for application cluster private subnets</w:t>
            </w:r>
          </w:p>
        </w:tc>
      </w:tr>
      <w:tr w:rsidR="009E4350" w:rsidRPr="006725F0" w14:paraId="7B033420" w14:textId="77777777" w:rsidTr="00262552">
        <w:tc>
          <w:tcPr>
            <w:tcW w:w="1646" w:type="dxa"/>
            <w:vMerge w:val="restart"/>
            <w:tcBorders>
              <w:top w:val="single" w:sz="1" w:space="0" w:color="000000"/>
              <w:left w:val="single" w:sz="1" w:space="0" w:color="000000"/>
              <w:bottom w:val="single" w:sz="1" w:space="0" w:color="000000"/>
              <w:right w:val="single" w:sz="1" w:space="0" w:color="000000"/>
            </w:tcBorders>
            <w:shd w:val="clear" w:color="auto" w:fill="auto"/>
            <w:vAlign w:val="center"/>
          </w:tcPr>
          <w:p w14:paraId="2366DC8B" w14:textId="77777777" w:rsidR="009E4350" w:rsidRPr="006725F0" w:rsidRDefault="009E4350">
            <w:pPr>
              <w:pStyle w:val="TableContents"/>
              <w:rPr>
                <w:rFonts w:ascii="Calibri" w:hAnsi="Calibri" w:cs="Calibri"/>
              </w:rPr>
            </w:pPr>
            <w:r w:rsidRPr="006725F0">
              <w:rPr>
                <w:rFonts w:ascii="Calibri" w:hAnsi="Calibri" w:cs="Calibri"/>
                <w:sz w:val="20"/>
                <w:szCs w:val="20"/>
              </w:rPr>
              <w:t xml:space="preserve">blk cluster </w:t>
            </w:r>
            <w:r w:rsidR="00F361A9" w:rsidRPr="006725F0">
              <w:rPr>
                <w:rFonts w:ascii="Calibri" w:hAnsi="Calibri" w:cs="Calibri"/>
                <w:sz w:val="20"/>
                <w:szCs w:val="20"/>
              </w:rPr>
              <w:t>VPC</w:t>
            </w: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C279637"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blk_vpc_cidr</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5BA8E07" w14:textId="77777777" w:rsidR="009E4350" w:rsidRPr="006725F0" w:rsidRDefault="009E4350">
            <w:pPr>
              <w:pStyle w:val="TableContents"/>
              <w:rPr>
                <w:rFonts w:ascii="Calibri" w:hAnsi="Calibri" w:cs="Calibri"/>
              </w:rPr>
            </w:pPr>
            <w:r w:rsidRPr="006725F0">
              <w:rPr>
                <w:rFonts w:ascii="Calibri" w:hAnsi="Calibri" w:cs="Calibri"/>
                <w:sz w:val="20"/>
                <w:szCs w:val="20"/>
              </w:rPr>
              <w:t>string</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0E77868" w14:textId="77777777" w:rsidR="009E4350" w:rsidRPr="006725F0" w:rsidRDefault="009E4350">
            <w:pPr>
              <w:pStyle w:val="TableContents"/>
              <w:rPr>
                <w:rFonts w:ascii="Calibri" w:hAnsi="Calibri" w:cs="Calibri"/>
              </w:rPr>
            </w:pPr>
            <w:r w:rsidRPr="006725F0">
              <w:rPr>
                <w:rFonts w:ascii="Calibri" w:hAnsi="Calibri" w:cs="Calibri"/>
                <w:sz w:val="20"/>
                <w:szCs w:val="20"/>
              </w:rPr>
              <w:t>Network CIDR for the blockchain cluster</w:t>
            </w:r>
          </w:p>
        </w:tc>
      </w:tr>
      <w:tr w:rsidR="009E4350" w:rsidRPr="006725F0" w14:paraId="0D092D48"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44F3A3B0"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1DB7EB6"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blk_availability_zones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C98FBE8" w14:textId="77777777" w:rsidR="009E4350" w:rsidRPr="006725F0" w:rsidRDefault="009E4350">
            <w:pPr>
              <w:pStyle w:val="TableContents"/>
              <w:rPr>
                <w:rFonts w:ascii="Calibri" w:hAnsi="Calibri" w:cs="Calibri"/>
              </w:rPr>
            </w:pPr>
            <w:r w:rsidRPr="006725F0">
              <w:rPr>
                <w:rFonts w:ascii="Calibri" w:hAnsi="Calibri" w:cs="Calibri"/>
                <w:sz w:val="20"/>
                <w:szCs w:val="20"/>
              </w:rPr>
              <w:t>list</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404F3C9" w14:textId="77777777" w:rsidR="009E4350" w:rsidRPr="006725F0" w:rsidRDefault="009E4350">
            <w:pPr>
              <w:pStyle w:val="TableContents"/>
              <w:rPr>
                <w:rFonts w:ascii="Calibri" w:hAnsi="Calibri" w:cs="Calibri"/>
              </w:rPr>
            </w:pPr>
            <w:r w:rsidRPr="006725F0">
              <w:rPr>
                <w:rFonts w:ascii="Calibri" w:hAnsi="Calibri" w:cs="Calibri"/>
                <w:sz w:val="20"/>
                <w:szCs w:val="20"/>
              </w:rPr>
              <w:t>List of availability zones for blockchain cluster</w:t>
            </w:r>
          </w:p>
        </w:tc>
      </w:tr>
      <w:tr w:rsidR="009E4350" w:rsidRPr="006725F0" w14:paraId="5A48E9E2"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341ACCAB"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32A87BA"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blk_public_subnets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1A5A89D" w14:textId="77777777" w:rsidR="009E4350" w:rsidRPr="006725F0" w:rsidRDefault="009E4350">
            <w:pPr>
              <w:pStyle w:val="TableContents"/>
              <w:rPr>
                <w:rFonts w:ascii="Calibri" w:hAnsi="Calibri" w:cs="Calibri"/>
              </w:rPr>
            </w:pPr>
            <w:r w:rsidRPr="006725F0">
              <w:rPr>
                <w:rFonts w:ascii="Calibri" w:hAnsi="Calibri" w:cs="Calibri"/>
                <w:sz w:val="20"/>
                <w:szCs w:val="20"/>
              </w:rPr>
              <w:t>list</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B4251CD" w14:textId="77777777" w:rsidR="009E4350" w:rsidRPr="006725F0" w:rsidRDefault="009E4350">
            <w:pPr>
              <w:pStyle w:val="TableContents"/>
              <w:rPr>
                <w:rFonts w:ascii="Calibri" w:hAnsi="Calibri" w:cs="Calibri"/>
              </w:rPr>
            </w:pPr>
            <w:r w:rsidRPr="006725F0">
              <w:rPr>
                <w:rFonts w:ascii="Calibri" w:hAnsi="Calibri" w:cs="Calibri"/>
                <w:sz w:val="20"/>
                <w:szCs w:val="20"/>
              </w:rPr>
              <w:t>List of subnet CIDRs for blockchain cluster public subnets</w:t>
            </w:r>
          </w:p>
        </w:tc>
      </w:tr>
      <w:tr w:rsidR="009E4350" w:rsidRPr="006725F0" w14:paraId="04961292"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3A4156B9"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7A8C5F4"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blk_private_subnets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0BF1E2C" w14:textId="77777777" w:rsidR="009E4350" w:rsidRPr="006725F0" w:rsidRDefault="009E4350">
            <w:pPr>
              <w:pStyle w:val="TableContents"/>
              <w:rPr>
                <w:rFonts w:ascii="Calibri" w:hAnsi="Calibri" w:cs="Calibri"/>
              </w:rPr>
            </w:pPr>
            <w:r w:rsidRPr="006725F0">
              <w:rPr>
                <w:rFonts w:ascii="Calibri" w:hAnsi="Calibri" w:cs="Calibri"/>
                <w:sz w:val="20"/>
                <w:szCs w:val="20"/>
              </w:rPr>
              <w:t>list</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EF553A0" w14:textId="77777777" w:rsidR="009E4350" w:rsidRPr="006725F0" w:rsidRDefault="009E4350">
            <w:pPr>
              <w:pStyle w:val="TableContents"/>
              <w:rPr>
                <w:rFonts w:ascii="Calibri" w:hAnsi="Calibri" w:cs="Calibri"/>
              </w:rPr>
            </w:pPr>
            <w:r w:rsidRPr="006725F0">
              <w:rPr>
                <w:rFonts w:ascii="Calibri" w:hAnsi="Calibri" w:cs="Calibri"/>
                <w:sz w:val="20"/>
                <w:szCs w:val="20"/>
              </w:rPr>
              <w:t>List of subnet CIDRs for blockchain cluster private subnets</w:t>
            </w:r>
          </w:p>
        </w:tc>
      </w:tr>
      <w:tr w:rsidR="009E4350" w:rsidRPr="006725F0" w14:paraId="213BE313" w14:textId="77777777" w:rsidTr="00262552">
        <w:tc>
          <w:tcPr>
            <w:tcW w:w="164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C531EAB" w14:textId="77777777" w:rsidR="009E4350" w:rsidRPr="006725F0" w:rsidRDefault="009E4350">
            <w:pPr>
              <w:pStyle w:val="TableContents"/>
              <w:rPr>
                <w:rFonts w:ascii="Calibri" w:hAnsi="Calibri" w:cs="Calibri"/>
              </w:rPr>
            </w:pPr>
            <w:r w:rsidRPr="006725F0">
              <w:rPr>
                <w:rFonts w:ascii="Calibri" w:hAnsi="Calibri" w:cs="Calibri"/>
                <w:sz w:val="20"/>
                <w:szCs w:val="20"/>
              </w:rPr>
              <w:t>bastion hosts</w:t>
            </w: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BCC3F5D"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bastion_host_nlb_external</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5A7CA4C" w14:textId="77777777" w:rsidR="009E4350" w:rsidRPr="006725F0" w:rsidRDefault="009E4350">
            <w:pPr>
              <w:pStyle w:val="TableContents"/>
              <w:rPr>
                <w:rFonts w:ascii="Calibri" w:hAnsi="Calibri" w:cs="Calibri"/>
              </w:rPr>
            </w:pPr>
            <w:r w:rsidRPr="006725F0">
              <w:rPr>
                <w:rFonts w:ascii="Calibri" w:hAnsi="Calibri" w:cs="Calibri"/>
                <w:sz w:val="20"/>
                <w:szCs w:val="20"/>
              </w:rPr>
              <w:t>Bool</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10894A8" w14:textId="77777777" w:rsidR="009E4350" w:rsidRPr="006725F0" w:rsidRDefault="009E4350">
            <w:pPr>
              <w:pStyle w:val="TableContents"/>
              <w:rPr>
                <w:rFonts w:ascii="Calibri" w:hAnsi="Calibri" w:cs="Calibri"/>
              </w:rPr>
            </w:pPr>
            <w:r w:rsidRPr="006725F0">
              <w:rPr>
                <w:rFonts w:ascii="Calibri" w:hAnsi="Calibri" w:cs="Calibri"/>
                <w:sz w:val="20"/>
                <w:szCs w:val="20"/>
              </w:rPr>
              <w:t xml:space="preserve">Set to “true” if bastion’s </w:t>
            </w:r>
            <w:r w:rsidR="000728DF" w:rsidRPr="006725F0">
              <w:rPr>
                <w:rFonts w:ascii="Calibri" w:hAnsi="Calibri" w:cs="Calibri"/>
                <w:sz w:val="20"/>
                <w:szCs w:val="20"/>
              </w:rPr>
              <w:t>NLB</w:t>
            </w:r>
            <w:r w:rsidRPr="006725F0">
              <w:rPr>
                <w:rFonts w:ascii="Calibri" w:hAnsi="Calibri" w:cs="Calibri"/>
                <w:sz w:val="20"/>
                <w:szCs w:val="20"/>
              </w:rPr>
              <w:t xml:space="preserve"> to be </w:t>
            </w:r>
            <w:r w:rsidR="007A4296" w:rsidRPr="006725F0">
              <w:rPr>
                <w:rFonts w:ascii="Calibri" w:hAnsi="Calibri" w:cs="Calibri"/>
                <w:sz w:val="20"/>
                <w:szCs w:val="20"/>
              </w:rPr>
              <w:t>publicly</w:t>
            </w:r>
            <w:r w:rsidRPr="006725F0">
              <w:rPr>
                <w:rFonts w:ascii="Calibri" w:hAnsi="Calibri" w:cs="Calibri"/>
                <w:sz w:val="20"/>
                <w:szCs w:val="20"/>
              </w:rPr>
              <w:t xml:space="preserve"> accessible, otherwise “false” for being internal </w:t>
            </w:r>
            <w:r w:rsidR="000728DF" w:rsidRPr="006725F0">
              <w:rPr>
                <w:rFonts w:ascii="Calibri" w:hAnsi="Calibri" w:cs="Calibri"/>
                <w:sz w:val="20"/>
                <w:szCs w:val="20"/>
              </w:rPr>
              <w:t>NLB</w:t>
            </w:r>
            <w:r w:rsidRPr="006725F0">
              <w:rPr>
                <w:rFonts w:ascii="Calibri" w:hAnsi="Calibri" w:cs="Calibri"/>
                <w:sz w:val="20"/>
                <w:szCs w:val="20"/>
              </w:rPr>
              <w:t>.</w:t>
            </w:r>
          </w:p>
        </w:tc>
      </w:tr>
      <w:tr w:rsidR="009E4350" w:rsidRPr="006725F0" w14:paraId="664DD41A" w14:textId="77777777" w:rsidTr="00262552">
        <w:tc>
          <w:tcPr>
            <w:tcW w:w="1646" w:type="dxa"/>
            <w:vMerge w:val="restart"/>
            <w:tcBorders>
              <w:left w:val="single" w:sz="1" w:space="0" w:color="000000"/>
              <w:bottom w:val="single" w:sz="1" w:space="0" w:color="000000"/>
              <w:right w:val="single" w:sz="1" w:space="0" w:color="000000"/>
            </w:tcBorders>
            <w:shd w:val="clear" w:color="auto" w:fill="auto"/>
            <w:vAlign w:val="center"/>
          </w:tcPr>
          <w:p w14:paraId="118314EA" w14:textId="77777777" w:rsidR="009E4350" w:rsidRPr="006725F0" w:rsidRDefault="009E4350">
            <w:pPr>
              <w:pStyle w:val="TableContents"/>
              <w:rPr>
                <w:rFonts w:ascii="Calibri" w:hAnsi="Calibri" w:cs="Calibri"/>
              </w:rPr>
            </w:pPr>
            <w:r w:rsidRPr="006725F0">
              <w:rPr>
                <w:rFonts w:ascii="Calibri" w:hAnsi="Calibri" w:cs="Calibri"/>
                <w:sz w:val="20"/>
                <w:szCs w:val="20"/>
              </w:rPr>
              <w:t>app cluster bastion host sg traffic rules</w:t>
            </w:r>
          </w:p>
        </w:tc>
        <w:tc>
          <w:tcPr>
            <w:tcW w:w="2494" w:type="dxa"/>
            <w:tcBorders>
              <w:left w:val="single" w:sz="1" w:space="0" w:color="000000"/>
              <w:bottom w:val="single" w:sz="1" w:space="0" w:color="000000"/>
              <w:right w:val="single" w:sz="1" w:space="0" w:color="000000"/>
            </w:tcBorders>
            <w:shd w:val="clear" w:color="auto" w:fill="auto"/>
            <w:vAlign w:val="center"/>
          </w:tcPr>
          <w:p w14:paraId="6CC613A5"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app_bastion_sg_ingress</w:t>
            </w:r>
            <w:proofErr w:type="spellEnd"/>
          </w:p>
        </w:tc>
        <w:tc>
          <w:tcPr>
            <w:tcW w:w="810" w:type="dxa"/>
            <w:tcBorders>
              <w:left w:val="single" w:sz="1" w:space="0" w:color="000000"/>
              <w:bottom w:val="single" w:sz="1" w:space="0" w:color="000000"/>
              <w:right w:val="single" w:sz="1" w:space="0" w:color="000000"/>
            </w:tcBorders>
            <w:shd w:val="clear" w:color="auto" w:fill="auto"/>
            <w:vAlign w:val="center"/>
          </w:tcPr>
          <w:p w14:paraId="05EC9B74" w14:textId="77777777" w:rsidR="009E4350" w:rsidRPr="006725F0" w:rsidRDefault="009E4350">
            <w:pPr>
              <w:pStyle w:val="TableContents"/>
              <w:rPr>
                <w:rFonts w:ascii="Calibri" w:hAnsi="Calibri" w:cs="Calibri"/>
              </w:rPr>
            </w:pPr>
            <w:r w:rsidRPr="006725F0">
              <w:rPr>
                <w:rFonts w:ascii="Calibri" w:hAnsi="Calibri" w:cs="Calibri"/>
                <w:sz w:val="20"/>
                <w:szCs w:val="20"/>
              </w:rPr>
              <w:t>list(any)</w:t>
            </w:r>
          </w:p>
        </w:tc>
        <w:tc>
          <w:tcPr>
            <w:tcW w:w="4410" w:type="dxa"/>
            <w:tcBorders>
              <w:left w:val="single" w:sz="1" w:space="0" w:color="000000"/>
              <w:bottom w:val="single" w:sz="1" w:space="0" w:color="000000"/>
              <w:right w:val="single" w:sz="1" w:space="0" w:color="000000"/>
            </w:tcBorders>
            <w:shd w:val="clear" w:color="auto" w:fill="auto"/>
            <w:vAlign w:val="center"/>
          </w:tcPr>
          <w:p w14:paraId="61146404" w14:textId="77777777" w:rsidR="009E4350" w:rsidRPr="006725F0" w:rsidRDefault="009E4350">
            <w:pPr>
              <w:pStyle w:val="TableContents"/>
              <w:rPr>
                <w:rFonts w:ascii="Calibri" w:hAnsi="Calibri" w:cs="Calibri"/>
              </w:rPr>
            </w:pPr>
            <w:r w:rsidRPr="006725F0">
              <w:rPr>
                <w:rFonts w:ascii="Calibri" w:hAnsi="Calibri" w:cs="Calibri"/>
                <w:sz w:val="20"/>
                <w:szCs w:val="20"/>
              </w:rPr>
              <w:t>Ingress traffic rules to be allowed for bastion host in application cluster</w:t>
            </w:r>
          </w:p>
        </w:tc>
      </w:tr>
      <w:tr w:rsidR="009E4350" w:rsidRPr="006725F0" w14:paraId="0E013A71"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52CEE3CD"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6062110"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app_bastion_sg_egress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42F4ABE" w14:textId="77777777" w:rsidR="009E4350" w:rsidRPr="006725F0" w:rsidRDefault="009E4350">
            <w:pPr>
              <w:pStyle w:val="TableContents"/>
              <w:rPr>
                <w:rFonts w:ascii="Calibri" w:hAnsi="Calibri" w:cs="Calibri"/>
              </w:rPr>
            </w:pPr>
            <w:r w:rsidRPr="006725F0">
              <w:rPr>
                <w:rFonts w:ascii="Calibri" w:hAnsi="Calibri" w:cs="Calibri"/>
                <w:sz w:val="20"/>
                <w:szCs w:val="20"/>
              </w:rPr>
              <w:t>list(any)</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5530C06" w14:textId="77777777" w:rsidR="009E4350" w:rsidRPr="006725F0" w:rsidRDefault="009E4350">
            <w:pPr>
              <w:pStyle w:val="TableContents"/>
              <w:rPr>
                <w:rFonts w:ascii="Calibri" w:hAnsi="Calibri" w:cs="Calibri"/>
              </w:rPr>
            </w:pPr>
            <w:r w:rsidRPr="006725F0">
              <w:rPr>
                <w:rFonts w:ascii="Calibri" w:hAnsi="Calibri" w:cs="Calibri"/>
                <w:sz w:val="20"/>
                <w:szCs w:val="20"/>
              </w:rPr>
              <w:t>Egress traffic rules to be allowed for bastion host in application cluster</w:t>
            </w:r>
          </w:p>
        </w:tc>
      </w:tr>
      <w:tr w:rsidR="009E4350" w:rsidRPr="006725F0" w14:paraId="4E2B852B" w14:textId="77777777" w:rsidTr="00262552">
        <w:tc>
          <w:tcPr>
            <w:tcW w:w="1646" w:type="dxa"/>
            <w:vMerge w:val="restart"/>
            <w:tcBorders>
              <w:top w:val="single" w:sz="1" w:space="0" w:color="000000"/>
              <w:left w:val="single" w:sz="1" w:space="0" w:color="000000"/>
              <w:bottom w:val="single" w:sz="1" w:space="0" w:color="000000"/>
              <w:right w:val="single" w:sz="1" w:space="0" w:color="000000"/>
            </w:tcBorders>
            <w:shd w:val="clear" w:color="auto" w:fill="auto"/>
            <w:vAlign w:val="center"/>
          </w:tcPr>
          <w:p w14:paraId="602BC90E" w14:textId="77777777" w:rsidR="009E4350" w:rsidRPr="006725F0" w:rsidRDefault="009E4350">
            <w:pPr>
              <w:pStyle w:val="TableContents"/>
              <w:rPr>
                <w:rFonts w:ascii="Calibri" w:hAnsi="Calibri" w:cs="Calibri"/>
              </w:rPr>
            </w:pPr>
            <w:r w:rsidRPr="006725F0">
              <w:rPr>
                <w:rFonts w:ascii="Calibri" w:hAnsi="Calibri" w:cs="Calibri"/>
                <w:sz w:val="20"/>
                <w:szCs w:val="20"/>
              </w:rPr>
              <w:t>blk cluster bastion host sg traffic rules</w:t>
            </w: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ACD0D48"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blk_bastion_sg_ingress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7834BE9" w14:textId="77777777" w:rsidR="009E4350" w:rsidRPr="006725F0" w:rsidRDefault="009E4350">
            <w:pPr>
              <w:pStyle w:val="TableContents"/>
              <w:rPr>
                <w:rFonts w:ascii="Calibri" w:hAnsi="Calibri" w:cs="Calibri"/>
              </w:rPr>
            </w:pPr>
            <w:r w:rsidRPr="006725F0">
              <w:rPr>
                <w:rFonts w:ascii="Calibri" w:hAnsi="Calibri" w:cs="Calibri"/>
                <w:sz w:val="20"/>
                <w:szCs w:val="20"/>
              </w:rPr>
              <w:t>list(any)</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30411CD" w14:textId="77777777" w:rsidR="009E4350" w:rsidRPr="006725F0" w:rsidRDefault="009E4350">
            <w:pPr>
              <w:pStyle w:val="TableContents"/>
              <w:rPr>
                <w:rFonts w:ascii="Calibri" w:hAnsi="Calibri" w:cs="Calibri"/>
              </w:rPr>
            </w:pPr>
            <w:r w:rsidRPr="006725F0">
              <w:rPr>
                <w:rFonts w:ascii="Calibri" w:hAnsi="Calibri" w:cs="Calibri"/>
                <w:sz w:val="20"/>
                <w:szCs w:val="20"/>
              </w:rPr>
              <w:t>Ingress traffic rules to be allowed for bastion host in blockchain cluster</w:t>
            </w:r>
          </w:p>
        </w:tc>
      </w:tr>
      <w:tr w:rsidR="009E4350" w:rsidRPr="006725F0" w14:paraId="33443112"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76A09617"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9AAEE8A"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blk_bastion_sg_egress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D8DD31C" w14:textId="77777777" w:rsidR="009E4350" w:rsidRPr="006725F0" w:rsidRDefault="009E4350">
            <w:pPr>
              <w:pStyle w:val="TableContents"/>
              <w:rPr>
                <w:rFonts w:ascii="Calibri" w:hAnsi="Calibri" w:cs="Calibri"/>
              </w:rPr>
            </w:pPr>
            <w:r w:rsidRPr="006725F0">
              <w:rPr>
                <w:rFonts w:ascii="Calibri" w:hAnsi="Calibri" w:cs="Calibri"/>
                <w:sz w:val="20"/>
                <w:szCs w:val="20"/>
              </w:rPr>
              <w:t>list(any)</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4E8D51A" w14:textId="77777777" w:rsidR="009E4350" w:rsidRPr="006725F0" w:rsidRDefault="009E4350">
            <w:pPr>
              <w:pStyle w:val="TableContents"/>
              <w:rPr>
                <w:rFonts w:ascii="Calibri" w:hAnsi="Calibri" w:cs="Calibri"/>
              </w:rPr>
            </w:pPr>
            <w:r w:rsidRPr="006725F0">
              <w:rPr>
                <w:rFonts w:ascii="Calibri" w:hAnsi="Calibri" w:cs="Calibri"/>
                <w:sz w:val="20"/>
                <w:szCs w:val="20"/>
              </w:rPr>
              <w:t>Egress traffic rules to be allowed for bastion host in blockchain cluster</w:t>
            </w:r>
          </w:p>
        </w:tc>
      </w:tr>
      <w:tr w:rsidR="009E4350" w:rsidRPr="006725F0" w14:paraId="6B64322E" w14:textId="77777777" w:rsidTr="00262552">
        <w:trPr>
          <w:trHeight w:val="536"/>
        </w:trPr>
        <w:tc>
          <w:tcPr>
            <w:tcW w:w="164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A1B4539" w14:textId="77777777" w:rsidR="009E4350" w:rsidRPr="006725F0" w:rsidRDefault="009E4350">
            <w:pPr>
              <w:pStyle w:val="TableContents"/>
              <w:rPr>
                <w:rFonts w:ascii="Calibri" w:hAnsi="Calibri" w:cs="Calibri"/>
              </w:rPr>
            </w:pPr>
            <w:r w:rsidRPr="006725F0">
              <w:rPr>
                <w:rFonts w:ascii="Calibri" w:hAnsi="Calibri" w:cs="Calibri"/>
                <w:sz w:val="20"/>
                <w:szCs w:val="20"/>
              </w:rPr>
              <w:t>route53 (public)</w:t>
            </w: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33B72B2" w14:textId="77777777" w:rsidR="00725A84" w:rsidRPr="006725F0" w:rsidRDefault="009E4350">
            <w:pPr>
              <w:pStyle w:val="TableContents"/>
              <w:rPr>
                <w:rFonts w:ascii="Calibri" w:hAnsi="Calibri" w:cs="Calibri"/>
                <w:sz w:val="20"/>
                <w:szCs w:val="20"/>
              </w:rPr>
            </w:pPr>
            <w:proofErr w:type="spellStart"/>
            <w:r w:rsidRPr="006725F0">
              <w:rPr>
                <w:rFonts w:ascii="Calibri" w:hAnsi="Calibri" w:cs="Calibri"/>
                <w:sz w:val="20"/>
                <w:szCs w:val="20"/>
              </w:rPr>
              <w:t>domain_info</w:t>
            </w:r>
            <w:proofErr w:type="spellEnd"/>
            <w:r w:rsidRPr="006725F0">
              <w:rPr>
                <w:rFonts w:ascii="Calibri" w:hAnsi="Calibri" w:cs="Calibri"/>
                <w:sz w:val="20"/>
                <w:szCs w:val="20"/>
              </w:rPr>
              <w:t xml:space="preserve"> (</w:t>
            </w:r>
          </w:p>
          <w:p w14:paraId="7AAC1271" w14:textId="77777777" w:rsidR="009E4350" w:rsidRPr="006725F0" w:rsidRDefault="00725A84">
            <w:pPr>
              <w:pStyle w:val="TableContents"/>
              <w:rPr>
                <w:rFonts w:ascii="Calibri" w:hAnsi="Calibri" w:cs="Calibri"/>
              </w:rPr>
            </w:pPr>
            <w:r w:rsidRPr="006725F0">
              <w:rPr>
                <w:rFonts w:ascii="Calibri" w:hAnsi="Calibri" w:cs="Calibri"/>
                <w:sz w:val="20"/>
                <w:szCs w:val="20"/>
              </w:rPr>
              <w:t xml:space="preserve">r53_public_hosted_zone_required, </w:t>
            </w:r>
            <w:proofErr w:type="spellStart"/>
            <w:r w:rsidRPr="006725F0">
              <w:rPr>
                <w:rFonts w:ascii="Calibri" w:hAnsi="Calibri" w:cs="Calibri"/>
                <w:sz w:val="20"/>
                <w:szCs w:val="20"/>
              </w:rPr>
              <w:t>domain_name</w:t>
            </w:r>
            <w:proofErr w:type="spellEnd"/>
            <w:r w:rsidRPr="006725F0">
              <w:rPr>
                <w:rFonts w:ascii="Calibri" w:hAnsi="Calibri" w:cs="Calibri"/>
                <w:sz w:val="20"/>
                <w:szCs w:val="20"/>
              </w:rPr>
              <w:t xml:space="preserve">, </w:t>
            </w:r>
            <w:proofErr w:type="spellStart"/>
            <w:r w:rsidRPr="006725F0">
              <w:rPr>
                <w:rFonts w:ascii="Calibri" w:hAnsi="Calibri" w:cs="Calibri"/>
                <w:sz w:val="20"/>
                <w:szCs w:val="20"/>
              </w:rPr>
              <w:t>sub_domain_name</w:t>
            </w:r>
            <w:proofErr w:type="spellEnd"/>
            <w:r w:rsidRPr="006725F0">
              <w:rPr>
                <w:rFonts w:ascii="Calibri" w:hAnsi="Calibri" w:cs="Calibri"/>
                <w:sz w:val="20"/>
                <w:szCs w:val="20"/>
              </w:rPr>
              <w:t>, comments</w:t>
            </w:r>
            <w:r w:rsidR="009E4350" w:rsidRPr="006725F0">
              <w:rPr>
                <w:rFonts w:ascii="Calibri" w:hAnsi="Calibri" w:cs="Calibri"/>
                <w:sz w:val="20"/>
                <w:szCs w:val="20"/>
              </w:rPr>
              <w:t>)</w:t>
            </w:r>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64C7BF4" w14:textId="77777777" w:rsidR="009E4350" w:rsidRPr="006725F0" w:rsidRDefault="009E4350">
            <w:pPr>
              <w:pStyle w:val="TableContents"/>
              <w:rPr>
                <w:rFonts w:ascii="Calibri" w:hAnsi="Calibri" w:cs="Calibri"/>
              </w:rPr>
            </w:pPr>
            <w:r w:rsidRPr="006725F0">
              <w:rPr>
                <w:rFonts w:ascii="Calibri" w:hAnsi="Calibri" w:cs="Calibri"/>
                <w:sz w:val="20"/>
                <w:szCs w:val="20"/>
              </w:rPr>
              <w:t>map</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F3BFFB5" w14:textId="77777777" w:rsidR="009E4350" w:rsidRPr="006725F0" w:rsidRDefault="009E4350">
            <w:pPr>
              <w:pStyle w:val="TableContents"/>
              <w:rPr>
                <w:rFonts w:ascii="Calibri" w:hAnsi="Calibri" w:cs="Calibri"/>
                <w:sz w:val="20"/>
                <w:szCs w:val="20"/>
              </w:rPr>
            </w:pPr>
          </w:p>
          <w:p w14:paraId="2BCD81D8" w14:textId="77777777" w:rsidR="00725A84" w:rsidRPr="006725F0" w:rsidRDefault="00725A84">
            <w:pPr>
              <w:pStyle w:val="TableContents"/>
              <w:rPr>
                <w:rFonts w:ascii="Calibri" w:hAnsi="Calibri" w:cs="Calibri"/>
                <w:sz w:val="20"/>
                <w:szCs w:val="20"/>
              </w:rPr>
            </w:pPr>
            <w:r w:rsidRPr="006725F0">
              <w:rPr>
                <w:rFonts w:ascii="Calibri" w:hAnsi="Calibri" w:cs="Calibri"/>
                <w:sz w:val="20"/>
                <w:szCs w:val="20"/>
              </w:rPr>
              <w:t>Choose whether to create public hosted zone in Route 53</w:t>
            </w:r>
            <w:r w:rsidR="00BC654E" w:rsidRPr="006725F0">
              <w:rPr>
                <w:rFonts w:ascii="Calibri" w:hAnsi="Calibri" w:cs="Calibri"/>
                <w:sz w:val="20"/>
                <w:szCs w:val="20"/>
              </w:rPr>
              <w:t xml:space="preserve">. When chosen to create hosted zone, it results name servers after terraform run. These name servers </w:t>
            </w:r>
            <w:r w:rsidR="009A1C78" w:rsidRPr="006725F0">
              <w:rPr>
                <w:rFonts w:ascii="Calibri" w:hAnsi="Calibri" w:cs="Calibri"/>
                <w:sz w:val="20"/>
                <w:szCs w:val="20"/>
              </w:rPr>
              <w:t>need</w:t>
            </w:r>
            <w:r w:rsidR="00BC654E" w:rsidRPr="006725F0">
              <w:rPr>
                <w:rFonts w:ascii="Calibri" w:hAnsi="Calibri" w:cs="Calibri"/>
                <w:sz w:val="20"/>
                <w:szCs w:val="20"/>
              </w:rPr>
              <w:t xml:space="preserve"> to be added in the domain registrar under the list of domain’s name servers. </w:t>
            </w:r>
          </w:p>
          <w:p w14:paraId="05FB1310" w14:textId="77777777" w:rsidR="00BC654E" w:rsidRDefault="00BC654E">
            <w:pPr>
              <w:pStyle w:val="TableContents"/>
              <w:rPr>
                <w:rFonts w:ascii="Calibri" w:hAnsi="Calibri" w:cs="Calibri"/>
                <w:sz w:val="20"/>
                <w:szCs w:val="20"/>
              </w:rPr>
            </w:pPr>
            <w:r w:rsidRPr="006725F0">
              <w:rPr>
                <w:rFonts w:ascii="Calibri" w:hAnsi="Calibri" w:cs="Calibri"/>
                <w:sz w:val="20"/>
                <w:szCs w:val="20"/>
              </w:rPr>
              <w:t xml:space="preserve">When chosen not to create hosted zone in route 53, it results list of URLs/FQDNs which are required to enter in the domain records. </w:t>
            </w:r>
          </w:p>
          <w:p w14:paraId="0C170D41" w14:textId="77777777" w:rsidR="002F6EAF" w:rsidRPr="006725F0" w:rsidRDefault="002F6EAF">
            <w:pPr>
              <w:pStyle w:val="TableContents"/>
              <w:rPr>
                <w:rFonts w:ascii="Calibri" w:hAnsi="Calibri" w:cs="Calibri"/>
              </w:rPr>
            </w:pPr>
            <w:r>
              <w:rPr>
                <w:rFonts w:ascii="Calibri" w:hAnsi="Calibri" w:cs="Calibri"/>
                <w:sz w:val="20"/>
                <w:szCs w:val="20"/>
              </w:rPr>
              <w:t>Be sure to include ‘.com’ in the domain.</w:t>
            </w:r>
          </w:p>
        </w:tc>
      </w:tr>
      <w:tr w:rsidR="009E4350" w:rsidRPr="006725F0" w14:paraId="28564E02" w14:textId="77777777" w:rsidTr="00262552">
        <w:tc>
          <w:tcPr>
            <w:tcW w:w="164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DE5F80F" w14:textId="77777777" w:rsidR="009E4350" w:rsidRPr="006725F0" w:rsidRDefault="009E4350">
            <w:pPr>
              <w:pStyle w:val="TableContents"/>
              <w:snapToGrid w:val="0"/>
              <w:rPr>
                <w:rFonts w:ascii="Calibri" w:hAnsi="Calibri" w:cs="Calibri"/>
                <w:sz w:val="20"/>
                <w:szCs w:val="20"/>
              </w:rPr>
            </w:pPr>
          </w:p>
          <w:p w14:paraId="7A6A4045" w14:textId="77777777" w:rsidR="009E4350" w:rsidRPr="006725F0" w:rsidRDefault="009E4350">
            <w:pPr>
              <w:pStyle w:val="TableContents"/>
              <w:rPr>
                <w:rFonts w:ascii="Calibri" w:hAnsi="Calibri" w:cs="Calibri"/>
              </w:rPr>
            </w:pPr>
            <w:r w:rsidRPr="006725F0">
              <w:rPr>
                <w:rFonts w:ascii="Calibri" w:hAnsi="Calibri" w:cs="Calibri"/>
                <w:sz w:val="20"/>
                <w:szCs w:val="20"/>
              </w:rPr>
              <w:t>transit gateway</w:t>
            </w: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9309BC3"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tgw_amazon_side_asn</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8D47C0E" w14:textId="77777777" w:rsidR="009E4350" w:rsidRPr="006725F0" w:rsidRDefault="009E4350">
            <w:pPr>
              <w:pStyle w:val="TableContents"/>
              <w:rPr>
                <w:rFonts w:ascii="Calibri" w:hAnsi="Calibri" w:cs="Calibri"/>
              </w:rPr>
            </w:pPr>
            <w:r w:rsidRPr="006725F0">
              <w:rPr>
                <w:rFonts w:ascii="Calibri" w:hAnsi="Calibri" w:cs="Calibri"/>
                <w:sz w:val="20"/>
                <w:szCs w:val="20"/>
              </w:rPr>
              <w:t>String</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AA7F45C" w14:textId="77777777" w:rsidR="009E4350" w:rsidRPr="006725F0" w:rsidRDefault="009E4350">
            <w:pPr>
              <w:pStyle w:val="TableContents"/>
              <w:rPr>
                <w:rFonts w:ascii="Calibri" w:hAnsi="Calibri" w:cs="Calibri"/>
              </w:rPr>
            </w:pPr>
            <w:r w:rsidRPr="006725F0">
              <w:rPr>
                <w:rFonts w:ascii="Calibri" w:hAnsi="Calibri" w:cs="Calibri"/>
                <w:sz w:val="20"/>
                <w:szCs w:val="20"/>
              </w:rPr>
              <w:t>The ASN number on the amazon side. Default “64532”</w:t>
            </w:r>
          </w:p>
        </w:tc>
      </w:tr>
      <w:tr w:rsidR="009E4350" w:rsidRPr="006725F0" w14:paraId="7814675A" w14:textId="77777777" w:rsidTr="00262552">
        <w:tc>
          <w:tcPr>
            <w:tcW w:w="1646" w:type="dxa"/>
            <w:vMerge w:val="restart"/>
            <w:tcBorders>
              <w:top w:val="single" w:sz="1" w:space="0" w:color="000000"/>
              <w:left w:val="single" w:sz="1" w:space="0" w:color="000000"/>
              <w:bottom w:val="single" w:sz="1" w:space="0" w:color="000000"/>
              <w:right w:val="single" w:sz="1" w:space="0" w:color="000000"/>
            </w:tcBorders>
            <w:shd w:val="clear" w:color="auto" w:fill="auto"/>
            <w:vAlign w:val="center"/>
          </w:tcPr>
          <w:p w14:paraId="11FB5B60" w14:textId="77777777" w:rsidR="009E4350" w:rsidRPr="006725F0" w:rsidRDefault="00D25247">
            <w:pPr>
              <w:pStyle w:val="TableContents"/>
              <w:rPr>
                <w:rFonts w:ascii="Calibri" w:hAnsi="Calibri" w:cs="Calibri"/>
              </w:rPr>
            </w:pPr>
            <w:r w:rsidRPr="006725F0">
              <w:rPr>
                <w:rFonts w:ascii="Calibri" w:hAnsi="Calibri" w:cs="Calibri"/>
                <w:sz w:val="20"/>
                <w:szCs w:val="20"/>
              </w:rPr>
              <w:t>Cognito</w:t>
            </w:r>
            <w:r w:rsidR="009E4350" w:rsidRPr="006725F0">
              <w:rPr>
                <w:rFonts w:ascii="Calibri" w:hAnsi="Calibri" w:cs="Calibri"/>
                <w:sz w:val="20"/>
                <w:szCs w:val="20"/>
              </w:rPr>
              <w:t xml:space="preserve"> user pool</w:t>
            </w: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2ED31A3"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userpool_name</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0962A29" w14:textId="77777777" w:rsidR="009E4350" w:rsidRPr="006725F0" w:rsidRDefault="009E4350">
            <w:pPr>
              <w:pStyle w:val="TableContents"/>
              <w:rPr>
                <w:rFonts w:ascii="Calibri" w:hAnsi="Calibri" w:cs="Calibri"/>
              </w:rPr>
            </w:pPr>
            <w:r w:rsidRPr="006725F0">
              <w:rPr>
                <w:rFonts w:ascii="Calibri" w:hAnsi="Calibri" w:cs="Calibri"/>
                <w:sz w:val="20"/>
                <w:szCs w:val="20"/>
              </w:rPr>
              <w:t>string</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BDC28C1" w14:textId="77777777" w:rsidR="009E4350" w:rsidRPr="006725F0" w:rsidRDefault="009E4350">
            <w:pPr>
              <w:pStyle w:val="TableContents"/>
              <w:rPr>
                <w:rFonts w:ascii="Calibri" w:hAnsi="Calibri" w:cs="Calibri"/>
              </w:rPr>
            </w:pPr>
            <w:r w:rsidRPr="006725F0">
              <w:rPr>
                <w:rFonts w:ascii="Calibri" w:hAnsi="Calibri" w:cs="Calibri"/>
                <w:sz w:val="20"/>
                <w:szCs w:val="20"/>
              </w:rPr>
              <w:t xml:space="preserve">A name to the </w:t>
            </w:r>
            <w:r w:rsidR="000728DF" w:rsidRPr="006725F0">
              <w:rPr>
                <w:rFonts w:ascii="Calibri" w:hAnsi="Calibri" w:cs="Calibri"/>
                <w:sz w:val="20"/>
                <w:szCs w:val="20"/>
              </w:rPr>
              <w:t>user pool</w:t>
            </w:r>
          </w:p>
        </w:tc>
      </w:tr>
      <w:tr w:rsidR="009E4350" w:rsidRPr="006725F0" w14:paraId="5137E832"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41CDCF9F"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FA2DE35"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client_app_name</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63349C1" w14:textId="77777777" w:rsidR="009E4350" w:rsidRPr="006725F0" w:rsidRDefault="009E4350">
            <w:pPr>
              <w:pStyle w:val="TableContents"/>
              <w:rPr>
                <w:rFonts w:ascii="Calibri" w:hAnsi="Calibri" w:cs="Calibri"/>
              </w:rPr>
            </w:pPr>
            <w:r w:rsidRPr="006725F0">
              <w:rPr>
                <w:rFonts w:ascii="Calibri" w:hAnsi="Calibri" w:cs="Calibri"/>
                <w:sz w:val="20"/>
                <w:szCs w:val="20"/>
              </w:rPr>
              <w:t>string</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8A15B4A" w14:textId="77777777" w:rsidR="009E4350" w:rsidRPr="006725F0" w:rsidRDefault="009E4350">
            <w:pPr>
              <w:pStyle w:val="TableContents"/>
              <w:rPr>
                <w:rFonts w:ascii="Calibri" w:hAnsi="Calibri" w:cs="Calibri"/>
              </w:rPr>
            </w:pPr>
            <w:r w:rsidRPr="006725F0">
              <w:rPr>
                <w:rFonts w:ascii="Calibri" w:hAnsi="Calibri" w:cs="Calibri"/>
                <w:sz w:val="20"/>
                <w:szCs w:val="20"/>
              </w:rPr>
              <w:t>A name to the application client that will use user pool</w:t>
            </w:r>
          </w:p>
        </w:tc>
      </w:tr>
      <w:tr w:rsidR="009E4350" w:rsidRPr="006725F0" w14:paraId="294F7EA7"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68D3967C"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8410876"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client_callback_urls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1EE628C" w14:textId="77777777" w:rsidR="009E4350" w:rsidRPr="006725F0" w:rsidRDefault="009E4350">
            <w:pPr>
              <w:pStyle w:val="TableContents"/>
              <w:rPr>
                <w:rFonts w:ascii="Calibri" w:hAnsi="Calibri" w:cs="Calibri"/>
              </w:rPr>
            </w:pPr>
            <w:r w:rsidRPr="006725F0">
              <w:rPr>
                <w:rFonts w:ascii="Calibri" w:hAnsi="Calibri" w:cs="Calibri"/>
                <w:sz w:val="20"/>
                <w:szCs w:val="20"/>
              </w:rPr>
              <w:t>list</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14759DF" w14:textId="77777777" w:rsidR="009E4350" w:rsidRPr="006725F0" w:rsidRDefault="009E4350">
            <w:pPr>
              <w:pStyle w:val="TableContents"/>
              <w:rPr>
                <w:rFonts w:ascii="Calibri" w:hAnsi="Calibri" w:cs="Calibri"/>
              </w:rPr>
            </w:pPr>
            <w:r w:rsidRPr="006725F0">
              <w:rPr>
                <w:rFonts w:ascii="Calibri" w:hAnsi="Calibri" w:cs="Calibri"/>
                <w:sz w:val="20"/>
                <w:szCs w:val="20"/>
              </w:rPr>
              <w:t xml:space="preserve">List of </w:t>
            </w:r>
            <w:r w:rsidR="00F361A9" w:rsidRPr="006725F0">
              <w:rPr>
                <w:rFonts w:ascii="Calibri" w:hAnsi="Calibri" w:cs="Calibri"/>
                <w:sz w:val="20"/>
                <w:szCs w:val="20"/>
              </w:rPr>
              <w:t>call-back URLs</w:t>
            </w:r>
            <w:r w:rsidRPr="006725F0">
              <w:rPr>
                <w:rFonts w:ascii="Calibri" w:hAnsi="Calibri" w:cs="Calibri"/>
                <w:sz w:val="20"/>
                <w:szCs w:val="20"/>
              </w:rPr>
              <w:t xml:space="preserve"> of the application, include </w:t>
            </w:r>
            <w:r w:rsidRPr="006725F0">
              <w:rPr>
                <w:rFonts w:ascii="Calibri" w:hAnsi="Calibri" w:cs="Calibri"/>
                <w:sz w:val="20"/>
                <w:szCs w:val="20"/>
              </w:rPr>
              <w:lastRenderedPageBreak/>
              <w:t>explicitly redirect URL as well</w:t>
            </w:r>
            <w:r w:rsidR="003C16E3">
              <w:rPr>
                <w:rFonts w:ascii="Calibri" w:hAnsi="Calibri" w:cs="Calibri"/>
                <w:sz w:val="20"/>
                <w:szCs w:val="20"/>
              </w:rPr>
              <w:t xml:space="preserve">.  These are dummy </w:t>
            </w:r>
            <w:proofErr w:type="spellStart"/>
            <w:r w:rsidR="003C16E3">
              <w:rPr>
                <w:rFonts w:ascii="Calibri" w:hAnsi="Calibri" w:cs="Calibri"/>
                <w:sz w:val="20"/>
                <w:szCs w:val="20"/>
              </w:rPr>
              <w:t>urls</w:t>
            </w:r>
            <w:proofErr w:type="spellEnd"/>
            <w:r w:rsidR="003C16E3">
              <w:rPr>
                <w:rFonts w:ascii="Calibri" w:hAnsi="Calibri" w:cs="Calibri"/>
                <w:sz w:val="20"/>
                <w:szCs w:val="20"/>
              </w:rPr>
              <w:t>.  They must be https:/</w:t>
            </w:r>
            <w:proofErr w:type="gramStart"/>
            <w:r w:rsidR="003C16E3">
              <w:rPr>
                <w:rFonts w:ascii="Calibri" w:hAnsi="Calibri" w:cs="Calibri"/>
                <w:sz w:val="20"/>
                <w:szCs w:val="20"/>
              </w:rPr>
              <w:t>/..</w:t>
            </w:r>
            <w:proofErr w:type="gramEnd"/>
          </w:p>
        </w:tc>
      </w:tr>
      <w:tr w:rsidR="009E4350" w:rsidRPr="006725F0" w14:paraId="57537EF7"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69BAA0D0"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7B8303B"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client_default_redirect_url</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01F0F5E" w14:textId="77777777" w:rsidR="009E4350" w:rsidRPr="006725F0" w:rsidRDefault="009E4350">
            <w:pPr>
              <w:pStyle w:val="TableContents"/>
              <w:rPr>
                <w:rFonts w:ascii="Calibri" w:hAnsi="Calibri" w:cs="Calibri"/>
              </w:rPr>
            </w:pPr>
            <w:r w:rsidRPr="006725F0">
              <w:rPr>
                <w:rFonts w:ascii="Calibri" w:hAnsi="Calibri" w:cs="Calibri"/>
                <w:sz w:val="20"/>
                <w:szCs w:val="20"/>
              </w:rPr>
              <w:t>string</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29D4B03" w14:textId="77777777" w:rsidR="009E4350" w:rsidRPr="006725F0" w:rsidRDefault="009E4350">
            <w:pPr>
              <w:pStyle w:val="TableContents"/>
              <w:rPr>
                <w:rFonts w:ascii="Calibri" w:hAnsi="Calibri" w:cs="Calibri"/>
              </w:rPr>
            </w:pPr>
            <w:r w:rsidRPr="006725F0">
              <w:rPr>
                <w:rFonts w:ascii="Calibri" w:hAnsi="Calibri" w:cs="Calibri"/>
                <w:sz w:val="20"/>
                <w:szCs w:val="20"/>
              </w:rPr>
              <w:t xml:space="preserve">A redirect </w:t>
            </w:r>
            <w:r w:rsidR="000728DF" w:rsidRPr="006725F0">
              <w:rPr>
                <w:rFonts w:ascii="Calibri" w:hAnsi="Calibri" w:cs="Calibri"/>
                <w:sz w:val="20"/>
                <w:szCs w:val="20"/>
              </w:rPr>
              <w:t>URL</w:t>
            </w:r>
            <w:r w:rsidRPr="006725F0">
              <w:rPr>
                <w:rFonts w:ascii="Calibri" w:hAnsi="Calibri" w:cs="Calibri"/>
                <w:sz w:val="20"/>
                <w:szCs w:val="20"/>
              </w:rPr>
              <w:t xml:space="preserve"> of the application</w:t>
            </w:r>
          </w:p>
        </w:tc>
      </w:tr>
      <w:tr w:rsidR="009E4350" w:rsidRPr="006725F0" w14:paraId="2D201187"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393AB182"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BB891A9"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client_logout_urls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2B8B42C" w14:textId="77777777" w:rsidR="009E4350" w:rsidRPr="006725F0" w:rsidRDefault="009E4350">
            <w:pPr>
              <w:pStyle w:val="TableContents"/>
              <w:rPr>
                <w:rFonts w:ascii="Calibri" w:hAnsi="Calibri" w:cs="Calibri"/>
              </w:rPr>
            </w:pPr>
            <w:r w:rsidRPr="006725F0">
              <w:rPr>
                <w:rFonts w:ascii="Calibri" w:hAnsi="Calibri" w:cs="Calibri"/>
                <w:sz w:val="20"/>
                <w:szCs w:val="20"/>
              </w:rPr>
              <w:t>list</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2E4C32A" w14:textId="77777777" w:rsidR="009E4350" w:rsidRPr="006725F0" w:rsidRDefault="009E4350">
            <w:pPr>
              <w:pStyle w:val="TableContents"/>
              <w:rPr>
                <w:rFonts w:ascii="Calibri" w:hAnsi="Calibri" w:cs="Calibri"/>
              </w:rPr>
            </w:pPr>
            <w:r w:rsidRPr="006725F0">
              <w:rPr>
                <w:rFonts w:ascii="Calibri" w:hAnsi="Calibri" w:cs="Calibri"/>
                <w:sz w:val="20"/>
                <w:szCs w:val="20"/>
              </w:rPr>
              <w:t xml:space="preserve">A list of </w:t>
            </w:r>
            <w:r w:rsidR="000728DF" w:rsidRPr="006725F0">
              <w:rPr>
                <w:rFonts w:ascii="Calibri" w:hAnsi="Calibri" w:cs="Calibri"/>
                <w:sz w:val="20"/>
                <w:szCs w:val="20"/>
              </w:rPr>
              <w:t>logouts</w:t>
            </w:r>
            <w:r w:rsidRPr="006725F0">
              <w:rPr>
                <w:rFonts w:ascii="Calibri" w:hAnsi="Calibri" w:cs="Calibri"/>
                <w:sz w:val="20"/>
                <w:szCs w:val="20"/>
              </w:rPr>
              <w:t xml:space="preserve"> </w:t>
            </w:r>
            <w:r w:rsidR="00F361A9" w:rsidRPr="006725F0">
              <w:rPr>
                <w:rFonts w:ascii="Calibri" w:hAnsi="Calibri" w:cs="Calibri"/>
                <w:sz w:val="20"/>
                <w:szCs w:val="20"/>
              </w:rPr>
              <w:t>URLs</w:t>
            </w:r>
            <w:r w:rsidRPr="006725F0">
              <w:rPr>
                <w:rFonts w:ascii="Calibri" w:hAnsi="Calibri" w:cs="Calibri"/>
                <w:sz w:val="20"/>
                <w:szCs w:val="20"/>
              </w:rPr>
              <w:t xml:space="preserve"> of the application</w:t>
            </w:r>
          </w:p>
        </w:tc>
      </w:tr>
      <w:tr w:rsidR="009E4350" w:rsidRPr="006725F0" w14:paraId="35577364"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424D37C4"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7613E3C"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cognito_domain</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89D4A14" w14:textId="77777777" w:rsidR="009E4350" w:rsidRPr="006725F0" w:rsidRDefault="009E4350">
            <w:pPr>
              <w:pStyle w:val="TableContents"/>
              <w:rPr>
                <w:rFonts w:ascii="Calibri" w:hAnsi="Calibri" w:cs="Calibri"/>
              </w:rPr>
            </w:pPr>
            <w:r w:rsidRPr="006725F0">
              <w:rPr>
                <w:rFonts w:ascii="Calibri" w:hAnsi="Calibri" w:cs="Calibri"/>
                <w:sz w:val="20"/>
                <w:szCs w:val="20"/>
              </w:rPr>
              <w:t>string</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52FC9A5" w14:textId="77777777" w:rsidR="009E4350" w:rsidRPr="006725F0" w:rsidRDefault="009E4350">
            <w:pPr>
              <w:pStyle w:val="TableContents"/>
              <w:rPr>
                <w:rFonts w:ascii="Calibri" w:hAnsi="Calibri" w:cs="Calibri"/>
              </w:rPr>
            </w:pPr>
            <w:r w:rsidRPr="006725F0">
              <w:rPr>
                <w:rFonts w:ascii="Calibri" w:hAnsi="Calibri" w:cs="Calibri"/>
                <w:sz w:val="20"/>
                <w:szCs w:val="20"/>
              </w:rPr>
              <w:t xml:space="preserve">A unique </w:t>
            </w:r>
            <w:r w:rsidR="000728DF" w:rsidRPr="006725F0">
              <w:rPr>
                <w:rFonts w:ascii="Calibri" w:hAnsi="Calibri" w:cs="Calibri"/>
                <w:sz w:val="20"/>
                <w:szCs w:val="20"/>
              </w:rPr>
              <w:t>Cognito</w:t>
            </w:r>
            <w:r w:rsidRPr="006725F0">
              <w:rPr>
                <w:rFonts w:ascii="Calibri" w:hAnsi="Calibri" w:cs="Calibri"/>
                <w:sz w:val="20"/>
                <w:szCs w:val="20"/>
              </w:rPr>
              <w:t xml:space="preserve"> domain name </w:t>
            </w:r>
          </w:p>
        </w:tc>
      </w:tr>
      <w:tr w:rsidR="009E4350" w:rsidRPr="006725F0" w14:paraId="70CFAFA0"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76F2A2DC" w14:textId="77777777" w:rsidR="009E4350" w:rsidRPr="006725F0" w:rsidRDefault="009E4350">
            <w:pPr>
              <w:pStyle w:val="TableContents"/>
              <w:snapToGrid w:val="0"/>
              <w:rPr>
                <w:rFonts w:ascii="Calibri" w:hAnsi="Calibri" w:cs="Calibri"/>
                <w:sz w:val="20"/>
                <w:szCs w:val="20"/>
              </w:rPr>
            </w:pPr>
          </w:p>
        </w:tc>
        <w:tc>
          <w:tcPr>
            <w:tcW w:w="2494" w:type="dxa"/>
            <w:tcBorders>
              <w:left w:val="single" w:sz="1" w:space="0" w:color="000000"/>
              <w:bottom w:val="single" w:sz="1" w:space="0" w:color="000000"/>
              <w:right w:val="single" w:sz="1" w:space="0" w:color="000000"/>
            </w:tcBorders>
            <w:shd w:val="clear" w:color="auto" w:fill="auto"/>
            <w:vAlign w:val="center"/>
          </w:tcPr>
          <w:p w14:paraId="555EC277"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email_sending_account</w:t>
            </w:r>
            <w:proofErr w:type="spellEnd"/>
          </w:p>
        </w:tc>
        <w:tc>
          <w:tcPr>
            <w:tcW w:w="810" w:type="dxa"/>
            <w:tcBorders>
              <w:left w:val="single" w:sz="1" w:space="0" w:color="000000"/>
              <w:bottom w:val="single" w:sz="1" w:space="0" w:color="000000"/>
              <w:right w:val="single" w:sz="1" w:space="0" w:color="000000"/>
            </w:tcBorders>
            <w:shd w:val="clear" w:color="auto" w:fill="auto"/>
            <w:vAlign w:val="center"/>
          </w:tcPr>
          <w:p w14:paraId="2F57227A" w14:textId="77777777" w:rsidR="009E4350" w:rsidRPr="006725F0" w:rsidRDefault="009E4350">
            <w:pPr>
              <w:pStyle w:val="TableContents"/>
              <w:rPr>
                <w:rFonts w:ascii="Calibri" w:hAnsi="Calibri" w:cs="Calibri"/>
              </w:rPr>
            </w:pPr>
            <w:r w:rsidRPr="006725F0">
              <w:rPr>
                <w:rFonts w:ascii="Calibri" w:hAnsi="Calibri" w:cs="Calibri"/>
                <w:sz w:val="20"/>
                <w:szCs w:val="20"/>
              </w:rPr>
              <w:t>String</w:t>
            </w:r>
          </w:p>
        </w:tc>
        <w:tc>
          <w:tcPr>
            <w:tcW w:w="4410" w:type="dxa"/>
            <w:tcBorders>
              <w:left w:val="single" w:sz="1" w:space="0" w:color="000000"/>
              <w:bottom w:val="single" w:sz="1" w:space="0" w:color="000000"/>
              <w:right w:val="single" w:sz="1" w:space="0" w:color="000000"/>
            </w:tcBorders>
            <w:shd w:val="clear" w:color="auto" w:fill="auto"/>
            <w:vAlign w:val="center"/>
          </w:tcPr>
          <w:p w14:paraId="3CD27498" w14:textId="77777777" w:rsidR="009E4350" w:rsidRPr="006725F0" w:rsidRDefault="009E4350">
            <w:pPr>
              <w:pStyle w:val="TableContents"/>
              <w:rPr>
                <w:rFonts w:ascii="Calibri" w:hAnsi="Calibri" w:cs="Calibri"/>
              </w:rPr>
            </w:pPr>
            <w:r w:rsidRPr="006725F0">
              <w:rPr>
                <w:rFonts w:ascii="Calibri" w:hAnsi="Calibri" w:cs="Calibri"/>
                <w:sz w:val="20"/>
                <w:szCs w:val="20"/>
              </w:rPr>
              <w:t xml:space="preserve">“COGNITO_DEFAULT” | “DEVELOPER” depends on email service is </w:t>
            </w:r>
            <w:r w:rsidR="000728DF" w:rsidRPr="006725F0">
              <w:rPr>
                <w:rFonts w:ascii="Calibri" w:hAnsi="Calibri" w:cs="Calibri"/>
                <w:sz w:val="20"/>
                <w:szCs w:val="20"/>
              </w:rPr>
              <w:t>Cognito</w:t>
            </w:r>
            <w:r w:rsidRPr="006725F0">
              <w:rPr>
                <w:rFonts w:ascii="Calibri" w:hAnsi="Calibri" w:cs="Calibri"/>
                <w:sz w:val="20"/>
                <w:szCs w:val="20"/>
              </w:rPr>
              <w:t xml:space="preserve"> default or SES. </w:t>
            </w:r>
            <w:r w:rsidR="000728DF" w:rsidRPr="006725F0">
              <w:rPr>
                <w:rFonts w:ascii="Calibri" w:hAnsi="Calibri" w:cs="Calibri"/>
                <w:sz w:val="20"/>
                <w:szCs w:val="20"/>
              </w:rPr>
              <w:t>Accordingly,</w:t>
            </w:r>
            <w:r w:rsidRPr="006725F0">
              <w:rPr>
                <w:rFonts w:ascii="Calibri" w:hAnsi="Calibri" w:cs="Calibri"/>
                <w:sz w:val="20"/>
                <w:szCs w:val="20"/>
              </w:rPr>
              <w:t xml:space="preserve"> setup secrets, SES service.</w:t>
            </w:r>
          </w:p>
        </w:tc>
      </w:tr>
      <w:tr w:rsidR="009E4350" w:rsidRPr="006725F0" w14:paraId="3F656864" w14:textId="77777777" w:rsidTr="00262552">
        <w:tc>
          <w:tcPr>
            <w:tcW w:w="1646" w:type="dxa"/>
            <w:vMerge w:val="restart"/>
            <w:tcBorders>
              <w:top w:val="single" w:sz="1" w:space="0" w:color="000000"/>
              <w:left w:val="single" w:sz="1" w:space="0" w:color="000000"/>
              <w:bottom w:val="single" w:sz="1" w:space="0" w:color="000000"/>
              <w:right w:val="single" w:sz="1" w:space="0" w:color="000000"/>
            </w:tcBorders>
            <w:shd w:val="clear" w:color="auto" w:fill="auto"/>
            <w:vAlign w:val="center"/>
          </w:tcPr>
          <w:p w14:paraId="6A91871B" w14:textId="77777777" w:rsidR="009E4350" w:rsidRPr="006725F0" w:rsidRDefault="009E4350">
            <w:pPr>
              <w:pStyle w:val="TableContents"/>
              <w:rPr>
                <w:rFonts w:ascii="Calibri" w:hAnsi="Calibri" w:cs="Calibri"/>
              </w:rPr>
            </w:pPr>
            <w:r w:rsidRPr="006725F0">
              <w:rPr>
                <w:rFonts w:ascii="Calibri" w:hAnsi="Calibri" w:cs="Calibri"/>
                <w:sz w:val="20"/>
                <w:szCs w:val="20"/>
              </w:rPr>
              <w:t>application related traffic in app cluster</w:t>
            </w: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BF90BEB"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app_eks_workers_app_sg_ingress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C4B32E7" w14:textId="77777777" w:rsidR="009E4350" w:rsidRPr="006725F0" w:rsidRDefault="009E4350">
            <w:pPr>
              <w:pStyle w:val="TableContents"/>
              <w:rPr>
                <w:rFonts w:ascii="Calibri" w:hAnsi="Calibri" w:cs="Calibri"/>
              </w:rPr>
            </w:pPr>
            <w:r w:rsidRPr="006725F0">
              <w:rPr>
                <w:rFonts w:ascii="Calibri" w:hAnsi="Calibri" w:cs="Calibri"/>
                <w:sz w:val="20"/>
                <w:szCs w:val="20"/>
              </w:rPr>
              <w:t>list(any)</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BEC9D8F" w14:textId="77777777" w:rsidR="009E4350" w:rsidRPr="006725F0" w:rsidRDefault="007D7879">
            <w:pPr>
              <w:pStyle w:val="TableContents"/>
              <w:rPr>
                <w:rFonts w:ascii="Calibri" w:hAnsi="Calibri" w:cs="Calibri"/>
              </w:rPr>
            </w:pPr>
            <w:r w:rsidRPr="006725F0">
              <w:rPr>
                <w:rFonts w:ascii="Calibri" w:hAnsi="Calibri" w:cs="Calibri"/>
                <w:sz w:val="20"/>
                <w:szCs w:val="20"/>
              </w:rPr>
              <w:t>Any additional traffic required to allowed to reach worker nodes. Set by default empty. This can be used in future if any additional rules required to enable. Otherwise set to empty (refer to templates)</w:t>
            </w:r>
          </w:p>
        </w:tc>
      </w:tr>
      <w:tr w:rsidR="009E4350" w:rsidRPr="006725F0" w14:paraId="4BDE1A47"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30629E78"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26628C6"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app_eks_workers_app_sg_egress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4372333" w14:textId="77777777" w:rsidR="009E4350" w:rsidRPr="006725F0" w:rsidRDefault="009E4350">
            <w:pPr>
              <w:pStyle w:val="TableContents"/>
              <w:rPr>
                <w:rFonts w:ascii="Calibri" w:hAnsi="Calibri" w:cs="Calibri"/>
              </w:rPr>
            </w:pPr>
            <w:r w:rsidRPr="006725F0">
              <w:rPr>
                <w:rFonts w:ascii="Calibri" w:hAnsi="Calibri" w:cs="Calibri"/>
                <w:sz w:val="20"/>
                <w:szCs w:val="20"/>
              </w:rPr>
              <w:t>list(any)</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24E2B40" w14:textId="77777777" w:rsidR="009E4350" w:rsidRPr="006725F0" w:rsidRDefault="009E4350">
            <w:pPr>
              <w:pStyle w:val="TableContents"/>
              <w:rPr>
                <w:rFonts w:ascii="Calibri" w:hAnsi="Calibri" w:cs="Calibri"/>
              </w:rPr>
            </w:pPr>
            <w:r w:rsidRPr="006725F0">
              <w:rPr>
                <w:rFonts w:ascii="Calibri" w:hAnsi="Calibri" w:cs="Calibri"/>
                <w:sz w:val="20"/>
                <w:szCs w:val="20"/>
              </w:rPr>
              <w:t>List of egress traffic rules to be allowed to the EKS worker nodes in app cluster – application specific traffics</w:t>
            </w:r>
            <w:r w:rsidR="007D7879" w:rsidRPr="006725F0">
              <w:rPr>
                <w:rFonts w:ascii="Calibri" w:hAnsi="Calibri" w:cs="Calibri"/>
                <w:sz w:val="20"/>
                <w:szCs w:val="20"/>
              </w:rPr>
              <w:t xml:space="preserve"> (refer to templates)</w:t>
            </w:r>
          </w:p>
        </w:tc>
      </w:tr>
      <w:tr w:rsidR="009E4350" w:rsidRPr="006725F0" w14:paraId="6AB74992" w14:textId="77777777" w:rsidTr="00262552">
        <w:tc>
          <w:tcPr>
            <w:tcW w:w="1646" w:type="dxa"/>
            <w:vMerge w:val="restart"/>
            <w:tcBorders>
              <w:top w:val="single" w:sz="1" w:space="0" w:color="000000"/>
              <w:left w:val="single" w:sz="1" w:space="0" w:color="000000"/>
              <w:bottom w:val="single" w:sz="1" w:space="0" w:color="000000"/>
              <w:right w:val="single" w:sz="1" w:space="0" w:color="000000"/>
            </w:tcBorders>
            <w:shd w:val="clear" w:color="auto" w:fill="auto"/>
            <w:vAlign w:val="center"/>
          </w:tcPr>
          <w:p w14:paraId="22A30271" w14:textId="77777777" w:rsidR="009E4350" w:rsidRPr="006725F0" w:rsidRDefault="009E4350">
            <w:pPr>
              <w:pStyle w:val="TableContents"/>
              <w:rPr>
                <w:rFonts w:ascii="Calibri" w:hAnsi="Calibri" w:cs="Calibri"/>
              </w:rPr>
            </w:pPr>
            <w:r w:rsidRPr="006725F0">
              <w:rPr>
                <w:rFonts w:ascii="Calibri" w:hAnsi="Calibri" w:cs="Calibri"/>
                <w:sz w:val="20"/>
                <w:szCs w:val="20"/>
              </w:rPr>
              <w:t>application related traffic in blk cluster</w:t>
            </w: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2A16B10"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blk_eks_workers_app_sg_ingress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5951FA0" w14:textId="77777777" w:rsidR="009E4350" w:rsidRPr="006725F0" w:rsidRDefault="009E4350">
            <w:pPr>
              <w:pStyle w:val="TableContents"/>
              <w:rPr>
                <w:rFonts w:ascii="Calibri" w:hAnsi="Calibri" w:cs="Calibri"/>
              </w:rPr>
            </w:pPr>
            <w:r w:rsidRPr="006725F0">
              <w:rPr>
                <w:rFonts w:ascii="Calibri" w:hAnsi="Calibri" w:cs="Calibri"/>
                <w:sz w:val="20"/>
                <w:szCs w:val="20"/>
              </w:rPr>
              <w:t>list(any)</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4EB1CA9" w14:textId="77777777" w:rsidR="009E4350" w:rsidRPr="006725F0" w:rsidRDefault="007D7879">
            <w:pPr>
              <w:pStyle w:val="TableContents"/>
              <w:rPr>
                <w:rFonts w:ascii="Calibri" w:hAnsi="Calibri" w:cs="Calibri"/>
              </w:rPr>
            </w:pPr>
            <w:r w:rsidRPr="006725F0">
              <w:rPr>
                <w:rFonts w:ascii="Calibri" w:hAnsi="Calibri" w:cs="Calibri"/>
                <w:sz w:val="20"/>
                <w:szCs w:val="20"/>
              </w:rPr>
              <w:t>Any additional traffic required to allowed to reach worker nodes. Set by default empty. This can be used in future if any additional rules required to enable. Otherwise set to empty (refer to templates)</w:t>
            </w:r>
          </w:p>
        </w:tc>
      </w:tr>
      <w:tr w:rsidR="009E4350" w:rsidRPr="006725F0" w14:paraId="15ED021C" w14:textId="77777777" w:rsidTr="00262552">
        <w:trPr>
          <w:trHeight w:val="956"/>
        </w:trPr>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148E5F80"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4F275D6"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blk_eks_workers_app_sg_egress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49F5F65" w14:textId="77777777" w:rsidR="009E4350" w:rsidRPr="006725F0" w:rsidRDefault="009E4350">
            <w:pPr>
              <w:pStyle w:val="TableContents"/>
              <w:rPr>
                <w:rFonts w:ascii="Calibri" w:hAnsi="Calibri" w:cs="Calibri"/>
              </w:rPr>
            </w:pPr>
            <w:r w:rsidRPr="006725F0">
              <w:rPr>
                <w:rFonts w:ascii="Calibri" w:hAnsi="Calibri" w:cs="Calibri"/>
                <w:sz w:val="20"/>
                <w:szCs w:val="20"/>
              </w:rPr>
              <w:t>list(any)</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11B7891" w14:textId="77777777" w:rsidR="009E4350" w:rsidRPr="006725F0" w:rsidRDefault="009E4350">
            <w:pPr>
              <w:pStyle w:val="TableContents"/>
              <w:rPr>
                <w:rFonts w:ascii="Calibri" w:hAnsi="Calibri" w:cs="Calibri"/>
              </w:rPr>
            </w:pPr>
            <w:r w:rsidRPr="006725F0">
              <w:rPr>
                <w:rFonts w:ascii="Calibri" w:hAnsi="Calibri" w:cs="Calibri"/>
                <w:sz w:val="20"/>
                <w:szCs w:val="20"/>
              </w:rPr>
              <w:t>List of egress traffic rules to be allowed to the EKS worker nodes in blk cluster – application specific traffics</w:t>
            </w:r>
            <w:r w:rsidR="007D7879" w:rsidRPr="006725F0">
              <w:rPr>
                <w:rFonts w:ascii="Calibri" w:hAnsi="Calibri" w:cs="Calibri"/>
                <w:sz w:val="20"/>
                <w:szCs w:val="20"/>
              </w:rPr>
              <w:t xml:space="preserve"> (refer to templates)</w:t>
            </w:r>
          </w:p>
        </w:tc>
      </w:tr>
      <w:tr w:rsidR="009E4350" w:rsidRPr="006725F0" w14:paraId="7BA47A3B" w14:textId="77777777" w:rsidTr="00262552">
        <w:trPr>
          <w:trHeight w:val="956"/>
        </w:trPr>
        <w:tc>
          <w:tcPr>
            <w:tcW w:w="1646" w:type="dxa"/>
            <w:vMerge w:val="restart"/>
            <w:tcBorders>
              <w:left w:val="single" w:sz="1" w:space="0" w:color="000000"/>
              <w:bottom w:val="single" w:sz="1" w:space="0" w:color="000000"/>
              <w:right w:val="single" w:sz="1" w:space="0" w:color="000000"/>
            </w:tcBorders>
            <w:shd w:val="clear" w:color="auto" w:fill="auto"/>
            <w:vAlign w:val="center"/>
          </w:tcPr>
          <w:p w14:paraId="40769ED3" w14:textId="77777777" w:rsidR="009E4350" w:rsidRPr="006725F0" w:rsidRDefault="009E4350">
            <w:pPr>
              <w:pStyle w:val="TableContents"/>
              <w:snapToGrid w:val="0"/>
              <w:rPr>
                <w:rFonts w:ascii="Calibri" w:hAnsi="Calibri" w:cs="Calibri"/>
              </w:rPr>
            </w:pPr>
            <w:r w:rsidRPr="006725F0">
              <w:rPr>
                <w:rFonts w:ascii="Calibri" w:hAnsi="Calibri" w:cs="Calibri"/>
                <w:sz w:val="20"/>
                <w:szCs w:val="20"/>
              </w:rPr>
              <w:t xml:space="preserve">application </w:t>
            </w:r>
            <w:r w:rsidR="00F361A9" w:rsidRPr="006725F0">
              <w:rPr>
                <w:rFonts w:ascii="Calibri" w:hAnsi="Calibri" w:cs="Calibri"/>
                <w:sz w:val="20"/>
                <w:szCs w:val="20"/>
              </w:rPr>
              <w:t>EKS</w:t>
            </w:r>
            <w:r w:rsidRPr="006725F0">
              <w:rPr>
                <w:rFonts w:ascii="Calibri" w:hAnsi="Calibri" w:cs="Calibri"/>
                <w:sz w:val="20"/>
                <w:szCs w:val="20"/>
              </w:rPr>
              <w:t xml:space="preserve"> cluster</w:t>
            </w:r>
          </w:p>
        </w:tc>
        <w:tc>
          <w:tcPr>
            <w:tcW w:w="2494" w:type="dxa"/>
            <w:tcBorders>
              <w:left w:val="single" w:sz="1" w:space="0" w:color="000000"/>
              <w:bottom w:val="single" w:sz="1" w:space="0" w:color="000000"/>
              <w:right w:val="single" w:sz="1" w:space="0" w:color="000000"/>
            </w:tcBorders>
            <w:shd w:val="clear" w:color="auto" w:fill="auto"/>
            <w:vAlign w:val="center"/>
          </w:tcPr>
          <w:p w14:paraId="21B7E1E7"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app_cluster_name</w:t>
            </w:r>
            <w:proofErr w:type="spellEnd"/>
          </w:p>
        </w:tc>
        <w:tc>
          <w:tcPr>
            <w:tcW w:w="810" w:type="dxa"/>
            <w:tcBorders>
              <w:left w:val="single" w:sz="1" w:space="0" w:color="000000"/>
              <w:bottom w:val="single" w:sz="1" w:space="0" w:color="000000"/>
              <w:right w:val="single" w:sz="1" w:space="0" w:color="000000"/>
            </w:tcBorders>
            <w:shd w:val="clear" w:color="auto" w:fill="auto"/>
            <w:vAlign w:val="center"/>
          </w:tcPr>
          <w:p w14:paraId="2662239A" w14:textId="77777777" w:rsidR="009E4350" w:rsidRPr="006725F0" w:rsidRDefault="009E4350">
            <w:pPr>
              <w:pStyle w:val="TableContents"/>
              <w:rPr>
                <w:rFonts w:ascii="Calibri" w:hAnsi="Calibri" w:cs="Calibri"/>
              </w:rPr>
            </w:pPr>
            <w:r w:rsidRPr="006725F0">
              <w:rPr>
                <w:rFonts w:ascii="Calibri" w:hAnsi="Calibri" w:cs="Calibri"/>
                <w:sz w:val="20"/>
                <w:szCs w:val="20"/>
              </w:rPr>
              <w:t>string</w:t>
            </w:r>
          </w:p>
        </w:tc>
        <w:tc>
          <w:tcPr>
            <w:tcW w:w="4410" w:type="dxa"/>
            <w:tcBorders>
              <w:left w:val="single" w:sz="1" w:space="0" w:color="000000"/>
              <w:bottom w:val="single" w:sz="1" w:space="0" w:color="000000"/>
              <w:right w:val="single" w:sz="1" w:space="0" w:color="000000"/>
            </w:tcBorders>
            <w:shd w:val="clear" w:color="auto" w:fill="auto"/>
            <w:vAlign w:val="center"/>
          </w:tcPr>
          <w:p w14:paraId="1DFC85C4" w14:textId="77777777" w:rsidR="009E4350" w:rsidRPr="006725F0" w:rsidRDefault="009E4350">
            <w:pPr>
              <w:pStyle w:val="TableContents"/>
              <w:rPr>
                <w:rFonts w:ascii="Calibri" w:hAnsi="Calibri" w:cs="Calibri"/>
              </w:rPr>
            </w:pPr>
            <w:r w:rsidRPr="006725F0">
              <w:rPr>
                <w:rFonts w:ascii="Calibri" w:hAnsi="Calibri" w:cs="Calibri"/>
                <w:sz w:val="20"/>
                <w:szCs w:val="20"/>
              </w:rPr>
              <w:t>Application EKS cluster name</w:t>
            </w:r>
          </w:p>
        </w:tc>
      </w:tr>
      <w:tr w:rsidR="00262552" w:rsidRPr="006725F0" w14:paraId="0DD36A07" w14:textId="77777777" w:rsidTr="00262552">
        <w:trPr>
          <w:trHeight w:val="956"/>
        </w:trPr>
        <w:tc>
          <w:tcPr>
            <w:tcW w:w="1646" w:type="dxa"/>
            <w:vMerge/>
            <w:tcBorders>
              <w:left w:val="single" w:sz="1" w:space="0" w:color="000000"/>
              <w:bottom w:val="single" w:sz="1" w:space="0" w:color="000000"/>
              <w:right w:val="single" w:sz="1" w:space="0" w:color="000000"/>
            </w:tcBorders>
            <w:shd w:val="clear" w:color="auto" w:fill="auto"/>
            <w:vAlign w:val="center"/>
          </w:tcPr>
          <w:p w14:paraId="6FF214F4" w14:textId="77777777" w:rsidR="00262552" w:rsidRPr="006725F0" w:rsidRDefault="00262552" w:rsidP="00262552">
            <w:pPr>
              <w:pStyle w:val="TableContents"/>
              <w:snapToGrid w:val="0"/>
              <w:rPr>
                <w:rFonts w:ascii="Calibri" w:hAnsi="Calibri" w:cs="Calibri"/>
                <w:sz w:val="20"/>
                <w:szCs w:val="20"/>
              </w:rPr>
            </w:pPr>
          </w:p>
        </w:tc>
        <w:tc>
          <w:tcPr>
            <w:tcW w:w="2494" w:type="dxa"/>
            <w:tcBorders>
              <w:left w:val="single" w:sz="1" w:space="0" w:color="000000"/>
              <w:bottom w:val="single" w:sz="1" w:space="0" w:color="000000"/>
              <w:right w:val="single" w:sz="1" w:space="0" w:color="000000"/>
            </w:tcBorders>
            <w:shd w:val="clear" w:color="auto" w:fill="auto"/>
            <w:vAlign w:val="center"/>
          </w:tcPr>
          <w:p w14:paraId="351AC7A8" w14:textId="77777777" w:rsidR="00262552" w:rsidRPr="006725F0" w:rsidRDefault="00262552" w:rsidP="00262552">
            <w:pPr>
              <w:pStyle w:val="TableContents"/>
              <w:rPr>
                <w:rFonts w:ascii="Calibri" w:hAnsi="Calibri" w:cs="Calibri"/>
                <w:sz w:val="20"/>
                <w:szCs w:val="20"/>
              </w:rPr>
            </w:pPr>
            <w:proofErr w:type="spellStart"/>
            <w:r w:rsidRPr="006725F0">
              <w:rPr>
                <w:rFonts w:ascii="Calibri" w:hAnsi="Calibri" w:cs="Calibri"/>
                <w:sz w:val="20"/>
                <w:szCs w:val="20"/>
              </w:rPr>
              <w:t>app_cluster_version</w:t>
            </w:r>
            <w:proofErr w:type="spellEnd"/>
          </w:p>
        </w:tc>
        <w:tc>
          <w:tcPr>
            <w:tcW w:w="810" w:type="dxa"/>
            <w:tcBorders>
              <w:left w:val="single" w:sz="1" w:space="0" w:color="000000"/>
              <w:bottom w:val="single" w:sz="1" w:space="0" w:color="000000"/>
              <w:right w:val="single" w:sz="1" w:space="0" w:color="000000"/>
            </w:tcBorders>
            <w:shd w:val="clear" w:color="auto" w:fill="auto"/>
            <w:vAlign w:val="center"/>
          </w:tcPr>
          <w:p w14:paraId="5F6A4AFA" w14:textId="77777777" w:rsidR="00262552" w:rsidRPr="006725F0" w:rsidRDefault="00262552" w:rsidP="00262552">
            <w:pPr>
              <w:pStyle w:val="TableContents"/>
              <w:rPr>
                <w:rFonts w:ascii="Calibri" w:hAnsi="Calibri" w:cs="Calibri"/>
                <w:sz w:val="20"/>
                <w:szCs w:val="20"/>
              </w:rPr>
            </w:pPr>
            <w:r w:rsidRPr="006725F0">
              <w:rPr>
                <w:rFonts w:ascii="Calibri" w:hAnsi="Calibri" w:cs="Calibri"/>
                <w:sz w:val="20"/>
                <w:szCs w:val="20"/>
              </w:rPr>
              <w:t>string</w:t>
            </w:r>
          </w:p>
        </w:tc>
        <w:tc>
          <w:tcPr>
            <w:tcW w:w="4410" w:type="dxa"/>
            <w:tcBorders>
              <w:left w:val="single" w:sz="1" w:space="0" w:color="000000"/>
              <w:bottom w:val="single" w:sz="1" w:space="0" w:color="000000"/>
              <w:right w:val="single" w:sz="1" w:space="0" w:color="000000"/>
            </w:tcBorders>
            <w:shd w:val="clear" w:color="auto" w:fill="auto"/>
            <w:vAlign w:val="center"/>
          </w:tcPr>
          <w:p w14:paraId="0BCB3596" w14:textId="77777777" w:rsidR="00262552" w:rsidRPr="006725F0" w:rsidRDefault="00262552" w:rsidP="00262552">
            <w:pPr>
              <w:pStyle w:val="TableContents"/>
              <w:rPr>
                <w:rFonts w:ascii="Calibri" w:hAnsi="Calibri" w:cs="Calibri"/>
                <w:sz w:val="20"/>
                <w:szCs w:val="20"/>
              </w:rPr>
            </w:pPr>
            <w:r w:rsidRPr="006725F0">
              <w:rPr>
                <w:rFonts w:ascii="Calibri" w:hAnsi="Calibri" w:cs="Calibri"/>
                <w:sz w:val="20"/>
                <w:szCs w:val="20"/>
              </w:rPr>
              <w:t>Application EKS cluster version</w:t>
            </w:r>
            <w:r w:rsidR="007D7879" w:rsidRPr="006725F0">
              <w:rPr>
                <w:rFonts w:ascii="Calibri" w:hAnsi="Calibri" w:cs="Calibri"/>
                <w:sz w:val="20"/>
                <w:szCs w:val="20"/>
              </w:rPr>
              <w:t xml:space="preserve">.  Refer to </w:t>
            </w:r>
            <w:hyperlink r:id="rId61" w:history="1">
              <w:r w:rsidR="00E2692E" w:rsidRPr="001F002F">
                <w:rPr>
                  <w:rStyle w:val="Hyperlink"/>
                  <w:rFonts w:ascii="Calibri" w:hAnsi="Calibri" w:cs="Calibri"/>
                  <w:sz w:val="20"/>
                  <w:szCs w:val="20"/>
                </w:rPr>
                <w:t>https://docs.aws.amazon.com/eks/latest/userguide/kubernetes-versions.html</w:t>
              </w:r>
            </w:hyperlink>
            <w:r w:rsidR="007D7879" w:rsidRPr="006725F0">
              <w:rPr>
                <w:rFonts w:ascii="Calibri" w:hAnsi="Calibri" w:cs="Calibri"/>
                <w:sz w:val="20"/>
                <w:szCs w:val="20"/>
              </w:rPr>
              <w:t xml:space="preserve">. Prefer n-1 version. </w:t>
            </w:r>
          </w:p>
        </w:tc>
      </w:tr>
      <w:tr w:rsidR="00262552" w:rsidRPr="006725F0" w14:paraId="2C520188" w14:textId="77777777" w:rsidTr="00262552">
        <w:trPr>
          <w:trHeight w:val="956"/>
        </w:trPr>
        <w:tc>
          <w:tcPr>
            <w:tcW w:w="1646" w:type="dxa"/>
            <w:vMerge/>
            <w:tcBorders>
              <w:left w:val="single" w:sz="1" w:space="0" w:color="000000"/>
              <w:bottom w:val="single" w:sz="1" w:space="0" w:color="000000"/>
              <w:right w:val="single" w:sz="1" w:space="0" w:color="000000"/>
            </w:tcBorders>
            <w:shd w:val="clear" w:color="auto" w:fill="auto"/>
            <w:vAlign w:val="center"/>
          </w:tcPr>
          <w:p w14:paraId="02973A4E" w14:textId="77777777" w:rsidR="00262552" w:rsidRPr="006725F0" w:rsidRDefault="00262552" w:rsidP="00262552">
            <w:pPr>
              <w:pStyle w:val="TableContents"/>
              <w:snapToGrid w:val="0"/>
              <w:rPr>
                <w:rFonts w:ascii="Calibri" w:hAnsi="Calibri" w:cs="Calibri"/>
                <w:sz w:val="20"/>
                <w:szCs w:val="20"/>
              </w:rPr>
            </w:pPr>
          </w:p>
        </w:tc>
        <w:tc>
          <w:tcPr>
            <w:tcW w:w="2494" w:type="dxa"/>
            <w:tcBorders>
              <w:left w:val="single" w:sz="1" w:space="0" w:color="000000"/>
              <w:bottom w:val="single" w:sz="1" w:space="0" w:color="000000"/>
              <w:right w:val="single" w:sz="1" w:space="0" w:color="000000"/>
            </w:tcBorders>
            <w:shd w:val="clear" w:color="auto" w:fill="auto"/>
            <w:vAlign w:val="center"/>
          </w:tcPr>
          <w:p w14:paraId="7EA478CE" w14:textId="77777777" w:rsidR="00262552" w:rsidRPr="006725F0" w:rsidRDefault="00262552" w:rsidP="00262552">
            <w:pPr>
              <w:pStyle w:val="TableContents"/>
              <w:rPr>
                <w:rFonts w:ascii="Calibri" w:hAnsi="Calibri" w:cs="Calibri"/>
              </w:rPr>
            </w:pPr>
            <w:proofErr w:type="spellStart"/>
            <w:r w:rsidRPr="006725F0">
              <w:rPr>
                <w:rFonts w:ascii="Calibri" w:hAnsi="Calibri" w:cs="Calibri"/>
              </w:rPr>
              <w:t>app_worker_nodes_ami_id</w:t>
            </w:r>
            <w:proofErr w:type="spellEnd"/>
          </w:p>
        </w:tc>
        <w:tc>
          <w:tcPr>
            <w:tcW w:w="810" w:type="dxa"/>
            <w:tcBorders>
              <w:left w:val="single" w:sz="1" w:space="0" w:color="000000"/>
              <w:bottom w:val="single" w:sz="1" w:space="0" w:color="000000"/>
              <w:right w:val="single" w:sz="1" w:space="0" w:color="000000"/>
            </w:tcBorders>
            <w:shd w:val="clear" w:color="auto" w:fill="auto"/>
            <w:vAlign w:val="center"/>
          </w:tcPr>
          <w:p w14:paraId="06BB7911" w14:textId="77777777" w:rsidR="00262552" w:rsidRPr="006725F0" w:rsidRDefault="00262552" w:rsidP="00262552">
            <w:pPr>
              <w:pStyle w:val="TableContents"/>
              <w:rPr>
                <w:rFonts w:ascii="Calibri" w:hAnsi="Calibri" w:cs="Calibri"/>
              </w:rPr>
            </w:pPr>
            <w:r w:rsidRPr="006725F0">
              <w:rPr>
                <w:rFonts w:ascii="Calibri" w:hAnsi="Calibri" w:cs="Calibri"/>
              </w:rPr>
              <w:t>String</w:t>
            </w:r>
          </w:p>
        </w:tc>
        <w:tc>
          <w:tcPr>
            <w:tcW w:w="4410" w:type="dxa"/>
            <w:tcBorders>
              <w:left w:val="single" w:sz="1" w:space="0" w:color="000000"/>
              <w:bottom w:val="single" w:sz="1" w:space="0" w:color="000000"/>
              <w:right w:val="single" w:sz="1" w:space="0" w:color="000000"/>
            </w:tcBorders>
            <w:shd w:val="clear" w:color="auto" w:fill="auto"/>
            <w:vAlign w:val="center"/>
          </w:tcPr>
          <w:p w14:paraId="61203FE4" w14:textId="77777777" w:rsidR="00CB6E5B" w:rsidRDefault="00CB6E5B" w:rsidP="00262552">
            <w:pPr>
              <w:pStyle w:val="TableContents"/>
              <w:rPr>
                <w:rFonts w:ascii="Calibri" w:hAnsi="Calibri" w:cs="Calibri"/>
              </w:rPr>
            </w:pPr>
            <w:r>
              <w:rPr>
                <w:rFonts w:ascii="Calibri" w:hAnsi="Calibri" w:cs="Calibri"/>
              </w:rPr>
              <w:t xml:space="preserve">We use the x86 </w:t>
            </w:r>
            <w:proofErr w:type="spellStart"/>
            <w:r>
              <w:rPr>
                <w:rFonts w:ascii="Calibri" w:hAnsi="Calibri" w:cs="Calibri"/>
              </w:rPr>
              <w:t>ami</w:t>
            </w:r>
            <w:proofErr w:type="spellEnd"/>
            <w:r>
              <w:rPr>
                <w:rFonts w:ascii="Calibri" w:hAnsi="Calibri" w:cs="Calibri"/>
              </w:rPr>
              <w:t>.</w:t>
            </w:r>
          </w:p>
          <w:p w14:paraId="2D3FE8F1" w14:textId="77777777" w:rsidR="00CB6E5B" w:rsidRDefault="00CB6E5B" w:rsidP="00262552">
            <w:pPr>
              <w:pStyle w:val="TableContents"/>
              <w:rPr>
                <w:rFonts w:ascii="Calibri" w:hAnsi="Calibri" w:cs="Calibri"/>
              </w:rPr>
            </w:pPr>
          </w:p>
          <w:p w14:paraId="07D83A99" w14:textId="77777777" w:rsidR="00262552" w:rsidRPr="006725F0" w:rsidRDefault="00005CCE" w:rsidP="00262552">
            <w:pPr>
              <w:pStyle w:val="TableContents"/>
              <w:rPr>
                <w:rFonts w:ascii="Calibri" w:hAnsi="Calibri" w:cs="Calibri"/>
              </w:rPr>
            </w:pPr>
            <w:r w:rsidRPr="006725F0">
              <w:rPr>
                <w:rFonts w:ascii="Calibri" w:hAnsi="Calibri" w:cs="Calibri"/>
              </w:rPr>
              <w:t>AMI ID for the EKS worker nodes. Refer to below link to identity the AMI ID based on EKS cluster version and the AWS region</w:t>
            </w:r>
          </w:p>
          <w:p w14:paraId="0D4CB948" w14:textId="77777777" w:rsidR="00673CBF" w:rsidRPr="006725F0" w:rsidRDefault="002E0F67" w:rsidP="00673CBF">
            <w:pPr>
              <w:pStyle w:val="TableContents"/>
              <w:rPr>
                <w:rFonts w:ascii="Calibri" w:hAnsi="Calibri" w:cs="Calibri"/>
              </w:rPr>
            </w:pPr>
            <w:hyperlink r:id="rId62" w:history="1">
              <w:r w:rsidR="00673CBF" w:rsidRPr="00E2692E">
                <w:rPr>
                  <w:rStyle w:val="Hyperlink"/>
                  <w:rFonts w:ascii="Calibri" w:hAnsi="Calibri" w:cs="Calibri"/>
                </w:rPr>
                <w:t>https://docs.aws.amazon.com/eks/latest/userguide/eks-optimized-ami.html</w:t>
              </w:r>
            </w:hyperlink>
          </w:p>
          <w:p w14:paraId="536CAD63" w14:textId="77777777" w:rsidR="00673CBF" w:rsidRPr="006725F0" w:rsidRDefault="00673CBF" w:rsidP="00673CBF">
            <w:pPr>
              <w:pStyle w:val="TableContents"/>
              <w:rPr>
                <w:rFonts w:ascii="Calibri" w:hAnsi="Calibri" w:cs="Calibri"/>
                <w:b/>
                <w:bCs/>
              </w:rPr>
            </w:pPr>
            <w:r w:rsidRPr="006725F0">
              <w:rPr>
                <w:rFonts w:ascii="Calibri" w:hAnsi="Calibri" w:cs="Calibri"/>
                <w:b/>
                <w:bCs/>
              </w:rPr>
              <w:t>To retrieve AMI ID:</w:t>
            </w:r>
          </w:p>
          <w:p w14:paraId="0B448B94" w14:textId="77777777" w:rsidR="00673CBF" w:rsidRDefault="002E0F67" w:rsidP="00673CBF">
            <w:pPr>
              <w:pStyle w:val="TableContents"/>
              <w:rPr>
                <w:rFonts w:ascii="Calibri" w:hAnsi="Calibri" w:cs="Calibri"/>
              </w:rPr>
            </w:pPr>
            <w:hyperlink r:id="rId63" w:history="1">
              <w:r w:rsidR="00673CBF" w:rsidRPr="00E2692E">
                <w:rPr>
                  <w:rStyle w:val="Hyperlink"/>
                  <w:rFonts w:ascii="Calibri" w:hAnsi="Calibri" w:cs="Calibri"/>
                </w:rPr>
                <w:t>https://docs.aws.amazon.com/eks/latest/userguide/retrieve-ami-id.html</w:t>
              </w:r>
            </w:hyperlink>
          </w:p>
          <w:p w14:paraId="5FAB73B9" w14:textId="77777777" w:rsidR="00E2692E" w:rsidRDefault="00E2692E" w:rsidP="00673CBF">
            <w:pPr>
              <w:pStyle w:val="TableContents"/>
              <w:rPr>
                <w:rFonts w:ascii="Calibri" w:hAnsi="Calibri" w:cs="Calibri"/>
              </w:rPr>
            </w:pPr>
          </w:p>
          <w:p w14:paraId="4F835A92" w14:textId="77777777" w:rsidR="00E2692E" w:rsidRDefault="00E2692E" w:rsidP="00673CBF">
            <w:pPr>
              <w:pStyle w:val="TableContents"/>
              <w:rPr>
                <w:rFonts w:ascii="Calibri" w:hAnsi="Calibri" w:cs="Calibri"/>
              </w:rPr>
            </w:pPr>
            <w:r>
              <w:rPr>
                <w:rFonts w:ascii="Calibri" w:hAnsi="Calibri" w:cs="Calibri"/>
              </w:rPr>
              <w:t>for version 1.20 it would be:</w:t>
            </w:r>
          </w:p>
          <w:p w14:paraId="7D366F1F" w14:textId="77777777" w:rsidR="00E2692E" w:rsidRPr="006725F0" w:rsidRDefault="00E2692E" w:rsidP="00673CBF">
            <w:pPr>
              <w:pStyle w:val="TableContents"/>
              <w:rPr>
                <w:rFonts w:ascii="Calibri" w:hAnsi="Calibri" w:cs="Calibri"/>
              </w:rPr>
            </w:pPr>
            <w:r>
              <w:rPr>
                <w:rFonts w:ascii="Calibri" w:hAnsi="Calibri" w:cs="Calibri"/>
              </w:rPr>
              <w:t>#</w:t>
            </w:r>
            <w:proofErr w:type="gramStart"/>
            <w:r w:rsidRPr="00E2692E">
              <w:rPr>
                <w:rFonts w:ascii="Calibri" w:hAnsi="Calibri" w:cs="Calibri"/>
              </w:rPr>
              <w:t>aws</w:t>
            </w:r>
            <w:proofErr w:type="gramEnd"/>
            <w:r w:rsidRPr="00E2692E">
              <w:rPr>
                <w:rFonts w:ascii="Calibri" w:hAnsi="Calibri" w:cs="Calibri"/>
              </w:rPr>
              <w:t xml:space="preserve"> </w:t>
            </w:r>
            <w:proofErr w:type="spellStart"/>
            <w:r w:rsidRPr="00E2692E">
              <w:rPr>
                <w:rFonts w:ascii="Calibri" w:hAnsi="Calibri" w:cs="Calibri"/>
              </w:rPr>
              <w:t>ssm</w:t>
            </w:r>
            <w:proofErr w:type="spellEnd"/>
            <w:r w:rsidRPr="00E2692E">
              <w:rPr>
                <w:rFonts w:ascii="Calibri" w:hAnsi="Calibri" w:cs="Calibri"/>
              </w:rPr>
              <w:t xml:space="preserve"> get-parameter --name /aws/service/eks/optimized-ami/1.2</w:t>
            </w:r>
            <w:r>
              <w:rPr>
                <w:rFonts w:ascii="Calibri" w:hAnsi="Calibri" w:cs="Calibri"/>
              </w:rPr>
              <w:t>0</w:t>
            </w:r>
            <w:r w:rsidRPr="00E2692E">
              <w:rPr>
                <w:rFonts w:ascii="Calibri" w:hAnsi="Calibri" w:cs="Calibri"/>
              </w:rPr>
              <w:t>/amazon-linux-2</w:t>
            </w:r>
            <w:r>
              <w:rPr>
                <w:rFonts w:ascii="Calibri" w:hAnsi="Calibri" w:cs="Calibri"/>
              </w:rPr>
              <w:t>-</w:t>
            </w:r>
            <w:r w:rsidR="00CB6E5B">
              <w:rPr>
                <w:rFonts w:ascii="Calibri" w:hAnsi="Calibri" w:cs="Calibri"/>
              </w:rPr>
              <w:t>x</w:t>
            </w:r>
            <w:r>
              <w:rPr>
                <w:rFonts w:ascii="Calibri" w:hAnsi="Calibri" w:cs="Calibri"/>
              </w:rPr>
              <w:t>64</w:t>
            </w:r>
            <w:r w:rsidRPr="00E2692E">
              <w:rPr>
                <w:rFonts w:ascii="Calibri" w:hAnsi="Calibri" w:cs="Calibri"/>
              </w:rPr>
              <w:t xml:space="preserve">/recommended/image_id --region </w:t>
            </w:r>
            <w:r>
              <w:rPr>
                <w:rFonts w:ascii="Calibri" w:hAnsi="Calibri" w:cs="Calibri"/>
              </w:rPr>
              <w:t>us-east-1</w:t>
            </w:r>
            <w:r w:rsidRPr="00E2692E">
              <w:rPr>
                <w:rFonts w:ascii="Calibri" w:hAnsi="Calibri" w:cs="Calibri"/>
              </w:rPr>
              <w:t xml:space="preserve"> --query "</w:t>
            </w:r>
            <w:proofErr w:type="spellStart"/>
            <w:r w:rsidRPr="00E2692E">
              <w:rPr>
                <w:rFonts w:ascii="Calibri" w:hAnsi="Calibri" w:cs="Calibri"/>
              </w:rPr>
              <w:t>Parameter.Value</w:t>
            </w:r>
            <w:proofErr w:type="spellEnd"/>
            <w:r w:rsidRPr="00E2692E">
              <w:rPr>
                <w:rFonts w:ascii="Calibri" w:hAnsi="Calibri" w:cs="Calibri"/>
              </w:rPr>
              <w:t>" --output text</w:t>
            </w:r>
          </w:p>
        </w:tc>
      </w:tr>
      <w:tr w:rsidR="00262552" w:rsidRPr="006725F0" w14:paraId="67F0DEB8" w14:textId="77777777" w:rsidTr="00B71EBA">
        <w:trPr>
          <w:trHeight w:val="956"/>
        </w:trPr>
        <w:tc>
          <w:tcPr>
            <w:tcW w:w="1646" w:type="dxa"/>
            <w:vMerge w:val="restart"/>
            <w:tcBorders>
              <w:left w:val="single" w:sz="1" w:space="0" w:color="000000"/>
              <w:right w:val="single" w:sz="1" w:space="0" w:color="000000"/>
            </w:tcBorders>
            <w:shd w:val="clear" w:color="auto" w:fill="auto"/>
            <w:vAlign w:val="center"/>
          </w:tcPr>
          <w:p w14:paraId="61118F41" w14:textId="77777777" w:rsidR="00262552" w:rsidRPr="006725F0" w:rsidRDefault="00262552" w:rsidP="00262552">
            <w:pPr>
              <w:pStyle w:val="TableContents"/>
              <w:snapToGrid w:val="0"/>
              <w:rPr>
                <w:rFonts w:ascii="Calibri" w:hAnsi="Calibri" w:cs="Calibri"/>
              </w:rPr>
            </w:pPr>
            <w:r w:rsidRPr="006725F0">
              <w:rPr>
                <w:rFonts w:ascii="Calibri" w:hAnsi="Calibri" w:cs="Calibri"/>
                <w:sz w:val="20"/>
                <w:szCs w:val="20"/>
              </w:rPr>
              <w:lastRenderedPageBreak/>
              <w:t>Blockchain EKS cluster</w:t>
            </w:r>
          </w:p>
        </w:tc>
        <w:tc>
          <w:tcPr>
            <w:tcW w:w="2494" w:type="dxa"/>
            <w:tcBorders>
              <w:left w:val="single" w:sz="1" w:space="0" w:color="000000"/>
              <w:bottom w:val="single" w:sz="1" w:space="0" w:color="000000"/>
              <w:right w:val="single" w:sz="1" w:space="0" w:color="000000"/>
            </w:tcBorders>
            <w:shd w:val="clear" w:color="auto" w:fill="auto"/>
            <w:vAlign w:val="center"/>
          </w:tcPr>
          <w:p w14:paraId="79B18A13" w14:textId="77777777" w:rsidR="00262552" w:rsidRPr="006725F0" w:rsidRDefault="00262552" w:rsidP="00262552">
            <w:pPr>
              <w:pStyle w:val="TableContents"/>
              <w:rPr>
                <w:rFonts w:ascii="Calibri" w:hAnsi="Calibri" w:cs="Calibri"/>
              </w:rPr>
            </w:pPr>
            <w:proofErr w:type="spellStart"/>
            <w:r w:rsidRPr="006725F0">
              <w:rPr>
                <w:rFonts w:ascii="Calibri" w:hAnsi="Calibri" w:cs="Calibri"/>
                <w:sz w:val="20"/>
                <w:szCs w:val="20"/>
              </w:rPr>
              <w:t>blk_cluster_name</w:t>
            </w:r>
            <w:proofErr w:type="spellEnd"/>
          </w:p>
        </w:tc>
        <w:tc>
          <w:tcPr>
            <w:tcW w:w="810" w:type="dxa"/>
            <w:tcBorders>
              <w:left w:val="single" w:sz="1" w:space="0" w:color="000000"/>
              <w:bottom w:val="single" w:sz="1" w:space="0" w:color="000000"/>
              <w:right w:val="single" w:sz="1" w:space="0" w:color="000000"/>
            </w:tcBorders>
            <w:shd w:val="clear" w:color="auto" w:fill="auto"/>
            <w:vAlign w:val="center"/>
          </w:tcPr>
          <w:p w14:paraId="2B0AF676" w14:textId="77777777" w:rsidR="00262552" w:rsidRPr="006725F0" w:rsidRDefault="00262552" w:rsidP="00262552">
            <w:pPr>
              <w:pStyle w:val="TableContents"/>
              <w:rPr>
                <w:rFonts w:ascii="Calibri" w:hAnsi="Calibri" w:cs="Calibri"/>
              </w:rPr>
            </w:pPr>
            <w:r w:rsidRPr="006725F0">
              <w:rPr>
                <w:rFonts w:ascii="Calibri" w:hAnsi="Calibri" w:cs="Calibri"/>
                <w:sz w:val="20"/>
                <w:szCs w:val="20"/>
              </w:rPr>
              <w:t>string</w:t>
            </w:r>
          </w:p>
        </w:tc>
        <w:tc>
          <w:tcPr>
            <w:tcW w:w="4410" w:type="dxa"/>
            <w:tcBorders>
              <w:left w:val="single" w:sz="1" w:space="0" w:color="000000"/>
              <w:bottom w:val="single" w:sz="1" w:space="0" w:color="000000"/>
              <w:right w:val="single" w:sz="1" w:space="0" w:color="000000"/>
            </w:tcBorders>
            <w:shd w:val="clear" w:color="auto" w:fill="auto"/>
            <w:vAlign w:val="center"/>
          </w:tcPr>
          <w:p w14:paraId="5E9DD492" w14:textId="77777777" w:rsidR="00262552" w:rsidRPr="006725F0" w:rsidRDefault="00262552" w:rsidP="00262552">
            <w:pPr>
              <w:pStyle w:val="TableContents"/>
              <w:rPr>
                <w:rFonts w:ascii="Calibri" w:hAnsi="Calibri" w:cs="Calibri"/>
              </w:rPr>
            </w:pPr>
            <w:r w:rsidRPr="006725F0">
              <w:rPr>
                <w:rFonts w:ascii="Calibri" w:hAnsi="Calibri" w:cs="Calibri"/>
                <w:sz w:val="20"/>
                <w:szCs w:val="20"/>
              </w:rPr>
              <w:t>Blockchain EKS cluster name</w:t>
            </w:r>
          </w:p>
        </w:tc>
      </w:tr>
      <w:tr w:rsidR="00262552" w:rsidRPr="006725F0" w14:paraId="39C47DDD" w14:textId="77777777" w:rsidTr="00B71EBA">
        <w:trPr>
          <w:trHeight w:val="956"/>
        </w:trPr>
        <w:tc>
          <w:tcPr>
            <w:tcW w:w="1646" w:type="dxa"/>
            <w:vMerge/>
            <w:tcBorders>
              <w:left w:val="single" w:sz="1" w:space="0" w:color="000000"/>
              <w:right w:val="single" w:sz="1" w:space="0" w:color="000000"/>
            </w:tcBorders>
            <w:shd w:val="clear" w:color="auto" w:fill="auto"/>
            <w:vAlign w:val="center"/>
          </w:tcPr>
          <w:p w14:paraId="1E9D3873" w14:textId="77777777" w:rsidR="00262552" w:rsidRPr="006725F0" w:rsidRDefault="00262552" w:rsidP="00262552">
            <w:pPr>
              <w:pStyle w:val="TableContents"/>
              <w:snapToGrid w:val="0"/>
              <w:rPr>
                <w:rFonts w:ascii="Calibri" w:hAnsi="Calibri" w:cs="Calibri"/>
                <w:sz w:val="20"/>
                <w:szCs w:val="20"/>
              </w:rPr>
            </w:pPr>
          </w:p>
        </w:tc>
        <w:tc>
          <w:tcPr>
            <w:tcW w:w="2494" w:type="dxa"/>
            <w:tcBorders>
              <w:left w:val="single" w:sz="1" w:space="0" w:color="000000"/>
              <w:bottom w:val="single" w:sz="1" w:space="0" w:color="000000"/>
              <w:right w:val="single" w:sz="1" w:space="0" w:color="000000"/>
            </w:tcBorders>
            <w:shd w:val="clear" w:color="auto" w:fill="auto"/>
            <w:vAlign w:val="center"/>
          </w:tcPr>
          <w:p w14:paraId="108B5412" w14:textId="77777777" w:rsidR="00262552" w:rsidRPr="006725F0" w:rsidRDefault="00262552" w:rsidP="00262552">
            <w:pPr>
              <w:pStyle w:val="TableContents"/>
              <w:rPr>
                <w:rFonts w:ascii="Calibri" w:hAnsi="Calibri" w:cs="Calibri"/>
              </w:rPr>
            </w:pPr>
            <w:proofErr w:type="spellStart"/>
            <w:r w:rsidRPr="006725F0">
              <w:rPr>
                <w:rFonts w:ascii="Calibri" w:hAnsi="Calibri" w:cs="Calibri"/>
                <w:sz w:val="20"/>
                <w:szCs w:val="20"/>
              </w:rPr>
              <w:t>blk_cluster_version</w:t>
            </w:r>
            <w:proofErr w:type="spellEnd"/>
          </w:p>
        </w:tc>
        <w:tc>
          <w:tcPr>
            <w:tcW w:w="810" w:type="dxa"/>
            <w:tcBorders>
              <w:left w:val="single" w:sz="1" w:space="0" w:color="000000"/>
              <w:bottom w:val="single" w:sz="1" w:space="0" w:color="000000"/>
              <w:right w:val="single" w:sz="1" w:space="0" w:color="000000"/>
            </w:tcBorders>
            <w:shd w:val="clear" w:color="auto" w:fill="auto"/>
            <w:vAlign w:val="center"/>
          </w:tcPr>
          <w:p w14:paraId="4C24E42C" w14:textId="77777777" w:rsidR="00262552" w:rsidRPr="006725F0" w:rsidRDefault="00262552" w:rsidP="00262552">
            <w:pPr>
              <w:pStyle w:val="TableContents"/>
              <w:rPr>
                <w:rFonts w:ascii="Calibri" w:hAnsi="Calibri" w:cs="Calibri"/>
              </w:rPr>
            </w:pPr>
            <w:r w:rsidRPr="006725F0">
              <w:rPr>
                <w:rFonts w:ascii="Calibri" w:hAnsi="Calibri" w:cs="Calibri"/>
                <w:sz w:val="20"/>
                <w:szCs w:val="20"/>
              </w:rPr>
              <w:t>string</w:t>
            </w:r>
          </w:p>
        </w:tc>
        <w:tc>
          <w:tcPr>
            <w:tcW w:w="4410" w:type="dxa"/>
            <w:tcBorders>
              <w:left w:val="single" w:sz="1" w:space="0" w:color="000000"/>
              <w:bottom w:val="single" w:sz="1" w:space="0" w:color="000000"/>
              <w:right w:val="single" w:sz="1" w:space="0" w:color="000000"/>
            </w:tcBorders>
            <w:shd w:val="clear" w:color="auto" w:fill="auto"/>
            <w:vAlign w:val="center"/>
          </w:tcPr>
          <w:p w14:paraId="3E523736" w14:textId="77777777" w:rsidR="00262552" w:rsidRPr="006725F0" w:rsidRDefault="00262552" w:rsidP="00262552">
            <w:pPr>
              <w:pStyle w:val="TableContents"/>
              <w:rPr>
                <w:rFonts w:ascii="Calibri" w:hAnsi="Calibri" w:cs="Calibri"/>
                <w:sz w:val="20"/>
                <w:szCs w:val="20"/>
              </w:rPr>
            </w:pPr>
            <w:r w:rsidRPr="006725F0">
              <w:rPr>
                <w:rFonts w:ascii="Calibri" w:hAnsi="Calibri" w:cs="Calibri"/>
                <w:sz w:val="20"/>
                <w:szCs w:val="20"/>
              </w:rPr>
              <w:t>Blockchain EKS cluster version</w:t>
            </w:r>
          </w:p>
          <w:p w14:paraId="731CFA8A" w14:textId="77777777" w:rsidR="007D7879" w:rsidRPr="006725F0" w:rsidRDefault="007D7879" w:rsidP="00262552">
            <w:pPr>
              <w:pStyle w:val="TableContents"/>
              <w:rPr>
                <w:rFonts w:ascii="Calibri" w:hAnsi="Calibri" w:cs="Calibri"/>
              </w:rPr>
            </w:pPr>
            <w:r w:rsidRPr="006725F0">
              <w:rPr>
                <w:rFonts w:ascii="Calibri" w:hAnsi="Calibri" w:cs="Calibri"/>
                <w:sz w:val="20"/>
                <w:szCs w:val="20"/>
              </w:rPr>
              <w:t xml:space="preserve">Refer to </w:t>
            </w:r>
            <w:hyperlink r:id="rId64" w:history="1">
              <w:r w:rsidRPr="006725F0">
                <w:rPr>
                  <w:rStyle w:val="Hyperlink"/>
                  <w:rFonts w:ascii="Calibri" w:hAnsi="Calibri" w:cs="Calibri"/>
                  <w:sz w:val="20"/>
                  <w:szCs w:val="20"/>
                </w:rPr>
                <w:t>https://docs.aws.amazon.com/eks/latest/userguide/kubernetes-versions.html</w:t>
              </w:r>
            </w:hyperlink>
            <w:r w:rsidRPr="006725F0">
              <w:rPr>
                <w:rFonts w:ascii="Calibri" w:hAnsi="Calibri" w:cs="Calibri"/>
                <w:sz w:val="20"/>
                <w:szCs w:val="20"/>
              </w:rPr>
              <w:t>. Prefer n-1 version.</w:t>
            </w:r>
          </w:p>
        </w:tc>
      </w:tr>
      <w:tr w:rsidR="00673CBF" w:rsidRPr="006725F0" w14:paraId="799D7FF4" w14:textId="77777777" w:rsidTr="00262552">
        <w:trPr>
          <w:trHeight w:val="956"/>
        </w:trPr>
        <w:tc>
          <w:tcPr>
            <w:tcW w:w="1646" w:type="dxa"/>
            <w:vMerge/>
            <w:tcBorders>
              <w:left w:val="single" w:sz="1" w:space="0" w:color="000000"/>
              <w:bottom w:val="single" w:sz="1" w:space="0" w:color="000000"/>
              <w:right w:val="single" w:sz="1" w:space="0" w:color="000000"/>
            </w:tcBorders>
            <w:shd w:val="clear" w:color="auto" w:fill="auto"/>
            <w:vAlign w:val="center"/>
          </w:tcPr>
          <w:p w14:paraId="421D5955" w14:textId="77777777" w:rsidR="00673CBF" w:rsidRPr="006725F0" w:rsidRDefault="00673CBF" w:rsidP="00673CBF">
            <w:pPr>
              <w:pStyle w:val="TableContents"/>
              <w:snapToGrid w:val="0"/>
              <w:rPr>
                <w:rFonts w:ascii="Calibri" w:hAnsi="Calibri" w:cs="Calibri"/>
                <w:sz w:val="20"/>
                <w:szCs w:val="20"/>
              </w:rPr>
            </w:pPr>
          </w:p>
        </w:tc>
        <w:tc>
          <w:tcPr>
            <w:tcW w:w="2494" w:type="dxa"/>
            <w:tcBorders>
              <w:left w:val="single" w:sz="1" w:space="0" w:color="000000"/>
              <w:bottom w:val="single" w:sz="1" w:space="0" w:color="000000"/>
              <w:right w:val="single" w:sz="1" w:space="0" w:color="000000"/>
            </w:tcBorders>
            <w:shd w:val="clear" w:color="auto" w:fill="auto"/>
            <w:vAlign w:val="center"/>
          </w:tcPr>
          <w:p w14:paraId="7AF8E7BE" w14:textId="77777777" w:rsidR="00673CBF" w:rsidRPr="006725F0" w:rsidRDefault="00673CBF" w:rsidP="00673CBF">
            <w:pPr>
              <w:pStyle w:val="TableContents"/>
              <w:rPr>
                <w:rFonts w:ascii="Calibri" w:hAnsi="Calibri" w:cs="Calibri"/>
                <w:sz w:val="20"/>
                <w:szCs w:val="20"/>
              </w:rPr>
            </w:pPr>
            <w:proofErr w:type="spellStart"/>
            <w:r w:rsidRPr="006725F0">
              <w:rPr>
                <w:rFonts w:ascii="Calibri" w:hAnsi="Calibri" w:cs="Calibri"/>
              </w:rPr>
              <w:t>blk_worker_nodes_ami_id</w:t>
            </w:r>
            <w:proofErr w:type="spellEnd"/>
          </w:p>
        </w:tc>
        <w:tc>
          <w:tcPr>
            <w:tcW w:w="810" w:type="dxa"/>
            <w:tcBorders>
              <w:left w:val="single" w:sz="1" w:space="0" w:color="000000"/>
              <w:bottom w:val="single" w:sz="1" w:space="0" w:color="000000"/>
              <w:right w:val="single" w:sz="1" w:space="0" w:color="000000"/>
            </w:tcBorders>
            <w:shd w:val="clear" w:color="auto" w:fill="auto"/>
            <w:vAlign w:val="center"/>
          </w:tcPr>
          <w:p w14:paraId="39DF6A5F" w14:textId="77777777" w:rsidR="00673CBF" w:rsidRPr="006725F0" w:rsidRDefault="00673CBF" w:rsidP="00673CBF">
            <w:pPr>
              <w:pStyle w:val="TableContents"/>
              <w:rPr>
                <w:rFonts w:ascii="Calibri" w:hAnsi="Calibri" w:cs="Calibri"/>
                <w:sz w:val="20"/>
                <w:szCs w:val="20"/>
              </w:rPr>
            </w:pPr>
          </w:p>
        </w:tc>
        <w:tc>
          <w:tcPr>
            <w:tcW w:w="4410" w:type="dxa"/>
            <w:tcBorders>
              <w:left w:val="single" w:sz="1" w:space="0" w:color="000000"/>
              <w:bottom w:val="single" w:sz="1" w:space="0" w:color="000000"/>
              <w:right w:val="single" w:sz="1" w:space="0" w:color="000000"/>
            </w:tcBorders>
            <w:shd w:val="clear" w:color="auto" w:fill="auto"/>
            <w:vAlign w:val="center"/>
          </w:tcPr>
          <w:p w14:paraId="4B008C36" w14:textId="77777777" w:rsidR="00CB6E5B" w:rsidRDefault="00CB6E5B" w:rsidP="00CB6E5B">
            <w:pPr>
              <w:pStyle w:val="TableContents"/>
              <w:rPr>
                <w:rFonts w:ascii="Calibri" w:hAnsi="Calibri" w:cs="Calibri"/>
              </w:rPr>
            </w:pPr>
            <w:r>
              <w:rPr>
                <w:rFonts w:ascii="Calibri" w:hAnsi="Calibri" w:cs="Calibri"/>
              </w:rPr>
              <w:t xml:space="preserve">We use the x86 </w:t>
            </w:r>
            <w:proofErr w:type="spellStart"/>
            <w:r>
              <w:rPr>
                <w:rFonts w:ascii="Calibri" w:hAnsi="Calibri" w:cs="Calibri"/>
              </w:rPr>
              <w:t>ami</w:t>
            </w:r>
            <w:proofErr w:type="spellEnd"/>
            <w:r>
              <w:rPr>
                <w:rFonts w:ascii="Calibri" w:hAnsi="Calibri" w:cs="Calibri"/>
              </w:rPr>
              <w:t>.</w:t>
            </w:r>
          </w:p>
          <w:p w14:paraId="6F0FDB51" w14:textId="77777777" w:rsidR="00CB6E5B" w:rsidRDefault="00CB6E5B" w:rsidP="00673CBF">
            <w:pPr>
              <w:pStyle w:val="TableContents"/>
              <w:rPr>
                <w:rFonts w:ascii="Calibri" w:hAnsi="Calibri" w:cs="Calibri"/>
              </w:rPr>
            </w:pPr>
          </w:p>
          <w:p w14:paraId="4E5D9B40" w14:textId="77777777" w:rsidR="00673CBF" w:rsidRPr="006725F0" w:rsidRDefault="00673CBF" w:rsidP="00673CBF">
            <w:pPr>
              <w:pStyle w:val="TableContents"/>
              <w:rPr>
                <w:rFonts w:ascii="Calibri" w:hAnsi="Calibri" w:cs="Calibri"/>
              </w:rPr>
            </w:pPr>
            <w:r w:rsidRPr="006725F0">
              <w:rPr>
                <w:rFonts w:ascii="Calibri" w:hAnsi="Calibri" w:cs="Calibri"/>
              </w:rPr>
              <w:t>AMI ID for the EKS worker nodes. Refer to below link to identity the AMI ID based on EKS cluster version and the AWS region</w:t>
            </w:r>
          </w:p>
          <w:p w14:paraId="7819C495" w14:textId="77777777" w:rsidR="00673CBF" w:rsidRPr="006725F0" w:rsidRDefault="00673CBF" w:rsidP="00673CBF">
            <w:pPr>
              <w:pStyle w:val="TableContents"/>
              <w:rPr>
                <w:rFonts w:ascii="Calibri" w:hAnsi="Calibri" w:cs="Calibri"/>
              </w:rPr>
            </w:pPr>
            <w:r w:rsidRPr="006725F0">
              <w:rPr>
                <w:rFonts w:ascii="Calibri" w:hAnsi="Calibri" w:cs="Calibri"/>
              </w:rPr>
              <w:t>https://docs.aws.amazon.com/eks/latest/userguide/eks-optimized-ami.html</w:t>
            </w:r>
          </w:p>
          <w:p w14:paraId="0F977C45" w14:textId="77777777" w:rsidR="00673CBF" w:rsidRPr="006725F0" w:rsidRDefault="00673CBF" w:rsidP="00673CBF">
            <w:pPr>
              <w:pStyle w:val="TableContents"/>
              <w:rPr>
                <w:rFonts w:ascii="Calibri" w:hAnsi="Calibri" w:cs="Calibri"/>
                <w:b/>
                <w:bCs/>
              </w:rPr>
            </w:pPr>
            <w:r w:rsidRPr="006725F0">
              <w:rPr>
                <w:rFonts w:ascii="Calibri" w:hAnsi="Calibri" w:cs="Calibri"/>
                <w:b/>
                <w:bCs/>
              </w:rPr>
              <w:t>To retrieve AMI ID:</w:t>
            </w:r>
          </w:p>
          <w:p w14:paraId="41872B86" w14:textId="77777777" w:rsidR="00673CBF" w:rsidRPr="006725F0" w:rsidRDefault="00673CBF" w:rsidP="00673CBF">
            <w:pPr>
              <w:pStyle w:val="TableContents"/>
              <w:rPr>
                <w:rFonts w:ascii="Calibri" w:hAnsi="Calibri" w:cs="Calibri"/>
                <w:sz w:val="20"/>
                <w:szCs w:val="20"/>
              </w:rPr>
            </w:pPr>
            <w:r w:rsidRPr="006725F0">
              <w:rPr>
                <w:rFonts w:ascii="Calibri" w:hAnsi="Calibri" w:cs="Calibri"/>
              </w:rPr>
              <w:t>https://docs.aws.amazon.com/eks/latest/userguide/retrieve-ami-id.html</w:t>
            </w:r>
          </w:p>
        </w:tc>
      </w:tr>
      <w:tr w:rsidR="00673CBF" w:rsidRPr="006725F0" w14:paraId="708AA745" w14:textId="77777777" w:rsidTr="003409DC">
        <w:trPr>
          <w:trHeight w:val="956"/>
        </w:trPr>
        <w:tc>
          <w:tcPr>
            <w:tcW w:w="1646" w:type="dxa"/>
            <w:vMerge w:val="restart"/>
            <w:tcBorders>
              <w:left w:val="single" w:sz="1" w:space="0" w:color="000000"/>
              <w:bottom w:val="single" w:sz="1" w:space="0" w:color="000000"/>
              <w:right w:val="single" w:sz="1" w:space="0" w:color="000000"/>
            </w:tcBorders>
            <w:shd w:val="clear" w:color="auto" w:fill="auto"/>
            <w:vAlign w:val="center"/>
          </w:tcPr>
          <w:p w14:paraId="2A42B066" w14:textId="77777777" w:rsidR="00673CBF" w:rsidRPr="006725F0" w:rsidRDefault="00673CBF" w:rsidP="00673CBF">
            <w:pPr>
              <w:pStyle w:val="TableContents"/>
              <w:snapToGrid w:val="0"/>
              <w:rPr>
                <w:rFonts w:ascii="Calibri" w:hAnsi="Calibri" w:cs="Calibri"/>
              </w:rPr>
            </w:pPr>
            <w:r w:rsidRPr="006725F0">
              <w:rPr>
                <w:rFonts w:ascii="Calibri" w:hAnsi="Calibri" w:cs="Calibri"/>
                <w:sz w:val="20"/>
                <w:szCs w:val="20"/>
              </w:rPr>
              <w:t>CloudTrail (audit logging)</w:t>
            </w:r>
          </w:p>
        </w:tc>
        <w:tc>
          <w:tcPr>
            <w:tcW w:w="2494" w:type="dxa"/>
            <w:tcBorders>
              <w:left w:val="single" w:sz="1" w:space="0" w:color="000000"/>
              <w:bottom w:val="single" w:sz="4" w:space="0" w:color="auto"/>
              <w:right w:val="single" w:sz="1" w:space="0" w:color="000000"/>
            </w:tcBorders>
            <w:shd w:val="clear" w:color="auto" w:fill="auto"/>
            <w:vAlign w:val="center"/>
          </w:tcPr>
          <w:p w14:paraId="5B75FD2A" w14:textId="77777777" w:rsidR="00673CBF" w:rsidRPr="006725F0" w:rsidRDefault="00673CBF" w:rsidP="00673CBF">
            <w:pPr>
              <w:pStyle w:val="TableContents"/>
              <w:rPr>
                <w:rFonts w:ascii="Calibri" w:hAnsi="Calibri" w:cs="Calibri"/>
              </w:rPr>
            </w:pPr>
            <w:proofErr w:type="spellStart"/>
            <w:r w:rsidRPr="006725F0">
              <w:rPr>
                <w:rFonts w:ascii="Calibri" w:hAnsi="Calibri" w:cs="Calibri"/>
                <w:sz w:val="20"/>
                <w:szCs w:val="20"/>
              </w:rPr>
              <w:t>cw_logs_retention_period</w:t>
            </w:r>
            <w:proofErr w:type="spellEnd"/>
          </w:p>
        </w:tc>
        <w:tc>
          <w:tcPr>
            <w:tcW w:w="810" w:type="dxa"/>
            <w:tcBorders>
              <w:left w:val="single" w:sz="1" w:space="0" w:color="000000"/>
              <w:bottom w:val="single" w:sz="4" w:space="0" w:color="auto"/>
              <w:right w:val="single" w:sz="1" w:space="0" w:color="000000"/>
            </w:tcBorders>
            <w:shd w:val="clear" w:color="auto" w:fill="auto"/>
            <w:vAlign w:val="center"/>
          </w:tcPr>
          <w:p w14:paraId="587E125E" w14:textId="77777777" w:rsidR="00673CBF" w:rsidRPr="006725F0" w:rsidRDefault="00673CBF" w:rsidP="00673CBF">
            <w:pPr>
              <w:pStyle w:val="TableContents"/>
              <w:rPr>
                <w:rFonts w:ascii="Calibri" w:hAnsi="Calibri" w:cs="Calibri"/>
              </w:rPr>
            </w:pPr>
            <w:r w:rsidRPr="006725F0">
              <w:rPr>
                <w:rFonts w:ascii="Calibri" w:hAnsi="Calibri" w:cs="Calibri"/>
                <w:sz w:val="20"/>
                <w:szCs w:val="20"/>
              </w:rPr>
              <w:t>number</w:t>
            </w:r>
          </w:p>
        </w:tc>
        <w:tc>
          <w:tcPr>
            <w:tcW w:w="4410" w:type="dxa"/>
            <w:tcBorders>
              <w:left w:val="single" w:sz="1" w:space="0" w:color="000000"/>
              <w:bottom w:val="single" w:sz="4" w:space="0" w:color="auto"/>
              <w:right w:val="single" w:sz="1" w:space="0" w:color="000000"/>
            </w:tcBorders>
            <w:shd w:val="clear" w:color="auto" w:fill="auto"/>
            <w:vAlign w:val="center"/>
          </w:tcPr>
          <w:p w14:paraId="77937F61" w14:textId="77777777" w:rsidR="00673CBF" w:rsidRPr="006725F0" w:rsidRDefault="00673CBF" w:rsidP="00673CBF">
            <w:pPr>
              <w:pStyle w:val="TableContents"/>
              <w:rPr>
                <w:rFonts w:ascii="Calibri" w:hAnsi="Calibri" w:cs="Calibri"/>
              </w:rPr>
            </w:pPr>
            <w:r w:rsidRPr="006725F0">
              <w:rPr>
                <w:rFonts w:ascii="Calibri" w:hAnsi="Calibri" w:cs="Calibri"/>
                <w:sz w:val="20"/>
                <w:szCs w:val="20"/>
              </w:rPr>
              <w:t>Enter no of days to retain cloud trail logs (audit logs)</w:t>
            </w:r>
          </w:p>
        </w:tc>
      </w:tr>
      <w:tr w:rsidR="00673CBF" w:rsidRPr="006725F0" w14:paraId="572C8C03" w14:textId="77777777" w:rsidTr="003409DC">
        <w:trPr>
          <w:trHeight w:val="956"/>
        </w:trPr>
        <w:tc>
          <w:tcPr>
            <w:tcW w:w="1646" w:type="dxa"/>
            <w:vMerge/>
            <w:tcBorders>
              <w:left w:val="single" w:sz="1" w:space="0" w:color="000000"/>
              <w:bottom w:val="single" w:sz="1" w:space="0" w:color="000000"/>
              <w:right w:val="single" w:sz="4" w:space="0" w:color="auto"/>
            </w:tcBorders>
            <w:shd w:val="clear" w:color="auto" w:fill="auto"/>
            <w:vAlign w:val="center"/>
          </w:tcPr>
          <w:p w14:paraId="123FE5CD" w14:textId="77777777" w:rsidR="00673CBF" w:rsidRPr="006725F0" w:rsidRDefault="00673CBF" w:rsidP="00673CBF">
            <w:pPr>
              <w:pStyle w:val="TableContents"/>
              <w:snapToGrid w:val="0"/>
              <w:rPr>
                <w:rFonts w:ascii="Calibri" w:hAnsi="Calibri" w:cs="Calibri"/>
                <w:sz w:val="20"/>
                <w:szCs w:val="20"/>
              </w:rPr>
            </w:pP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14:paraId="385F93F5" w14:textId="77777777" w:rsidR="00673CBF" w:rsidRPr="006725F0" w:rsidRDefault="00673CBF" w:rsidP="00673CBF">
            <w:pPr>
              <w:pStyle w:val="TableContents"/>
              <w:rPr>
                <w:rFonts w:ascii="Calibri" w:hAnsi="Calibri" w:cs="Calibri"/>
              </w:rPr>
            </w:pPr>
            <w:r w:rsidRPr="006725F0">
              <w:rPr>
                <w:rFonts w:ascii="Calibri" w:hAnsi="Calibri" w:cs="Calibri"/>
                <w:sz w:val="20"/>
                <w:szCs w:val="20"/>
              </w:rPr>
              <w:t>s3_bucke_name_cloudtrail</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45BBF778" w14:textId="77777777" w:rsidR="00673CBF" w:rsidRPr="006725F0" w:rsidRDefault="00673CBF" w:rsidP="00673CBF">
            <w:pPr>
              <w:pStyle w:val="TableContents"/>
              <w:rPr>
                <w:rFonts w:ascii="Calibri" w:hAnsi="Calibri" w:cs="Calibri"/>
              </w:rPr>
            </w:pPr>
            <w:r w:rsidRPr="006725F0">
              <w:rPr>
                <w:rFonts w:ascii="Calibri" w:hAnsi="Calibri" w:cs="Calibri"/>
                <w:sz w:val="20"/>
                <w:szCs w:val="20"/>
              </w:rPr>
              <w:t>String</w:t>
            </w:r>
          </w:p>
        </w:tc>
        <w:tc>
          <w:tcPr>
            <w:tcW w:w="4410" w:type="dxa"/>
            <w:tcBorders>
              <w:top w:val="single" w:sz="4" w:space="0" w:color="auto"/>
              <w:left w:val="single" w:sz="4" w:space="0" w:color="auto"/>
              <w:bottom w:val="single" w:sz="4" w:space="0" w:color="auto"/>
              <w:right w:val="single" w:sz="4" w:space="0" w:color="auto"/>
            </w:tcBorders>
            <w:shd w:val="clear" w:color="auto" w:fill="auto"/>
            <w:vAlign w:val="center"/>
          </w:tcPr>
          <w:p w14:paraId="57118BC9" w14:textId="77777777" w:rsidR="00673CBF" w:rsidRPr="006725F0" w:rsidRDefault="00673CBF" w:rsidP="00673CBF">
            <w:pPr>
              <w:pStyle w:val="TableContents"/>
              <w:rPr>
                <w:rFonts w:ascii="Calibri" w:hAnsi="Calibri" w:cs="Calibri"/>
              </w:rPr>
            </w:pPr>
            <w:r w:rsidRPr="006725F0">
              <w:rPr>
                <w:rFonts w:ascii="Calibri" w:hAnsi="Calibri" w:cs="Calibri"/>
                <w:sz w:val="20"/>
                <w:szCs w:val="20"/>
              </w:rPr>
              <w:t>Name of the s3 bucket to use with CloudTrail, (</w:t>
            </w:r>
            <w:r w:rsidR="006D37B6" w:rsidRPr="006725F0">
              <w:rPr>
                <w:rFonts w:ascii="Calibri" w:hAnsi="Calibri" w:cs="Calibri"/>
                <w:b/>
                <w:bCs/>
                <w:sz w:val="20"/>
                <w:szCs w:val="20"/>
              </w:rPr>
              <w:t>NOTE</w:t>
            </w:r>
            <w:r w:rsidRPr="006725F0">
              <w:rPr>
                <w:rFonts w:ascii="Calibri" w:hAnsi="Calibri" w:cs="Calibri"/>
                <w:sz w:val="20"/>
                <w:szCs w:val="20"/>
              </w:rPr>
              <w:t>: s3 bucket names should be unique globally)</w:t>
            </w:r>
            <w:r w:rsidR="003061AD">
              <w:rPr>
                <w:rFonts w:ascii="Calibri" w:hAnsi="Calibri" w:cs="Calibri"/>
                <w:sz w:val="20"/>
                <w:szCs w:val="20"/>
              </w:rPr>
              <w:t>. suggest &lt;</w:t>
            </w:r>
            <w:proofErr w:type="spellStart"/>
            <w:r w:rsidR="003061AD">
              <w:rPr>
                <w:rFonts w:ascii="Calibri" w:hAnsi="Calibri" w:cs="Calibri"/>
                <w:sz w:val="20"/>
                <w:szCs w:val="20"/>
              </w:rPr>
              <w:t>node_type</w:t>
            </w:r>
            <w:proofErr w:type="spellEnd"/>
            <w:r w:rsidR="003061AD">
              <w:rPr>
                <w:rFonts w:ascii="Calibri" w:hAnsi="Calibri" w:cs="Calibri"/>
                <w:sz w:val="20"/>
                <w:szCs w:val="20"/>
              </w:rPr>
              <w:t>&gt;-&lt;</w:t>
            </w:r>
            <w:proofErr w:type="spellStart"/>
            <w:r w:rsidR="003061AD">
              <w:rPr>
                <w:rFonts w:ascii="Calibri" w:hAnsi="Calibri" w:cs="Calibri"/>
                <w:sz w:val="20"/>
                <w:szCs w:val="20"/>
              </w:rPr>
              <w:t>node_env</w:t>
            </w:r>
            <w:proofErr w:type="spellEnd"/>
            <w:r w:rsidR="003061AD">
              <w:rPr>
                <w:rFonts w:ascii="Calibri" w:hAnsi="Calibri" w:cs="Calibri"/>
                <w:sz w:val="20"/>
                <w:szCs w:val="20"/>
              </w:rPr>
              <w:t>&gt;-&lt;</w:t>
            </w:r>
            <w:proofErr w:type="spellStart"/>
            <w:r w:rsidR="003061AD">
              <w:rPr>
                <w:rFonts w:ascii="Calibri" w:hAnsi="Calibri" w:cs="Calibri"/>
                <w:sz w:val="20"/>
                <w:szCs w:val="20"/>
              </w:rPr>
              <w:t>org_name</w:t>
            </w:r>
            <w:proofErr w:type="spellEnd"/>
            <w:r w:rsidR="003061AD">
              <w:rPr>
                <w:rFonts w:ascii="Calibri" w:hAnsi="Calibri" w:cs="Calibri"/>
                <w:sz w:val="20"/>
                <w:szCs w:val="20"/>
              </w:rPr>
              <w:t>&gt;-</w:t>
            </w:r>
            <w:proofErr w:type="spellStart"/>
            <w:r w:rsidR="003061AD">
              <w:rPr>
                <w:rFonts w:ascii="Calibri" w:hAnsi="Calibri" w:cs="Calibri"/>
                <w:sz w:val="20"/>
                <w:szCs w:val="20"/>
              </w:rPr>
              <w:t>cloudtrail</w:t>
            </w:r>
            <w:proofErr w:type="spellEnd"/>
          </w:p>
        </w:tc>
      </w:tr>
      <w:tr w:rsidR="00673CBF" w:rsidRPr="006725F0" w14:paraId="2088C983" w14:textId="77777777" w:rsidTr="008D07C9">
        <w:trPr>
          <w:trHeight w:val="956"/>
        </w:trPr>
        <w:tc>
          <w:tcPr>
            <w:tcW w:w="1646" w:type="dxa"/>
            <w:tcBorders>
              <w:left w:val="single" w:sz="1" w:space="0" w:color="000000"/>
              <w:bottom w:val="single" w:sz="4" w:space="0" w:color="auto"/>
              <w:right w:val="single" w:sz="1" w:space="0" w:color="000000"/>
            </w:tcBorders>
            <w:shd w:val="clear" w:color="auto" w:fill="auto"/>
            <w:vAlign w:val="center"/>
          </w:tcPr>
          <w:p w14:paraId="630441CE" w14:textId="77777777" w:rsidR="00673CBF" w:rsidRPr="006725F0" w:rsidRDefault="00673CBF" w:rsidP="00673CBF">
            <w:pPr>
              <w:pStyle w:val="TableContents"/>
              <w:snapToGrid w:val="0"/>
              <w:rPr>
                <w:rFonts w:ascii="Calibri" w:hAnsi="Calibri" w:cs="Calibri"/>
                <w:sz w:val="20"/>
                <w:szCs w:val="20"/>
              </w:rPr>
            </w:pPr>
            <w:r w:rsidRPr="006725F0">
              <w:rPr>
                <w:rFonts w:ascii="Calibri" w:hAnsi="Calibri" w:cs="Calibri"/>
                <w:sz w:val="20"/>
                <w:szCs w:val="20"/>
              </w:rPr>
              <w:t>S3 bucket – terraform state – AWS resources</w:t>
            </w:r>
          </w:p>
        </w:tc>
        <w:tc>
          <w:tcPr>
            <w:tcW w:w="2494" w:type="dxa"/>
            <w:tcBorders>
              <w:top w:val="single" w:sz="4" w:space="0" w:color="auto"/>
              <w:left w:val="single" w:sz="1" w:space="0" w:color="000000"/>
              <w:bottom w:val="single" w:sz="4" w:space="0" w:color="auto"/>
              <w:right w:val="single" w:sz="1" w:space="0" w:color="000000"/>
            </w:tcBorders>
            <w:shd w:val="clear" w:color="auto" w:fill="auto"/>
            <w:vAlign w:val="center"/>
          </w:tcPr>
          <w:p w14:paraId="355D5933" w14:textId="77777777" w:rsidR="00673CBF" w:rsidRPr="006725F0" w:rsidRDefault="00E5483D" w:rsidP="00673CBF">
            <w:pPr>
              <w:pStyle w:val="TableContents"/>
              <w:rPr>
                <w:rFonts w:ascii="Calibri" w:hAnsi="Calibri" w:cs="Calibri"/>
                <w:sz w:val="20"/>
                <w:szCs w:val="20"/>
              </w:rPr>
            </w:pPr>
            <w:r w:rsidRPr="006725F0">
              <w:rPr>
                <w:rFonts w:ascii="Calibri" w:hAnsi="Calibri" w:cs="Calibri"/>
                <w:sz w:val="20"/>
                <w:szCs w:val="20"/>
              </w:rPr>
              <w:t>terraform</w:t>
            </w:r>
            <w:r w:rsidR="00673CBF" w:rsidRPr="006725F0">
              <w:rPr>
                <w:rFonts w:ascii="Calibri" w:hAnsi="Calibri" w:cs="Calibri"/>
                <w:sz w:val="20"/>
                <w:szCs w:val="20"/>
              </w:rPr>
              <w:t>_state_s3_bucket_name</w:t>
            </w:r>
          </w:p>
        </w:tc>
        <w:tc>
          <w:tcPr>
            <w:tcW w:w="810" w:type="dxa"/>
            <w:tcBorders>
              <w:top w:val="single" w:sz="4" w:space="0" w:color="auto"/>
              <w:left w:val="single" w:sz="1" w:space="0" w:color="000000"/>
              <w:bottom w:val="single" w:sz="4" w:space="0" w:color="auto"/>
              <w:right w:val="single" w:sz="1" w:space="0" w:color="000000"/>
            </w:tcBorders>
            <w:shd w:val="clear" w:color="auto" w:fill="auto"/>
            <w:vAlign w:val="center"/>
          </w:tcPr>
          <w:p w14:paraId="5933B971" w14:textId="77777777" w:rsidR="00673CBF" w:rsidRPr="006725F0" w:rsidRDefault="00673CBF" w:rsidP="00673CBF">
            <w:pPr>
              <w:pStyle w:val="TableContents"/>
              <w:rPr>
                <w:rFonts w:ascii="Calibri" w:hAnsi="Calibri" w:cs="Calibri"/>
                <w:sz w:val="20"/>
                <w:szCs w:val="20"/>
              </w:rPr>
            </w:pPr>
            <w:r w:rsidRPr="006725F0">
              <w:rPr>
                <w:rFonts w:ascii="Calibri" w:hAnsi="Calibri" w:cs="Calibri"/>
                <w:sz w:val="20"/>
                <w:szCs w:val="20"/>
              </w:rPr>
              <w:t>String</w:t>
            </w:r>
          </w:p>
        </w:tc>
        <w:tc>
          <w:tcPr>
            <w:tcW w:w="4410" w:type="dxa"/>
            <w:tcBorders>
              <w:top w:val="single" w:sz="4" w:space="0" w:color="auto"/>
              <w:left w:val="single" w:sz="1" w:space="0" w:color="000000"/>
              <w:bottom w:val="single" w:sz="4" w:space="0" w:color="auto"/>
              <w:right w:val="single" w:sz="1" w:space="0" w:color="000000"/>
            </w:tcBorders>
            <w:shd w:val="clear" w:color="auto" w:fill="auto"/>
            <w:vAlign w:val="center"/>
          </w:tcPr>
          <w:p w14:paraId="305DFB91" w14:textId="77777777" w:rsidR="00673CBF" w:rsidRPr="006725F0" w:rsidRDefault="00673CBF" w:rsidP="00673CBF">
            <w:pPr>
              <w:pStyle w:val="TableContents"/>
              <w:rPr>
                <w:rFonts w:ascii="Calibri" w:hAnsi="Calibri" w:cs="Calibri"/>
                <w:sz w:val="20"/>
                <w:szCs w:val="20"/>
              </w:rPr>
            </w:pPr>
            <w:r w:rsidRPr="006725F0">
              <w:rPr>
                <w:rFonts w:ascii="Calibri" w:hAnsi="Calibri" w:cs="Calibri"/>
                <w:sz w:val="20"/>
                <w:szCs w:val="20"/>
              </w:rPr>
              <w:t>Name of the S3 bucket that would be managing terraform state files of AWS resources (First pipeline backend s3 bucket name)</w:t>
            </w:r>
          </w:p>
        </w:tc>
      </w:tr>
      <w:tr w:rsidR="008D07C9" w:rsidRPr="006725F0" w14:paraId="150D1BAA" w14:textId="77777777" w:rsidTr="008D07C9">
        <w:trPr>
          <w:trHeight w:val="956"/>
        </w:trPr>
        <w:tc>
          <w:tcPr>
            <w:tcW w:w="1646" w:type="dxa"/>
            <w:tcBorders>
              <w:top w:val="single" w:sz="4" w:space="0" w:color="auto"/>
              <w:left w:val="single" w:sz="4" w:space="0" w:color="auto"/>
              <w:bottom w:val="single" w:sz="4" w:space="0" w:color="auto"/>
              <w:right w:val="single" w:sz="4" w:space="0" w:color="auto"/>
            </w:tcBorders>
            <w:shd w:val="clear" w:color="auto" w:fill="auto"/>
            <w:vAlign w:val="center"/>
          </w:tcPr>
          <w:p w14:paraId="5EE9922A" w14:textId="42C54619" w:rsidR="008D07C9" w:rsidRPr="006725F0" w:rsidRDefault="008D07C9" w:rsidP="00673CBF">
            <w:pPr>
              <w:pStyle w:val="TableContents"/>
              <w:snapToGrid w:val="0"/>
              <w:rPr>
                <w:rFonts w:ascii="Calibri" w:hAnsi="Calibri" w:cs="Calibri"/>
                <w:sz w:val="20"/>
                <w:szCs w:val="20"/>
              </w:rPr>
            </w:pPr>
            <w:r>
              <w:rPr>
                <w:rFonts w:ascii="Calibri" w:hAnsi="Calibri" w:cs="Calibri"/>
                <w:sz w:val="20"/>
                <w:szCs w:val="20"/>
              </w:rPr>
              <w:t>S3 bucket – HDS data analytics (applicable for analytics and carrier nodes only)</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14:paraId="419933BE" w14:textId="4A251A20" w:rsidR="008D07C9" w:rsidRPr="006725F0" w:rsidRDefault="008D07C9" w:rsidP="00673CBF">
            <w:pPr>
              <w:pStyle w:val="TableContents"/>
              <w:rPr>
                <w:rFonts w:ascii="Calibri" w:hAnsi="Calibri" w:cs="Calibri"/>
                <w:sz w:val="20"/>
                <w:szCs w:val="20"/>
              </w:rPr>
            </w:pPr>
            <w:r>
              <w:rPr>
                <w:rFonts w:ascii="Calibri" w:hAnsi="Calibri" w:cs="Calibri"/>
                <w:sz w:val="20"/>
                <w:szCs w:val="20"/>
              </w:rPr>
              <w:t>S3_bucket_name_hds_analytics</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2D62DBBD" w14:textId="7E15E869" w:rsidR="008D07C9" w:rsidRPr="006725F0" w:rsidRDefault="008D07C9" w:rsidP="00673CBF">
            <w:pPr>
              <w:pStyle w:val="TableContents"/>
              <w:rPr>
                <w:rFonts w:ascii="Calibri" w:hAnsi="Calibri" w:cs="Calibri"/>
                <w:sz w:val="20"/>
                <w:szCs w:val="20"/>
              </w:rPr>
            </w:pPr>
            <w:r>
              <w:rPr>
                <w:rFonts w:ascii="Calibri" w:hAnsi="Calibri" w:cs="Calibri"/>
                <w:sz w:val="20"/>
                <w:szCs w:val="20"/>
              </w:rPr>
              <w:t>String</w:t>
            </w:r>
          </w:p>
        </w:tc>
        <w:tc>
          <w:tcPr>
            <w:tcW w:w="4410" w:type="dxa"/>
            <w:tcBorders>
              <w:top w:val="single" w:sz="4" w:space="0" w:color="auto"/>
              <w:left w:val="single" w:sz="4" w:space="0" w:color="auto"/>
              <w:bottom w:val="single" w:sz="4" w:space="0" w:color="auto"/>
              <w:right w:val="single" w:sz="4" w:space="0" w:color="auto"/>
            </w:tcBorders>
            <w:shd w:val="clear" w:color="auto" w:fill="auto"/>
            <w:vAlign w:val="center"/>
          </w:tcPr>
          <w:p w14:paraId="4494A1B9" w14:textId="166BAF21" w:rsidR="008D07C9" w:rsidRPr="006725F0" w:rsidRDefault="008D07C9" w:rsidP="00673CBF">
            <w:pPr>
              <w:pStyle w:val="TableContents"/>
              <w:rPr>
                <w:rFonts w:ascii="Calibri" w:hAnsi="Calibri" w:cs="Calibri"/>
                <w:sz w:val="20"/>
                <w:szCs w:val="20"/>
              </w:rPr>
            </w:pPr>
            <w:r>
              <w:rPr>
                <w:rFonts w:ascii="Calibri" w:hAnsi="Calibri" w:cs="Calibri"/>
                <w:sz w:val="20"/>
                <w:szCs w:val="20"/>
              </w:rPr>
              <w:t>Name of the S3 bucket that would be used to store HDS analytics data. This is applicable only for carrier and analytics nodes. For AAIS node set to empty (“”)</w:t>
            </w:r>
          </w:p>
        </w:tc>
      </w:tr>
      <w:tr w:rsidR="008D07C9" w:rsidRPr="006725F0" w14:paraId="12F2A71F" w14:textId="77777777" w:rsidTr="008D07C9">
        <w:trPr>
          <w:trHeight w:val="956"/>
        </w:trPr>
        <w:tc>
          <w:tcPr>
            <w:tcW w:w="1646" w:type="dxa"/>
            <w:tcBorders>
              <w:top w:val="single" w:sz="4" w:space="0" w:color="auto"/>
              <w:left w:val="single" w:sz="4" w:space="0" w:color="auto"/>
              <w:bottom w:val="single" w:sz="4" w:space="0" w:color="auto"/>
              <w:right w:val="single" w:sz="4" w:space="0" w:color="auto"/>
            </w:tcBorders>
            <w:shd w:val="clear" w:color="auto" w:fill="auto"/>
            <w:vAlign w:val="center"/>
          </w:tcPr>
          <w:p w14:paraId="1819C223" w14:textId="26DA924B" w:rsidR="008D07C9" w:rsidRPr="006725F0" w:rsidRDefault="008D07C9" w:rsidP="00673CBF">
            <w:pPr>
              <w:pStyle w:val="TableContents"/>
              <w:snapToGrid w:val="0"/>
              <w:rPr>
                <w:rFonts w:ascii="Calibri" w:hAnsi="Calibri" w:cs="Calibri"/>
                <w:sz w:val="20"/>
                <w:szCs w:val="20"/>
              </w:rPr>
            </w:pPr>
            <w:r>
              <w:rPr>
                <w:rFonts w:ascii="Calibri" w:hAnsi="Calibri" w:cs="Calibri"/>
                <w:sz w:val="20"/>
                <w:szCs w:val="20"/>
              </w:rPr>
              <w:t>S3 bucket – Public bucket to manage logos (images)</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14:paraId="2F398644" w14:textId="6FE3F686" w:rsidR="008D07C9" w:rsidRPr="006725F0" w:rsidRDefault="008D07C9" w:rsidP="00673CBF">
            <w:pPr>
              <w:pStyle w:val="TableContents"/>
              <w:rPr>
                <w:rFonts w:ascii="Calibri" w:hAnsi="Calibri" w:cs="Calibri"/>
                <w:sz w:val="20"/>
                <w:szCs w:val="20"/>
              </w:rPr>
            </w:pPr>
            <w:r>
              <w:rPr>
                <w:rFonts w:ascii="Calibri" w:hAnsi="Calibri" w:cs="Calibri"/>
                <w:sz w:val="20"/>
                <w:szCs w:val="20"/>
              </w:rPr>
              <w:t>S3_bucket_name_logos</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4CE0B877" w14:textId="401F41DD" w:rsidR="008D07C9" w:rsidRPr="006725F0" w:rsidRDefault="008D07C9" w:rsidP="00673CBF">
            <w:pPr>
              <w:pStyle w:val="TableContents"/>
              <w:rPr>
                <w:rFonts w:ascii="Calibri" w:hAnsi="Calibri" w:cs="Calibri"/>
                <w:sz w:val="20"/>
                <w:szCs w:val="20"/>
              </w:rPr>
            </w:pPr>
            <w:r>
              <w:rPr>
                <w:rFonts w:ascii="Calibri" w:hAnsi="Calibri" w:cs="Calibri"/>
                <w:sz w:val="20"/>
                <w:szCs w:val="20"/>
              </w:rPr>
              <w:t>String</w:t>
            </w:r>
          </w:p>
        </w:tc>
        <w:tc>
          <w:tcPr>
            <w:tcW w:w="4410" w:type="dxa"/>
            <w:tcBorders>
              <w:top w:val="single" w:sz="4" w:space="0" w:color="auto"/>
              <w:left w:val="single" w:sz="4" w:space="0" w:color="auto"/>
              <w:bottom w:val="single" w:sz="4" w:space="0" w:color="auto"/>
              <w:right w:val="single" w:sz="4" w:space="0" w:color="auto"/>
            </w:tcBorders>
            <w:shd w:val="clear" w:color="auto" w:fill="auto"/>
            <w:vAlign w:val="center"/>
          </w:tcPr>
          <w:p w14:paraId="64119E4C" w14:textId="337E82C7" w:rsidR="008D07C9" w:rsidRPr="006725F0" w:rsidRDefault="008D07C9" w:rsidP="00673CBF">
            <w:pPr>
              <w:pStyle w:val="TableContents"/>
              <w:rPr>
                <w:rFonts w:ascii="Calibri" w:hAnsi="Calibri" w:cs="Calibri"/>
                <w:sz w:val="20"/>
                <w:szCs w:val="20"/>
              </w:rPr>
            </w:pPr>
            <w:r>
              <w:rPr>
                <w:rFonts w:ascii="Calibri" w:hAnsi="Calibri" w:cs="Calibri"/>
                <w:sz w:val="20"/>
                <w:szCs w:val="20"/>
              </w:rPr>
              <w:t xml:space="preserve">Name of the S3 bucket that would be used to manage </w:t>
            </w:r>
            <w:r w:rsidR="004429F4">
              <w:rPr>
                <w:rFonts w:ascii="Calibri" w:hAnsi="Calibri" w:cs="Calibri"/>
                <w:sz w:val="20"/>
                <w:szCs w:val="20"/>
              </w:rPr>
              <w:t xml:space="preserve">web page images (logos). This bucket would be publicly accessible </w:t>
            </w:r>
          </w:p>
        </w:tc>
      </w:tr>
    </w:tbl>
    <w:p w14:paraId="3AA76648" w14:textId="77777777" w:rsidR="009E4350" w:rsidRPr="006725F0" w:rsidRDefault="009E4350">
      <w:pPr>
        <w:pStyle w:val="LO-normal1"/>
        <w:ind w:left="720" w:hanging="360"/>
        <w:rPr>
          <w:rFonts w:ascii="Calibri" w:hAnsi="Calibri" w:cs="Calibri"/>
          <w:sz w:val="20"/>
          <w:szCs w:val="20"/>
        </w:rPr>
      </w:pPr>
    </w:p>
    <w:p w14:paraId="430B9AC5" w14:textId="77777777" w:rsidR="009E4350" w:rsidRPr="006725F0" w:rsidRDefault="00DE74E6">
      <w:pPr>
        <w:pStyle w:val="LO-normal1"/>
        <w:ind w:left="720" w:hanging="360"/>
        <w:rPr>
          <w:rFonts w:ascii="Calibri" w:hAnsi="Calibri" w:cs="Calibri"/>
        </w:rPr>
      </w:pPr>
      <w:r w:rsidRPr="006725F0">
        <w:rPr>
          <w:rFonts w:ascii="Calibri" w:hAnsi="Calibri" w:cs="Calibri"/>
          <w:sz w:val="20"/>
          <w:szCs w:val="20"/>
        </w:rPr>
        <w:t>5</w:t>
      </w:r>
      <w:r w:rsidR="009E4350" w:rsidRPr="006725F0">
        <w:rPr>
          <w:rFonts w:ascii="Calibri" w:hAnsi="Calibri" w:cs="Calibri"/>
          <w:sz w:val="20"/>
          <w:szCs w:val="20"/>
        </w:rPr>
        <w:t xml:space="preserve">. Upon compiling all the necessary inputs, save the file with proper naming standard. Note that the file name should be based on </w:t>
      </w:r>
      <w:proofErr w:type="spellStart"/>
      <w:r w:rsidR="009E4350" w:rsidRPr="006725F0">
        <w:rPr>
          <w:rFonts w:ascii="Calibri" w:hAnsi="Calibri" w:cs="Calibri"/>
          <w:sz w:val="20"/>
          <w:szCs w:val="20"/>
        </w:rPr>
        <w:t>node_type</w:t>
      </w:r>
      <w:proofErr w:type="spellEnd"/>
      <w:r w:rsidR="009E4350" w:rsidRPr="006725F0">
        <w:rPr>
          <w:rFonts w:ascii="Calibri" w:hAnsi="Calibri" w:cs="Calibri"/>
          <w:sz w:val="20"/>
          <w:szCs w:val="20"/>
        </w:rPr>
        <w:t xml:space="preserve"> as below</w:t>
      </w:r>
    </w:p>
    <w:p w14:paraId="2F3D3D67" w14:textId="77777777" w:rsidR="009E4350" w:rsidRPr="006725F0" w:rsidRDefault="009E4350">
      <w:pPr>
        <w:pStyle w:val="LO-normal1"/>
        <w:ind w:left="720" w:hanging="360"/>
        <w:rPr>
          <w:rFonts w:ascii="Calibri" w:hAnsi="Calibri" w:cs="Calibri"/>
        </w:rPr>
      </w:pP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000" w:firstRow="0" w:lastRow="0" w:firstColumn="0" w:lastColumn="0" w:noHBand="0" w:noVBand="0"/>
      </w:tblPr>
      <w:tblGrid>
        <w:gridCol w:w="2883"/>
        <w:gridCol w:w="3420"/>
      </w:tblGrid>
      <w:tr w:rsidR="009E4350" w:rsidRPr="006725F0" w14:paraId="32196C7E" w14:textId="77777777" w:rsidTr="00DE74E6">
        <w:trPr>
          <w:jc w:val="center"/>
        </w:trPr>
        <w:tc>
          <w:tcPr>
            <w:tcW w:w="2883" w:type="dxa"/>
            <w:shd w:val="clear" w:color="auto" w:fill="999999"/>
          </w:tcPr>
          <w:p w14:paraId="5B6956FB" w14:textId="77777777" w:rsidR="009E4350" w:rsidRPr="006725F0" w:rsidRDefault="009E4350">
            <w:pPr>
              <w:pStyle w:val="TableContents"/>
              <w:jc w:val="center"/>
              <w:rPr>
                <w:rFonts w:ascii="Calibri" w:hAnsi="Calibri" w:cs="Calibri"/>
              </w:rPr>
            </w:pPr>
            <w:r w:rsidRPr="006725F0">
              <w:rPr>
                <w:rFonts w:ascii="Calibri" w:hAnsi="Calibri" w:cs="Calibri"/>
                <w:b/>
                <w:bCs/>
                <w:sz w:val="20"/>
                <w:szCs w:val="20"/>
              </w:rPr>
              <w:t>Node Type</w:t>
            </w:r>
          </w:p>
        </w:tc>
        <w:tc>
          <w:tcPr>
            <w:tcW w:w="3420" w:type="dxa"/>
            <w:shd w:val="clear" w:color="auto" w:fill="999999"/>
          </w:tcPr>
          <w:p w14:paraId="733ACEB8" w14:textId="77777777" w:rsidR="009E4350" w:rsidRPr="006725F0" w:rsidRDefault="009E4350">
            <w:pPr>
              <w:pStyle w:val="TableContents"/>
              <w:jc w:val="center"/>
              <w:rPr>
                <w:rFonts w:ascii="Calibri" w:hAnsi="Calibri" w:cs="Calibri"/>
              </w:rPr>
            </w:pPr>
            <w:r w:rsidRPr="006725F0">
              <w:rPr>
                <w:rFonts w:ascii="Calibri" w:hAnsi="Calibri" w:cs="Calibri"/>
                <w:b/>
                <w:bCs/>
                <w:sz w:val="20"/>
                <w:szCs w:val="20"/>
              </w:rPr>
              <w:t>File Name</w:t>
            </w:r>
          </w:p>
        </w:tc>
      </w:tr>
      <w:tr w:rsidR="009E4350" w:rsidRPr="006725F0" w14:paraId="559E7C0D" w14:textId="77777777" w:rsidTr="00DE74E6">
        <w:trPr>
          <w:jc w:val="center"/>
        </w:trPr>
        <w:tc>
          <w:tcPr>
            <w:tcW w:w="2883" w:type="dxa"/>
            <w:shd w:val="clear" w:color="auto" w:fill="auto"/>
          </w:tcPr>
          <w:p w14:paraId="1463FD29"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aais</w:t>
            </w:r>
            <w:proofErr w:type="spellEnd"/>
          </w:p>
        </w:tc>
        <w:tc>
          <w:tcPr>
            <w:tcW w:w="3420" w:type="dxa"/>
            <w:shd w:val="clear" w:color="auto" w:fill="auto"/>
          </w:tcPr>
          <w:p w14:paraId="5AF3CA23" w14:textId="77777777" w:rsidR="009E4350" w:rsidRPr="006725F0" w:rsidRDefault="009E4350">
            <w:pPr>
              <w:pStyle w:val="TableContents"/>
              <w:rPr>
                <w:rFonts w:ascii="Calibri" w:hAnsi="Calibri" w:cs="Calibri"/>
              </w:rPr>
            </w:pPr>
            <w:proofErr w:type="spellStart"/>
            <w:proofErr w:type="gramStart"/>
            <w:r w:rsidRPr="006725F0">
              <w:rPr>
                <w:rFonts w:ascii="Calibri" w:hAnsi="Calibri" w:cs="Calibri"/>
                <w:sz w:val="20"/>
                <w:szCs w:val="20"/>
              </w:rPr>
              <w:t>aais.tfvars</w:t>
            </w:r>
            <w:proofErr w:type="spellEnd"/>
            <w:proofErr w:type="gramEnd"/>
          </w:p>
        </w:tc>
      </w:tr>
      <w:tr w:rsidR="009E4350" w:rsidRPr="006725F0" w14:paraId="3F04D46E" w14:textId="77777777" w:rsidTr="00DE74E6">
        <w:trPr>
          <w:jc w:val="center"/>
        </w:trPr>
        <w:tc>
          <w:tcPr>
            <w:tcW w:w="2883" w:type="dxa"/>
            <w:shd w:val="clear" w:color="auto" w:fill="auto"/>
          </w:tcPr>
          <w:p w14:paraId="3C09E8AC" w14:textId="77777777" w:rsidR="009E4350" w:rsidRPr="006725F0" w:rsidRDefault="009E4350">
            <w:pPr>
              <w:pStyle w:val="TableContents"/>
              <w:rPr>
                <w:rFonts w:ascii="Calibri" w:hAnsi="Calibri" w:cs="Calibri"/>
              </w:rPr>
            </w:pPr>
            <w:r w:rsidRPr="006725F0">
              <w:rPr>
                <w:rFonts w:ascii="Calibri" w:hAnsi="Calibri" w:cs="Calibri"/>
                <w:sz w:val="20"/>
                <w:szCs w:val="20"/>
              </w:rPr>
              <w:t>carrier</w:t>
            </w:r>
          </w:p>
        </w:tc>
        <w:tc>
          <w:tcPr>
            <w:tcW w:w="3420" w:type="dxa"/>
            <w:shd w:val="clear" w:color="auto" w:fill="auto"/>
          </w:tcPr>
          <w:p w14:paraId="632FE22D" w14:textId="77777777" w:rsidR="009E4350" w:rsidRPr="006725F0" w:rsidRDefault="009E4350">
            <w:pPr>
              <w:pStyle w:val="TableContents"/>
              <w:rPr>
                <w:rFonts w:ascii="Calibri" w:hAnsi="Calibri" w:cs="Calibri"/>
              </w:rPr>
            </w:pPr>
            <w:proofErr w:type="spellStart"/>
            <w:proofErr w:type="gramStart"/>
            <w:r w:rsidRPr="006725F0">
              <w:rPr>
                <w:rFonts w:ascii="Calibri" w:hAnsi="Calibri" w:cs="Calibri"/>
                <w:sz w:val="20"/>
                <w:szCs w:val="20"/>
              </w:rPr>
              <w:t>carrier.tfvars</w:t>
            </w:r>
            <w:proofErr w:type="spellEnd"/>
            <w:proofErr w:type="gramEnd"/>
          </w:p>
        </w:tc>
      </w:tr>
      <w:tr w:rsidR="009E4350" w:rsidRPr="006725F0" w14:paraId="3D456334" w14:textId="77777777" w:rsidTr="00DE74E6">
        <w:trPr>
          <w:jc w:val="center"/>
        </w:trPr>
        <w:tc>
          <w:tcPr>
            <w:tcW w:w="2883" w:type="dxa"/>
            <w:shd w:val="clear" w:color="auto" w:fill="auto"/>
          </w:tcPr>
          <w:p w14:paraId="37565202" w14:textId="77777777" w:rsidR="009E4350" w:rsidRPr="006725F0" w:rsidRDefault="009E4350">
            <w:pPr>
              <w:pStyle w:val="TableContents"/>
              <w:rPr>
                <w:rFonts w:ascii="Calibri" w:hAnsi="Calibri" w:cs="Calibri"/>
              </w:rPr>
            </w:pPr>
            <w:r w:rsidRPr="006725F0">
              <w:rPr>
                <w:rFonts w:ascii="Calibri" w:hAnsi="Calibri" w:cs="Calibri"/>
                <w:sz w:val="20"/>
                <w:szCs w:val="20"/>
              </w:rPr>
              <w:t>analytics</w:t>
            </w:r>
          </w:p>
        </w:tc>
        <w:tc>
          <w:tcPr>
            <w:tcW w:w="3420" w:type="dxa"/>
            <w:shd w:val="clear" w:color="auto" w:fill="auto"/>
          </w:tcPr>
          <w:p w14:paraId="0594EC99" w14:textId="77777777" w:rsidR="009E4350" w:rsidRPr="006725F0" w:rsidRDefault="009E4350">
            <w:pPr>
              <w:pStyle w:val="TableContents"/>
              <w:rPr>
                <w:rFonts w:ascii="Calibri" w:hAnsi="Calibri" w:cs="Calibri"/>
              </w:rPr>
            </w:pPr>
            <w:proofErr w:type="spellStart"/>
            <w:proofErr w:type="gramStart"/>
            <w:r w:rsidRPr="006725F0">
              <w:rPr>
                <w:rFonts w:ascii="Calibri" w:hAnsi="Calibri" w:cs="Calibri"/>
                <w:sz w:val="20"/>
                <w:szCs w:val="20"/>
              </w:rPr>
              <w:t>analytics.tfvars</w:t>
            </w:r>
            <w:proofErr w:type="spellEnd"/>
            <w:proofErr w:type="gramEnd"/>
          </w:p>
        </w:tc>
      </w:tr>
    </w:tbl>
    <w:p w14:paraId="29FB8F85" w14:textId="77777777" w:rsidR="009E4350" w:rsidRPr="006725F0" w:rsidRDefault="009E4350">
      <w:pPr>
        <w:pStyle w:val="LO-normal1"/>
        <w:ind w:left="360"/>
        <w:rPr>
          <w:rFonts w:ascii="Calibri" w:hAnsi="Calibri" w:cs="Calibri"/>
          <w:sz w:val="20"/>
          <w:szCs w:val="20"/>
        </w:rPr>
      </w:pPr>
    </w:p>
    <w:p w14:paraId="32BD9BB0" w14:textId="77777777" w:rsidR="002F75BC" w:rsidRPr="006725F0" w:rsidRDefault="002F75BC" w:rsidP="00FE4B9C">
      <w:pPr>
        <w:pStyle w:val="LO-normal1"/>
        <w:numPr>
          <w:ilvl w:val="0"/>
          <w:numId w:val="8"/>
        </w:numPr>
        <w:rPr>
          <w:rFonts w:ascii="Calibri" w:hAnsi="Calibri" w:cs="Calibri"/>
          <w:sz w:val="20"/>
          <w:szCs w:val="20"/>
        </w:rPr>
      </w:pPr>
      <w:r w:rsidRPr="006725F0">
        <w:rPr>
          <w:rFonts w:ascii="Calibri" w:hAnsi="Calibri" w:cs="Calibri"/>
          <w:sz w:val="20"/>
          <w:szCs w:val="20"/>
        </w:rPr>
        <w:t xml:space="preserve">Upload the input file to S3 bucket that will manage terraform input files </w:t>
      </w:r>
    </w:p>
    <w:p w14:paraId="2F0A7585" w14:textId="77777777" w:rsidR="00A57DA5" w:rsidRPr="006725F0" w:rsidRDefault="00A57DA5" w:rsidP="00A57DA5">
      <w:pPr>
        <w:pStyle w:val="LO-normal1"/>
        <w:ind w:left="360"/>
        <w:rPr>
          <w:rFonts w:ascii="Calibri" w:hAnsi="Calibri" w:cs="Calibri"/>
          <w:sz w:val="20"/>
          <w:szCs w:val="20"/>
        </w:rPr>
      </w:pPr>
    </w:p>
    <w:p w14:paraId="3F4B4D34" w14:textId="77777777" w:rsidR="002F75BC" w:rsidRPr="006725F0" w:rsidRDefault="002F75BC" w:rsidP="00FE4B9C">
      <w:pPr>
        <w:pStyle w:val="LO-normal1"/>
        <w:numPr>
          <w:ilvl w:val="0"/>
          <w:numId w:val="8"/>
        </w:numPr>
        <w:rPr>
          <w:rFonts w:ascii="Calibri" w:hAnsi="Calibri" w:cs="Calibri"/>
          <w:sz w:val="20"/>
          <w:szCs w:val="20"/>
        </w:rPr>
      </w:pPr>
      <w:r w:rsidRPr="006725F0">
        <w:rPr>
          <w:rFonts w:ascii="Calibri" w:hAnsi="Calibri" w:cs="Calibri"/>
          <w:sz w:val="20"/>
          <w:szCs w:val="20"/>
        </w:rPr>
        <w:t>Once input file is uploaded to S3, push the updated code to feature branch in GitHub</w:t>
      </w:r>
    </w:p>
    <w:p w14:paraId="46DD8E38" w14:textId="77777777" w:rsidR="00A57DA5" w:rsidRPr="006725F0" w:rsidRDefault="00A57DA5" w:rsidP="00A57DA5">
      <w:pPr>
        <w:pStyle w:val="ListParagraph"/>
        <w:rPr>
          <w:rFonts w:ascii="Calibri" w:hAnsi="Calibri" w:cs="Calibri"/>
          <w:sz w:val="20"/>
        </w:rPr>
      </w:pPr>
    </w:p>
    <w:p w14:paraId="3CA5DB60" w14:textId="77777777" w:rsidR="00A57DA5" w:rsidRPr="006725F0" w:rsidRDefault="00A57DA5" w:rsidP="00A57DA5">
      <w:pPr>
        <w:pStyle w:val="LO-normal1"/>
        <w:ind w:left="360"/>
        <w:rPr>
          <w:rFonts w:ascii="Calibri" w:hAnsi="Calibri" w:cs="Calibri"/>
          <w:sz w:val="20"/>
          <w:szCs w:val="20"/>
        </w:rPr>
      </w:pPr>
    </w:p>
    <w:p w14:paraId="41DDD455" w14:textId="77777777" w:rsidR="009E4350" w:rsidRPr="006725F0" w:rsidRDefault="002F75BC" w:rsidP="00FE4B9C">
      <w:pPr>
        <w:pStyle w:val="LO-normal1"/>
        <w:numPr>
          <w:ilvl w:val="0"/>
          <w:numId w:val="8"/>
        </w:numPr>
        <w:rPr>
          <w:rFonts w:ascii="Calibri" w:hAnsi="Calibri" w:cs="Calibri"/>
        </w:rPr>
      </w:pPr>
      <w:r w:rsidRPr="006725F0">
        <w:rPr>
          <w:rFonts w:ascii="Calibri" w:hAnsi="Calibri" w:cs="Calibri"/>
        </w:rPr>
        <w:t xml:space="preserve">Submit a pull request to trigger the GitHub actions pipeline to perform terraform plan </w:t>
      </w:r>
    </w:p>
    <w:p w14:paraId="76278E47" w14:textId="77777777" w:rsidR="00A57DA5" w:rsidRPr="006725F0" w:rsidRDefault="00A57DA5" w:rsidP="00A57DA5">
      <w:pPr>
        <w:pStyle w:val="LO-normal1"/>
        <w:ind w:left="360"/>
        <w:rPr>
          <w:rFonts w:ascii="Calibri" w:hAnsi="Calibri" w:cs="Calibri"/>
        </w:rPr>
      </w:pPr>
    </w:p>
    <w:p w14:paraId="668A2BFB" w14:textId="77777777" w:rsidR="002F75BC" w:rsidRPr="006725F0" w:rsidRDefault="002F75BC" w:rsidP="00FE4B9C">
      <w:pPr>
        <w:pStyle w:val="LO-normal1"/>
        <w:numPr>
          <w:ilvl w:val="0"/>
          <w:numId w:val="8"/>
        </w:numPr>
        <w:rPr>
          <w:rFonts w:ascii="Calibri" w:hAnsi="Calibri" w:cs="Calibri"/>
        </w:rPr>
      </w:pPr>
      <w:r w:rsidRPr="006725F0">
        <w:rPr>
          <w:rFonts w:ascii="Calibri" w:hAnsi="Calibri" w:cs="Calibri"/>
        </w:rPr>
        <w:t xml:space="preserve">Review and approve by submitting merge request which will further trigger the pipeline again to perform terraform apply to </w:t>
      </w:r>
      <w:r w:rsidR="00A57DA5" w:rsidRPr="006725F0">
        <w:rPr>
          <w:rFonts w:ascii="Calibri" w:hAnsi="Calibri" w:cs="Calibri"/>
        </w:rPr>
        <w:t>provision</w:t>
      </w:r>
      <w:r w:rsidRPr="006725F0">
        <w:rPr>
          <w:rFonts w:ascii="Calibri" w:hAnsi="Calibri" w:cs="Calibri"/>
        </w:rPr>
        <w:t xml:space="preserve"> all AWS resources which are part of first pipeline </w:t>
      </w:r>
    </w:p>
    <w:p w14:paraId="5DC6357E" w14:textId="77777777" w:rsidR="00A57DA5" w:rsidRPr="006725F0" w:rsidRDefault="00A57DA5" w:rsidP="00A57DA5">
      <w:pPr>
        <w:pStyle w:val="ListParagraph"/>
        <w:rPr>
          <w:rFonts w:ascii="Calibri" w:hAnsi="Calibri" w:cs="Calibri"/>
        </w:rPr>
      </w:pPr>
    </w:p>
    <w:p w14:paraId="17FEFF8A" w14:textId="77777777" w:rsidR="00A57DA5" w:rsidRPr="006725F0" w:rsidRDefault="00A57DA5" w:rsidP="00A57DA5">
      <w:pPr>
        <w:pStyle w:val="LO-normal1"/>
        <w:ind w:left="360"/>
        <w:rPr>
          <w:rFonts w:ascii="Calibri" w:hAnsi="Calibri" w:cs="Calibri"/>
        </w:rPr>
      </w:pPr>
    </w:p>
    <w:p w14:paraId="2C9DFFAA" w14:textId="77777777" w:rsidR="009E4350" w:rsidRPr="006725F0" w:rsidRDefault="002F75BC" w:rsidP="00FE4B9C">
      <w:pPr>
        <w:pStyle w:val="LO-normal1"/>
        <w:numPr>
          <w:ilvl w:val="0"/>
          <w:numId w:val="8"/>
        </w:numPr>
        <w:rPr>
          <w:rFonts w:ascii="Calibri" w:hAnsi="Calibri" w:cs="Calibri"/>
          <w:b/>
          <w:bCs/>
          <w:sz w:val="20"/>
          <w:szCs w:val="20"/>
        </w:rPr>
      </w:pPr>
      <w:r w:rsidRPr="006725F0">
        <w:rPr>
          <w:rFonts w:ascii="Calibri" w:hAnsi="Calibri" w:cs="Calibri"/>
        </w:rPr>
        <w:t>Finally review the results and capture the outputs that is resulted out of terraform apply</w:t>
      </w:r>
    </w:p>
    <w:p w14:paraId="4465EEE1" w14:textId="77777777" w:rsidR="00A57DA5" w:rsidRPr="006725F0" w:rsidRDefault="00A57DA5">
      <w:pPr>
        <w:pStyle w:val="LO-normal1"/>
        <w:ind w:left="720" w:hanging="360"/>
        <w:rPr>
          <w:rFonts w:ascii="Calibri" w:hAnsi="Calibri" w:cs="Calibri"/>
          <w:b/>
          <w:bCs/>
          <w:sz w:val="20"/>
          <w:szCs w:val="20"/>
        </w:rPr>
      </w:pPr>
    </w:p>
    <w:p w14:paraId="158A0A94" w14:textId="77777777" w:rsidR="009E4350" w:rsidRPr="006725F0" w:rsidRDefault="009E4350">
      <w:pPr>
        <w:pStyle w:val="LO-normal1"/>
        <w:ind w:left="720" w:hanging="360"/>
        <w:rPr>
          <w:rFonts w:ascii="Calibri" w:hAnsi="Calibri" w:cs="Calibri"/>
        </w:rPr>
      </w:pPr>
      <w:r w:rsidRPr="006725F0">
        <w:rPr>
          <w:rFonts w:ascii="Calibri" w:hAnsi="Calibri" w:cs="Calibri"/>
          <w:b/>
          <w:bCs/>
          <w:sz w:val="20"/>
          <w:szCs w:val="20"/>
        </w:rPr>
        <w:t>NOTE:</w:t>
      </w:r>
    </w:p>
    <w:p w14:paraId="6BC48543" w14:textId="77777777" w:rsidR="009E4350" w:rsidRPr="006725F0" w:rsidRDefault="009E4350">
      <w:pPr>
        <w:pStyle w:val="LO-normal1"/>
        <w:ind w:left="720" w:hanging="360"/>
        <w:rPr>
          <w:rFonts w:ascii="Calibri" w:hAnsi="Calibri" w:cs="Calibri"/>
        </w:rPr>
      </w:pPr>
      <w:r w:rsidRPr="006725F0">
        <w:rPr>
          <w:rFonts w:ascii="Calibri" w:hAnsi="Calibri" w:cs="Calibri"/>
          <w:sz w:val="20"/>
          <w:szCs w:val="20"/>
        </w:rPr>
        <w:t>1. Direct push to the base branch will trigger the pipeline to deploy and hence direct pushes should be restricted as a best practice and always submit pull request via feature branch approach.</w:t>
      </w:r>
    </w:p>
    <w:p w14:paraId="6D394FB3" w14:textId="77777777" w:rsidR="009E4350" w:rsidRPr="006725F0" w:rsidRDefault="009E4350">
      <w:pPr>
        <w:pStyle w:val="LO-normal1"/>
        <w:ind w:left="720" w:hanging="360"/>
        <w:rPr>
          <w:rFonts w:ascii="Calibri" w:hAnsi="Calibri" w:cs="Calibri"/>
          <w:sz w:val="20"/>
          <w:szCs w:val="20"/>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A57DA5" w:rsidRPr="006725F0" w14:paraId="59F8ED9C" w14:textId="77777777" w:rsidTr="004E4FD7">
        <w:tc>
          <w:tcPr>
            <w:tcW w:w="9350" w:type="dxa"/>
            <w:shd w:val="clear" w:color="auto" w:fill="auto"/>
          </w:tcPr>
          <w:p w14:paraId="4AB389AD"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Apply complete! Resources: 247 added, 0 changed, 0 destroyed.</w:t>
            </w:r>
          </w:p>
          <w:p w14:paraId="64B5913B"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Outputs:</w:t>
            </w:r>
          </w:p>
          <w:p w14:paraId="2491670B"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app_cluster_certificate</w:t>
            </w:r>
            <w:proofErr w:type="spellEnd"/>
            <w:r w:rsidRPr="006725F0">
              <w:rPr>
                <w:rFonts w:ascii="Calibri" w:hAnsi="Calibri" w:cs="Calibri"/>
                <w:sz w:val="20"/>
                <w:szCs w:val="20"/>
              </w:rPr>
              <w:t xml:space="preserve"> = &lt;sensitive&gt;</w:t>
            </w:r>
          </w:p>
          <w:p w14:paraId="792AC5F8"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app_cluster_endpoint</w:t>
            </w:r>
            <w:proofErr w:type="spellEnd"/>
            <w:r w:rsidRPr="006725F0">
              <w:rPr>
                <w:rFonts w:ascii="Calibri" w:hAnsi="Calibri" w:cs="Calibri"/>
                <w:sz w:val="20"/>
                <w:szCs w:val="20"/>
              </w:rPr>
              <w:t xml:space="preserve"> = "https://990D62288F376DF77ADFFF3C86BDF27E.gr7.***.eks.amazonaws.com"</w:t>
            </w:r>
          </w:p>
          <w:p w14:paraId="78F9A50A"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app_cluster_name</w:t>
            </w:r>
            <w:proofErr w:type="spellEnd"/>
            <w:r w:rsidRPr="006725F0">
              <w:rPr>
                <w:rFonts w:ascii="Calibri" w:hAnsi="Calibri" w:cs="Calibri"/>
                <w:sz w:val="20"/>
                <w:szCs w:val="20"/>
              </w:rPr>
              <w:t xml:space="preserve"> = "</w:t>
            </w:r>
            <w:proofErr w:type="spellStart"/>
            <w:r w:rsidRPr="006725F0">
              <w:rPr>
                <w:rFonts w:ascii="Calibri" w:hAnsi="Calibri" w:cs="Calibri"/>
                <w:sz w:val="20"/>
                <w:szCs w:val="20"/>
              </w:rPr>
              <w:t>aais</w:t>
            </w:r>
            <w:proofErr w:type="spellEnd"/>
            <w:r w:rsidRPr="006725F0">
              <w:rPr>
                <w:rFonts w:ascii="Calibri" w:hAnsi="Calibri" w:cs="Calibri"/>
                <w:sz w:val="20"/>
                <w:szCs w:val="20"/>
              </w:rPr>
              <w:t>-test-app-cluster"</w:t>
            </w:r>
          </w:p>
          <w:p w14:paraId="1C3D6AD8"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app_cluster_token</w:t>
            </w:r>
            <w:proofErr w:type="spellEnd"/>
            <w:r w:rsidRPr="006725F0">
              <w:rPr>
                <w:rFonts w:ascii="Calibri" w:hAnsi="Calibri" w:cs="Calibri"/>
                <w:sz w:val="20"/>
                <w:szCs w:val="20"/>
              </w:rPr>
              <w:t xml:space="preserve"> = &lt;sensitive&gt;</w:t>
            </w:r>
          </w:p>
          <w:p w14:paraId="7B389DD5"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app_eks_nodegroup_role_arn</w:t>
            </w:r>
            <w:proofErr w:type="spellEnd"/>
            <w:r w:rsidRPr="006725F0">
              <w:rPr>
                <w:rFonts w:ascii="Calibri" w:hAnsi="Calibri" w:cs="Calibri"/>
                <w:sz w:val="20"/>
                <w:szCs w:val="20"/>
              </w:rPr>
              <w:t xml:space="preserve"> = "</w:t>
            </w:r>
            <w:proofErr w:type="spellStart"/>
            <w:proofErr w:type="gramStart"/>
            <w:r w:rsidRPr="006725F0">
              <w:rPr>
                <w:rFonts w:ascii="Calibri" w:hAnsi="Calibri" w:cs="Calibri"/>
                <w:sz w:val="20"/>
                <w:szCs w:val="20"/>
              </w:rPr>
              <w:t>arn:aws</w:t>
            </w:r>
            <w:proofErr w:type="gramEnd"/>
            <w:r w:rsidRPr="006725F0">
              <w:rPr>
                <w:rFonts w:ascii="Calibri" w:hAnsi="Calibri" w:cs="Calibri"/>
                <w:sz w:val="20"/>
                <w:szCs w:val="20"/>
              </w:rPr>
              <w:t>:iam</w:t>
            </w:r>
            <w:proofErr w:type="spellEnd"/>
            <w:r w:rsidRPr="006725F0">
              <w:rPr>
                <w:rFonts w:ascii="Calibri" w:hAnsi="Calibri" w:cs="Calibri"/>
                <w:sz w:val="20"/>
                <w:szCs w:val="20"/>
              </w:rPr>
              <w:t>::***:role/</w:t>
            </w:r>
            <w:proofErr w:type="spellStart"/>
            <w:r w:rsidRPr="006725F0">
              <w:rPr>
                <w:rFonts w:ascii="Calibri" w:hAnsi="Calibri" w:cs="Calibri"/>
                <w:sz w:val="20"/>
                <w:szCs w:val="20"/>
              </w:rPr>
              <w:t>aais</w:t>
            </w:r>
            <w:proofErr w:type="spellEnd"/>
            <w:r w:rsidRPr="006725F0">
              <w:rPr>
                <w:rFonts w:ascii="Calibri" w:hAnsi="Calibri" w:cs="Calibri"/>
                <w:sz w:val="20"/>
                <w:szCs w:val="20"/>
              </w:rPr>
              <w:t>-test-app-node-group"</w:t>
            </w:r>
          </w:p>
          <w:p w14:paraId="460BEB84"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aws_name_servers</w:t>
            </w:r>
            <w:proofErr w:type="spellEnd"/>
            <w:r w:rsidRPr="006725F0">
              <w:rPr>
                <w:rFonts w:ascii="Calibri" w:hAnsi="Calibri" w:cs="Calibri"/>
                <w:sz w:val="20"/>
                <w:szCs w:val="20"/>
              </w:rPr>
              <w:t xml:space="preserve"> = </w:t>
            </w:r>
            <w:proofErr w:type="spellStart"/>
            <w:proofErr w:type="gramStart"/>
            <w:r w:rsidRPr="006725F0">
              <w:rPr>
                <w:rFonts w:ascii="Calibri" w:hAnsi="Calibri" w:cs="Calibri"/>
                <w:sz w:val="20"/>
                <w:szCs w:val="20"/>
              </w:rPr>
              <w:t>tolist</w:t>
            </w:r>
            <w:proofErr w:type="spellEnd"/>
            <w:r w:rsidRPr="006725F0">
              <w:rPr>
                <w:rFonts w:ascii="Calibri" w:hAnsi="Calibri" w:cs="Calibri"/>
                <w:sz w:val="20"/>
                <w:szCs w:val="20"/>
              </w:rPr>
              <w:t>(</w:t>
            </w:r>
            <w:proofErr w:type="gramEnd"/>
            <w:r w:rsidRPr="006725F0">
              <w:rPr>
                <w:rFonts w:ascii="Calibri" w:hAnsi="Calibri" w:cs="Calibri"/>
                <w:sz w:val="20"/>
                <w:szCs w:val="20"/>
              </w:rPr>
              <w:t>[</w:t>
            </w:r>
          </w:p>
          <w:p w14:paraId="5256F999"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 xml:space="preserve">  "ns-1317.awsdns-36.org",</w:t>
            </w:r>
          </w:p>
          <w:p w14:paraId="6DB249D5"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 xml:space="preserve">  "ns-1752.awsdns-27.co.uk",</w:t>
            </w:r>
          </w:p>
          <w:p w14:paraId="6BC755C1"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 xml:space="preserve">  "ns-230.awsdns-28.com",</w:t>
            </w:r>
          </w:p>
          <w:p w14:paraId="5931C42C"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 xml:space="preserve">  "ns-760.awsdns-31.net",</w:t>
            </w:r>
          </w:p>
          <w:p w14:paraId="653FBDF3"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w:t>
            </w:r>
          </w:p>
          <w:p w14:paraId="5966F7AE"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baf_automation_user</w:t>
            </w:r>
            <w:proofErr w:type="spellEnd"/>
            <w:r w:rsidRPr="006725F0">
              <w:rPr>
                <w:rFonts w:ascii="Calibri" w:hAnsi="Calibri" w:cs="Calibri"/>
                <w:sz w:val="20"/>
                <w:szCs w:val="20"/>
              </w:rPr>
              <w:t xml:space="preserve"> = "</w:t>
            </w:r>
            <w:proofErr w:type="spellStart"/>
            <w:proofErr w:type="gramStart"/>
            <w:r w:rsidRPr="006725F0">
              <w:rPr>
                <w:rFonts w:ascii="Calibri" w:hAnsi="Calibri" w:cs="Calibri"/>
                <w:sz w:val="20"/>
                <w:szCs w:val="20"/>
              </w:rPr>
              <w:t>arn:aws</w:t>
            </w:r>
            <w:proofErr w:type="gramEnd"/>
            <w:r w:rsidRPr="006725F0">
              <w:rPr>
                <w:rFonts w:ascii="Calibri" w:hAnsi="Calibri" w:cs="Calibri"/>
                <w:sz w:val="20"/>
                <w:szCs w:val="20"/>
              </w:rPr>
              <w:t>:iam</w:t>
            </w:r>
            <w:proofErr w:type="spellEnd"/>
            <w:r w:rsidRPr="006725F0">
              <w:rPr>
                <w:rFonts w:ascii="Calibri" w:hAnsi="Calibri" w:cs="Calibri"/>
                <w:sz w:val="20"/>
                <w:szCs w:val="20"/>
              </w:rPr>
              <w:t>::***:user/</w:t>
            </w:r>
            <w:proofErr w:type="spellStart"/>
            <w:r w:rsidRPr="006725F0">
              <w:rPr>
                <w:rFonts w:ascii="Calibri" w:hAnsi="Calibri" w:cs="Calibri"/>
                <w:sz w:val="20"/>
                <w:szCs w:val="20"/>
              </w:rPr>
              <w:t>aais</w:t>
            </w:r>
            <w:proofErr w:type="spellEnd"/>
            <w:r w:rsidRPr="006725F0">
              <w:rPr>
                <w:rFonts w:ascii="Calibri" w:hAnsi="Calibri" w:cs="Calibri"/>
                <w:sz w:val="20"/>
                <w:szCs w:val="20"/>
              </w:rPr>
              <w:t>-test-</w:t>
            </w:r>
            <w:proofErr w:type="spellStart"/>
            <w:r w:rsidRPr="006725F0">
              <w:rPr>
                <w:rFonts w:ascii="Calibri" w:hAnsi="Calibri" w:cs="Calibri"/>
                <w:sz w:val="20"/>
                <w:szCs w:val="20"/>
              </w:rPr>
              <w:t>baf</w:t>
            </w:r>
            <w:proofErr w:type="spellEnd"/>
            <w:r w:rsidRPr="006725F0">
              <w:rPr>
                <w:rFonts w:ascii="Calibri" w:hAnsi="Calibri" w:cs="Calibri"/>
                <w:sz w:val="20"/>
                <w:szCs w:val="20"/>
              </w:rPr>
              <w:t>-automation"</w:t>
            </w:r>
          </w:p>
          <w:p w14:paraId="5E38B755"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baf_automation_user_access_key</w:t>
            </w:r>
            <w:proofErr w:type="spellEnd"/>
            <w:r w:rsidRPr="006725F0">
              <w:rPr>
                <w:rFonts w:ascii="Calibri" w:hAnsi="Calibri" w:cs="Calibri"/>
                <w:sz w:val="20"/>
                <w:szCs w:val="20"/>
              </w:rPr>
              <w:t xml:space="preserve"> = &lt;sensitive&gt;</w:t>
            </w:r>
          </w:p>
          <w:p w14:paraId="40DE3203"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baf_automation_user_arn</w:t>
            </w:r>
            <w:proofErr w:type="spellEnd"/>
            <w:r w:rsidRPr="006725F0">
              <w:rPr>
                <w:rFonts w:ascii="Calibri" w:hAnsi="Calibri" w:cs="Calibri"/>
                <w:sz w:val="20"/>
                <w:szCs w:val="20"/>
              </w:rPr>
              <w:t xml:space="preserve"> = "</w:t>
            </w:r>
            <w:proofErr w:type="spellStart"/>
            <w:proofErr w:type="gramStart"/>
            <w:r w:rsidRPr="006725F0">
              <w:rPr>
                <w:rFonts w:ascii="Calibri" w:hAnsi="Calibri" w:cs="Calibri"/>
                <w:sz w:val="20"/>
                <w:szCs w:val="20"/>
              </w:rPr>
              <w:t>arn:aws</w:t>
            </w:r>
            <w:proofErr w:type="gramEnd"/>
            <w:r w:rsidRPr="006725F0">
              <w:rPr>
                <w:rFonts w:ascii="Calibri" w:hAnsi="Calibri" w:cs="Calibri"/>
                <w:sz w:val="20"/>
                <w:szCs w:val="20"/>
              </w:rPr>
              <w:t>:iam</w:t>
            </w:r>
            <w:proofErr w:type="spellEnd"/>
            <w:r w:rsidRPr="006725F0">
              <w:rPr>
                <w:rFonts w:ascii="Calibri" w:hAnsi="Calibri" w:cs="Calibri"/>
                <w:sz w:val="20"/>
                <w:szCs w:val="20"/>
              </w:rPr>
              <w:t>::***:user/</w:t>
            </w:r>
            <w:proofErr w:type="spellStart"/>
            <w:r w:rsidRPr="006725F0">
              <w:rPr>
                <w:rFonts w:ascii="Calibri" w:hAnsi="Calibri" w:cs="Calibri"/>
                <w:sz w:val="20"/>
                <w:szCs w:val="20"/>
              </w:rPr>
              <w:t>aais</w:t>
            </w:r>
            <w:proofErr w:type="spellEnd"/>
            <w:r w:rsidRPr="006725F0">
              <w:rPr>
                <w:rFonts w:ascii="Calibri" w:hAnsi="Calibri" w:cs="Calibri"/>
                <w:sz w:val="20"/>
                <w:szCs w:val="20"/>
              </w:rPr>
              <w:t>-test-</w:t>
            </w:r>
            <w:proofErr w:type="spellStart"/>
            <w:r w:rsidRPr="006725F0">
              <w:rPr>
                <w:rFonts w:ascii="Calibri" w:hAnsi="Calibri" w:cs="Calibri"/>
                <w:sz w:val="20"/>
                <w:szCs w:val="20"/>
              </w:rPr>
              <w:t>baf</w:t>
            </w:r>
            <w:proofErr w:type="spellEnd"/>
            <w:r w:rsidRPr="006725F0">
              <w:rPr>
                <w:rFonts w:ascii="Calibri" w:hAnsi="Calibri" w:cs="Calibri"/>
                <w:sz w:val="20"/>
                <w:szCs w:val="20"/>
              </w:rPr>
              <w:t>-automation"</w:t>
            </w:r>
          </w:p>
          <w:p w14:paraId="273179C7"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baf_automation_user_secret_key</w:t>
            </w:r>
            <w:proofErr w:type="spellEnd"/>
            <w:r w:rsidRPr="006725F0">
              <w:rPr>
                <w:rFonts w:ascii="Calibri" w:hAnsi="Calibri" w:cs="Calibri"/>
                <w:sz w:val="20"/>
                <w:szCs w:val="20"/>
              </w:rPr>
              <w:t xml:space="preserve"> = &lt;sensitive&gt;</w:t>
            </w:r>
          </w:p>
          <w:p w14:paraId="30199538"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blk_cluster_certificate</w:t>
            </w:r>
            <w:proofErr w:type="spellEnd"/>
            <w:r w:rsidRPr="006725F0">
              <w:rPr>
                <w:rFonts w:ascii="Calibri" w:hAnsi="Calibri" w:cs="Calibri"/>
                <w:sz w:val="20"/>
                <w:szCs w:val="20"/>
              </w:rPr>
              <w:t xml:space="preserve"> = &lt;sensitive&gt;</w:t>
            </w:r>
          </w:p>
          <w:p w14:paraId="607E5B96"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blk_cluster_endpoint</w:t>
            </w:r>
            <w:proofErr w:type="spellEnd"/>
            <w:r w:rsidRPr="006725F0">
              <w:rPr>
                <w:rFonts w:ascii="Calibri" w:hAnsi="Calibri" w:cs="Calibri"/>
                <w:sz w:val="20"/>
                <w:szCs w:val="20"/>
              </w:rPr>
              <w:t xml:space="preserve"> = "https://F3C63D6BA2E393F5902A3A7A1F18BD66.gr7.***.eks.amazonaws.com"</w:t>
            </w:r>
          </w:p>
          <w:p w14:paraId="6A8C65F4"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blk_cluster_name</w:t>
            </w:r>
            <w:proofErr w:type="spellEnd"/>
            <w:r w:rsidRPr="006725F0">
              <w:rPr>
                <w:rFonts w:ascii="Calibri" w:hAnsi="Calibri" w:cs="Calibri"/>
                <w:sz w:val="20"/>
                <w:szCs w:val="20"/>
              </w:rPr>
              <w:t xml:space="preserve"> = "</w:t>
            </w:r>
            <w:proofErr w:type="spellStart"/>
            <w:r w:rsidRPr="006725F0">
              <w:rPr>
                <w:rFonts w:ascii="Calibri" w:hAnsi="Calibri" w:cs="Calibri"/>
                <w:sz w:val="20"/>
                <w:szCs w:val="20"/>
              </w:rPr>
              <w:t>aais</w:t>
            </w:r>
            <w:proofErr w:type="spellEnd"/>
            <w:r w:rsidRPr="006725F0">
              <w:rPr>
                <w:rFonts w:ascii="Calibri" w:hAnsi="Calibri" w:cs="Calibri"/>
                <w:sz w:val="20"/>
                <w:szCs w:val="20"/>
              </w:rPr>
              <w:t>-test-blk-cluster"</w:t>
            </w:r>
          </w:p>
          <w:p w14:paraId="27302107"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blk_cluster_token</w:t>
            </w:r>
            <w:proofErr w:type="spellEnd"/>
            <w:r w:rsidRPr="006725F0">
              <w:rPr>
                <w:rFonts w:ascii="Calibri" w:hAnsi="Calibri" w:cs="Calibri"/>
                <w:sz w:val="20"/>
                <w:szCs w:val="20"/>
              </w:rPr>
              <w:t xml:space="preserve"> = &lt;sensitive&gt;</w:t>
            </w:r>
          </w:p>
          <w:p w14:paraId="7C6FC5C8"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blk_eks_nodegroup_role_arn</w:t>
            </w:r>
            <w:proofErr w:type="spellEnd"/>
            <w:r w:rsidRPr="006725F0">
              <w:rPr>
                <w:rFonts w:ascii="Calibri" w:hAnsi="Calibri" w:cs="Calibri"/>
                <w:sz w:val="20"/>
                <w:szCs w:val="20"/>
              </w:rPr>
              <w:t xml:space="preserve"> = "</w:t>
            </w:r>
            <w:proofErr w:type="spellStart"/>
            <w:proofErr w:type="gramStart"/>
            <w:r w:rsidRPr="006725F0">
              <w:rPr>
                <w:rFonts w:ascii="Calibri" w:hAnsi="Calibri" w:cs="Calibri"/>
                <w:sz w:val="20"/>
                <w:szCs w:val="20"/>
              </w:rPr>
              <w:t>arn:aws</w:t>
            </w:r>
            <w:proofErr w:type="gramEnd"/>
            <w:r w:rsidRPr="006725F0">
              <w:rPr>
                <w:rFonts w:ascii="Calibri" w:hAnsi="Calibri" w:cs="Calibri"/>
                <w:sz w:val="20"/>
                <w:szCs w:val="20"/>
              </w:rPr>
              <w:t>:iam</w:t>
            </w:r>
            <w:proofErr w:type="spellEnd"/>
            <w:r w:rsidRPr="006725F0">
              <w:rPr>
                <w:rFonts w:ascii="Calibri" w:hAnsi="Calibri" w:cs="Calibri"/>
                <w:sz w:val="20"/>
                <w:szCs w:val="20"/>
              </w:rPr>
              <w:t>::***:role/</w:t>
            </w:r>
            <w:proofErr w:type="spellStart"/>
            <w:r w:rsidRPr="006725F0">
              <w:rPr>
                <w:rFonts w:ascii="Calibri" w:hAnsi="Calibri" w:cs="Calibri"/>
                <w:sz w:val="20"/>
                <w:szCs w:val="20"/>
              </w:rPr>
              <w:t>aais</w:t>
            </w:r>
            <w:proofErr w:type="spellEnd"/>
            <w:r w:rsidRPr="006725F0">
              <w:rPr>
                <w:rFonts w:ascii="Calibri" w:hAnsi="Calibri" w:cs="Calibri"/>
                <w:sz w:val="20"/>
                <w:szCs w:val="20"/>
              </w:rPr>
              <w:t>-test-blk-node-group"</w:t>
            </w:r>
          </w:p>
          <w:p w14:paraId="67038B5B"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cloudtrail_s3_bucket_name = "</w:t>
            </w:r>
            <w:proofErr w:type="spellStart"/>
            <w:r w:rsidRPr="006725F0">
              <w:rPr>
                <w:rFonts w:ascii="Calibri" w:hAnsi="Calibri" w:cs="Calibri"/>
                <w:sz w:val="20"/>
                <w:szCs w:val="20"/>
              </w:rPr>
              <w:t>aais</w:t>
            </w:r>
            <w:proofErr w:type="spellEnd"/>
            <w:r w:rsidRPr="006725F0">
              <w:rPr>
                <w:rFonts w:ascii="Calibri" w:hAnsi="Calibri" w:cs="Calibri"/>
                <w:sz w:val="20"/>
                <w:szCs w:val="20"/>
              </w:rPr>
              <w:t>-test-</w:t>
            </w:r>
            <w:proofErr w:type="spellStart"/>
            <w:r w:rsidRPr="006725F0">
              <w:rPr>
                <w:rFonts w:ascii="Calibri" w:hAnsi="Calibri" w:cs="Calibri"/>
                <w:sz w:val="20"/>
                <w:szCs w:val="20"/>
              </w:rPr>
              <w:t>cloudtrail</w:t>
            </w:r>
            <w:proofErr w:type="spellEnd"/>
            <w:r w:rsidRPr="006725F0">
              <w:rPr>
                <w:rFonts w:ascii="Calibri" w:hAnsi="Calibri" w:cs="Calibri"/>
                <w:sz w:val="20"/>
                <w:szCs w:val="20"/>
              </w:rPr>
              <w:t>-logs"</w:t>
            </w:r>
          </w:p>
          <w:p w14:paraId="0E060C16"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cognito_app_client_id</w:t>
            </w:r>
            <w:proofErr w:type="spellEnd"/>
            <w:r w:rsidRPr="006725F0">
              <w:rPr>
                <w:rFonts w:ascii="Calibri" w:hAnsi="Calibri" w:cs="Calibri"/>
                <w:sz w:val="20"/>
                <w:szCs w:val="20"/>
              </w:rPr>
              <w:t xml:space="preserve"> = &lt;sensitive&gt;</w:t>
            </w:r>
          </w:p>
          <w:p w14:paraId="190A5C4B"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cognito_client_secret</w:t>
            </w:r>
            <w:proofErr w:type="spellEnd"/>
            <w:r w:rsidRPr="006725F0">
              <w:rPr>
                <w:rFonts w:ascii="Calibri" w:hAnsi="Calibri" w:cs="Calibri"/>
                <w:sz w:val="20"/>
                <w:szCs w:val="20"/>
              </w:rPr>
              <w:t xml:space="preserve"> = &lt;sensitive&gt;</w:t>
            </w:r>
          </w:p>
          <w:p w14:paraId="3D837AD8"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cognito_user_pool_id</w:t>
            </w:r>
            <w:proofErr w:type="spellEnd"/>
            <w:r w:rsidRPr="006725F0">
              <w:rPr>
                <w:rFonts w:ascii="Calibri" w:hAnsi="Calibri" w:cs="Calibri"/>
                <w:sz w:val="20"/>
                <w:szCs w:val="20"/>
              </w:rPr>
              <w:t xml:space="preserve"> = &lt;sensitive&gt;</w:t>
            </w:r>
          </w:p>
          <w:p w14:paraId="780C82E3"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eks_admin_role_arn</w:t>
            </w:r>
            <w:proofErr w:type="spellEnd"/>
            <w:r w:rsidRPr="006725F0">
              <w:rPr>
                <w:rFonts w:ascii="Calibri" w:hAnsi="Calibri" w:cs="Calibri"/>
                <w:sz w:val="20"/>
                <w:szCs w:val="20"/>
              </w:rPr>
              <w:t xml:space="preserve"> = "</w:t>
            </w:r>
            <w:proofErr w:type="spellStart"/>
            <w:proofErr w:type="gramStart"/>
            <w:r w:rsidRPr="006725F0">
              <w:rPr>
                <w:rFonts w:ascii="Calibri" w:hAnsi="Calibri" w:cs="Calibri"/>
                <w:sz w:val="20"/>
                <w:szCs w:val="20"/>
              </w:rPr>
              <w:t>arn:aws</w:t>
            </w:r>
            <w:proofErr w:type="gramEnd"/>
            <w:r w:rsidRPr="006725F0">
              <w:rPr>
                <w:rFonts w:ascii="Calibri" w:hAnsi="Calibri" w:cs="Calibri"/>
                <w:sz w:val="20"/>
                <w:szCs w:val="20"/>
              </w:rPr>
              <w:t>:iam</w:t>
            </w:r>
            <w:proofErr w:type="spellEnd"/>
            <w:r w:rsidRPr="006725F0">
              <w:rPr>
                <w:rFonts w:ascii="Calibri" w:hAnsi="Calibri" w:cs="Calibri"/>
                <w:sz w:val="20"/>
                <w:szCs w:val="20"/>
              </w:rPr>
              <w:t>::***:role/</w:t>
            </w:r>
            <w:proofErr w:type="spellStart"/>
            <w:r w:rsidRPr="006725F0">
              <w:rPr>
                <w:rFonts w:ascii="Calibri" w:hAnsi="Calibri" w:cs="Calibri"/>
                <w:sz w:val="20"/>
                <w:szCs w:val="20"/>
              </w:rPr>
              <w:t>aais</w:t>
            </w:r>
            <w:proofErr w:type="spellEnd"/>
            <w:r w:rsidRPr="006725F0">
              <w:rPr>
                <w:rFonts w:ascii="Calibri" w:hAnsi="Calibri" w:cs="Calibri"/>
                <w:sz w:val="20"/>
                <w:szCs w:val="20"/>
              </w:rPr>
              <w:t>-test-</w:t>
            </w:r>
            <w:proofErr w:type="spellStart"/>
            <w:r w:rsidRPr="006725F0">
              <w:rPr>
                <w:rFonts w:ascii="Calibri" w:hAnsi="Calibri" w:cs="Calibri"/>
                <w:sz w:val="20"/>
                <w:szCs w:val="20"/>
              </w:rPr>
              <w:t>eks</w:t>
            </w:r>
            <w:proofErr w:type="spellEnd"/>
            <w:r w:rsidRPr="006725F0">
              <w:rPr>
                <w:rFonts w:ascii="Calibri" w:hAnsi="Calibri" w:cs="Calibri"/>
                <w:sz w:val="20"/>
                <w:szCs w:val="20"/>
              </w:rPr>
              <w:t>-admin"</w:t>
            </w:r>
          </w:p>
          <w:p w14:paraId="1306372D"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git_actions_admin_role_arn</w:t>
            </w:r>
            <w:proofErr w:type="spellEnd"/>
            <w:r w:rsidRPr="006725F0">
              <w:rPr>
                <w:rFonts w:ascii="Calibri" w:hAnsi="Calibri" w:cs="Calibri"/>
                <w:sz w:val="20"/>
                <w:szCs w:val="20"/>
              </w:rPr>
              <w:t xml:space="preserve"> = "</w:t>
            </w:r>
            <w:proofErr w:type="spellStart"/>
            <w:proofErr w:type="gramStart"/>
            <w:r w:rsidRPr="006725F0">
              <w:rPr>
                <w:rFonts w:ascii="Calibri" w:hAnsi="Calibri" w:cs="Calibri"/>
                <w:sz w:val="20"/>
                <w:szCs w:val="20"/>
              </w:rPr>
              <w:t>arn:aws</w:t>
            </w:r>
            <w:proofErr w:type="gramEnd"/>
            <w:r w:rsidRPr="006725F0">
              <w:rPr>
                <w:rFonts w:ascii="Calibri" w:hAnsi="Calibri" w:cs="Calibri"/>
                <w:sz w:val="20"/>
                <w:szCs w:val="20"/>
              </w:rPr>
              <w:t>:iam</w:t>
            </w:r>
            <w:proofErr w:type="spellEnd"/>
            <w:r w:rsidRPr="006725F0">
              <w:rPr>
                <w:rFonts w:ascii="Calibri" w:hAnsi="Calibri" w:cs="Calibri"/>
                <w:sz w:val="20"/>
                <w:szCs w:val="20"/>
              </w:rPr>
              <w:t>::***:role/</w:t>
            </w:r>
            <w:proofErr w:type="spellStart"/>
            <w:r w:rsidRPr="006725F0">
              <w:rPr>
                <w:rFonts w:ascii="Calibri" w:hAnsi="Calibri" w:cs="Calibri"/>
                <w:sz w:val="20"/>
                <w:szCs w:val="20"/>
              </w:rPr>
              <w:t>aais</w:t>
            </w:r>
            <w:proofErr w:type="spellEnd"/>
            <w:r w:rsidRPr="006725F0">
              <w:rPr>
                <w:rFonts w:ascii="Calibri" w:hAnsi="Calibri" w:cs="Calibri"/>
                <w:sz w:val="20"/>
                <w:szCs w:val="20"/>
              </w:rPr>
              <w:t>-test-</w:t>
            </w:r>
            <w:proofErr w:type="spellStart"/>
            <w:r w:rsidRPr="006725F0">
              <w:rPr>
                <w:rFonts w:ascii="Calibri" w:hAnsi="Calibri" w:cs="Calibri"/>
                <w:sz w:val="20"/>
                <w:szCs w:val="20"/>
              </w:rPr>
              <w:t>gitactions</w:t>
            </w:r>
            <w:proofErr w:type="spellEnd"/>
            <w:r w:rsidRPr="006725F0">
              <w:rPr>
                <w:rFonts w:ascii="Calibri" w:hAnsi="Calibri" w:cs="Calibri"/>
                <w:sz w:val="20"/>
                <w:szCs w:val="20"/>
              </w:rPr>
              <w:t>-</w:t>
            </w:r>
            <w:proofErr w:type="spellStart"/>
            <w:r w:rsidRPr="006725F0">
              <w:rPr>
                <w:rFonts w:ascii="Calibri" w:hAnsi="Calibri" w:cs="Calibri"/>
                <w:sz w:val="20"/>
                <w:szCs w:val="20"/>
              </w:rPr>
              <w:t>eksadm</w:t>
            </w:r>
            <w:proofErr w:type="spellEnd"/>
            <w:r w:rsidRPr="006725F0">
              <w:rPr>
                <w:rFonts w:ascii="Calibri" w:hAnsi="Calibri" w:cs="Calibri"/>
                <w:sz w:val="20"/>
                <w:szCs w:val="20"/>
              </w:rPr>
              <w:t>"</w:t>
            </w:r>
          </w:p>
          <w:p w14:paraId="707F84CC"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git_actions_iam_user</w:t>
            </w:r>
            <w:proofErr w:type="spellEnd"/>
            <w:r w:rsidRPr="006725F0">
              <w:rPr>
                <w:rFonts w:ascii="Calibri" w:hAnsi="Calibri" w:cs="Calibri"/>
                <w:sz w:val="20"/>
                <w:szCs w:val="20"/>
              </w:rPr>
              <w:t xml:space="preserve"> = "</w:t>
            </w:r>
            <w:proofErr w:type="spellStart"/>
            <w:proofErr w:type="gramStart"/>
            <w:r w:rsidRPr="006725F0">
              <w:rPr>
                <w:rFonts w:ascii="Calibri" w:hAnsi="Calibri" w:cs="Calibri"/>
                <w:sz w:val="20"/>
                <w:szCs w:val="20"/>
              </w:rPr>
              <w:t>arn:aws</w:t>
            </w:r>
            <w:proofErr w:type="gramEnd"/>
            <w:r w:rsidRPr="006725F0">
              <w:rPr>
                <w:rFonts w:ascii="Calibri" w:hAnsi="Calibri" w:cs="Calibri"/>
                <w:sz w:val="20"/>
                <w:szCs w:val="20"/>
              </w:rPr>
              <w:t>:iam</w:t>
            </w:r>
            <w:proofErr w:type="spellEnd"/>
            <w:r w:rsidRPr="006725F0">
              <w:rPr>
                <w:rFonts w:ascii="Calibri" w:hAnsi="Calibri" w:cs="Calibri"/>
                <w:sz w:val="20"/>
                <w:szCs w:val="20"/>
              </w:rPr>
              <w:t>::***:user/</w:t>
            </w:r>
            <w:proofErr w:type="spellStart"/>
            <w:r w:rsidRPr="006725F0">
              <w:rPr>
                <w:rFonts w:ascii="Calibri" w:hAnsi="Calibri" w:cs="Calibri"/>
                <w:sz w:val="20"/>
                <w:szCs w:val="20"/>
              </w:rPr>
              <w:t>aais</w:t>
            </w:r>
            <w:proofErr w:type="spellEnd"/>
            <w:r w:rsidRPr="006725F0">
              <w:rPr>
                <w:rFonts w:ascii="Calibri" w:hAnsi="Calibri" w:cs="Calibri"/>
                <w:sz w:val="20"/>
                <w:szCs w:val="20"/>
              </w:rPr>
              <w:t>-test-</w:t>
            </w:r>
            <w:proofErr w:type="spellStart"/>
            <w:r w:rsidRPr="006725F0">
              <w:rPr>
                <w:rFonts w:ascii="Calibri" w:hAnsi="Calibri" w:cs="Calibri"/>
                <w:sz w:val="20"/>
                <w:szCs w:val="20"/>
              </w:rPr>
              <w:t>gitactions</w:t>
            </w:r>
            <w:proofErr w:type="spellEnd"/>
            <w:r w:rsidRPr="006725F0">
              <w:rPr>
                <w:rFonts w:ascii="Calibri" w:hAnsi="Calibri" w:cs="Calibri"/>
                <w:sz w:val="20"/>
                <w:szCs w:val="20"/>
              </w:rPr>
              <w:t>-</w:t>
            </w:r>
            <w:proofErr w:type="spellStart"/>
            <w:r w:rsidRPr="006725F0">
              <w:rPr>
                <w:rFonts w:ascii="Calibri" w:hAnsi="Calibri" w:cs="Calibri"/>
                <w:sz w:val="20"/>
                <w:szCs w:val="20"/>
              </w:rPr>
              <w:t>eksadm</w:t>
            </w:r>
            <w:proofErr w:type="spellEnd"/>
            <w:r w:rsidRPr="006725F0">
              <w:rPr>
                <w:rFonts w:ascii="Calibri" w:hAnsi="Calibri" w:cs="Calibri"/>
                <w:sz w:val="20"/>
                <w:szCs w:val="20"/>
              </w:rPr>
              <w:t>"</w:t>
            </w:r>
          </w:p>
          <w:p w14:paraId="671682F0"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git_actions_iam_user_access_key</w:t>
            </w:r>
            <w:proofErr w:type="spellEnd"/>
            <w:r w:rsidRPr="006725F0">
              <w:rPr>
                <w:rFonts w:ascii="Calibri" w:hAnsi="Calibri" w:cs="Calibri"/>
                <w:sz w:val="20"/>
                <w:szCs w:val="20"/>
              </w:rPr>
              <w:t xml:space="preserve"> = &lt;sensitive&gt;</w:t>
            </w:r>
          </w:p>
          <w:p w14:paraId="65AA22B4"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git_actions_iam_user_arn</w:t>
            </w:r>
            <w:proofErr w:type="spellEnd"/>
            <w:r w:rsidRPr="006725F0">
              <w:rPr>
                <w:rFonts w:ascii="Calibri" w:hAnsi="Calibri" w:cs="Calibri"/>
                <w:sz w:val="20"/>
                <w:szCs w:val="20"/>
              </w:rPr>
              <w:t xml:space="preserve"> = "</w:t>
            </w:r>
            <w:proofErr w:type="spellStart"/>
            <w:proofErr w:type="gramStart"/>
            <w:r w:rsidRPr="006725F0">
              <w:rPr>
                <w:rFonts w:ascii="Calibri" w:hAnsi="Calibri" w:cs="Calibri"/>
                <w:sz w:val="20"/>
                <w:szCs w:val="20"/>
              </w:rPr>
              <w:t>arn:aws</w:t>
            </w:r>
            <w:proofErr w:type="gramEnd"/>
            <w:r w:rsidRPr="006725F0">
              <w:rPr>
                <w:rFonts w:ascii="Calibri" w:hAnsi="Calibri" w:cs="Calibri"/>
                <w:sz w:val="20"/>
                <w:szCs w:val="20"/>
              </w:rPr>
              <w:t>:iam</w:t>
            </w:r>
            <w:proofErr w:type="spellEnd"/>
            <w:r w:rsidRPr="006725F0">
              <w:rPr>
                <w:rFonts w:ascii="Calibri" w:hAnsi="Calibri" w:cs="Calibri"/>
                <w:sz w:val="20"/>
                <w:szCs w:val="20"/>
              </w:rPr>
              <w:t>::***:user/</w:t>
            </w:r>
            <w:proofErr w:type="spellStart"/>
            <w:r w:rsidRPr="006725F0">
              <w:rPr>
                <w:rFonts w:ascii="Calibri" w:hAnsi="Calibri" w:cs="Calibri"/>
                <w:sz w:val="20"/>
                <w:szCs w:val="20"/>
              </w:rPr>
              <w:t>aais</w:t>
            </w:r>
            <w:proofErr w:type="spellEnd"/>
            <w:r w:rsidRPr="006725F0">
              <w:rPr>
                <w:rFonts w:ascii="Calibri" w:hAnsi="Calibri" w:cs="Calibri"/>
                <w:sz w:val="20"/>
                <w:szCs w:val="20"/>
              </w:rPr>
              <w:t>-test-</w:t>
            </w:r>
            <w:proofErr w:type="spellStart"/>
            <w:r w:rsidRPr="006725F0">
              <w:rPr>
                <w:rFonts w:ascii="Calibri" w:hAnsi="Calibri" w:cs="Calibri"/>
                <w:sz w:val="20"/>
                <w:szCs w:val="20"/>
              </w:rPr>
              <w:t>gitactions</w:t>
            </w:r>
            <w:proofErr w:type="spellEnd"/>
            <w:r w:rsidRPr="006725F0">
              <w:rPr>
                <w:rFonts w:ascii="Calibri" w:hAnsi="Calibri" w:cs="Calibri"/>
                <w:sz w:val="20"/>
                <w:szCs w:val="20"/>
              </w:rPr>
              <w:t>-</w:t>
            </w:r>
            <w:proofErr w:type="spellStart"/>
            <w:r w:rsidRPr="006725F0">
              <w:rPr>
                <w:rFonts w:ascii="Calibri" w:hAnsi="Calibri" w:cs="Calibri"/>
                <w:sz w:val="20"/>
                <w:szCs w:val="20"/>
              </w:rPr>
              <w:t>eksadm</w:t>
            </w:r>
            <w:proofErr w:type="spellEnd"/>
            <w:r w:rsidRPr="006725F0">
              <w:rPr>
                <w:rFonts w:ascii="Calibri" w:hAnsi="Calibri" w:cs="Calibri"/>
                <w:sz w:val="20"/>
                <w:szCs w:val="20"/>
              </w:rPr>
              <w:t>"</w:t>
            </w:r>
          </w:p>
          <w:p w14:paraId="4B023459"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git_actions_iam_user_secret_key</w:t>
            </w:r>
            <w:proofErr w:type="spellEnd"/>
            <w:r w:rsidRPr="006725F0">
              <w:rPr>
                <w:rFonts w:ascii="Calibri" w:hAnsi="Calibri" w:cs="Calibri"/>
                <w:sz w:val="20"/>
                <w:szCs w:val="20"/>
              </w:rPr>
              <w:t xml:space="preserve"> = &lt;sensitive&gt;</w:t>
            </w:r>
          </w:p>
          <w:p w14:paraId="2E9F15D2"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public_app_bastion_dns_name</w:t>
            </w:r>
            <w:proofErr w:type="spellEnd"/>
            <w:r w:rsidRPr="006725F0">
              <w:rPr>
                <w:rFonts w:ascii="Calibri" w:hAnsi="Calibri" w:cs="Calibri"/>
                <w:sz w:val="20"/>
                <w:szCs w:val="20"/>
              </w:rPr>
              <w:t xml:space="preserve"> = "aais-test-app-bastion-nlb-02ce3e814b44d2ca.elb.***.amazonaws.com"</w:t>
            </w:r>
          </w:p>
          <w:p w14:paraId="2814EAD0"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lastRenderedPageBreak/>
              <w:t>public_app_bastion_fqdn</w:t>
            </w:r>
            <w:proofErr w:type="spellEnd"/>
            <w:r w:rsidRPr="006725F0">
              <w:rPr>
                <w:rFonts w:ascii="Calibri" w:hAnsi="Calibri" w:cs="Calibri"/>
                <w:sz w:val="20"/>
                <w:szCs w:val="20"/>
              </w:rPr>
              <w:t xml:space="preserve"> = "app-bastion.test.demo.aaistrail.com"</w:t>
            </w:r>
          </w:p>
          <w:p w14:paraId="4580F904"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public_blk_bastion_dns_name</w:t>
            </w:r>
            <w:proofErr w:type="spellEnd"/>
            <w:r w:rsidRPr="006725F0">
              <w:rPr>
                <w:rFonts w:ascii="Calibri" w:hAnsi="Calibri" w:cs="Calibri"/>
                <w:sz w:val="20"/>
                <w:szCs w:val="20"/>
              </w:rPr>
              <w:t xml:space="preserve"> = "aais-test-blk-bastion-nlb-b3ca1cbdec8e9c09.elb.***.amazonaws.com"</w:t>
            </w:r>
          </w:p>
          <w:p w14:paraId="7FDDE4EB"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public_blk_bastion_fqdn</w:t>
            </w:r>
            <w:proofErr w:type="spellEnd"/>
            <w:r w:rsidRPr="006725F0">
              <w:rPr>
                <w:rFonts w:ascii="Calibri" w:hAnsi="Calibri" w:cs="Calibri"/>
                <w:sz w:val="20"/>
                <w:szCs w:val="20"/>
              </w:rPr>
              <w:t xml:space="preserve"> = "blk-bastion.test.demo.aaistrail.com"</w:t>
            </w:r>
          </w:p>
          <w:p w14:paraId="7EA3FCBC"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r53_private_hosted_zone_id = "Z0381771KQJ26J731T82"</w:t>
            </w:r>
          </w:p>
          <w:p w14:paraId="7423B1C1"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r53_private_hosted_zone_internal_id = "Z0897486P9UUA7P72MYT"</w:t>
            </w:r>
          </w:p>
          <w:p w14:paraId="186723E4"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r53_public_hosted_zone_id = "Z02822423RAVGXT3BB9H9"</w:t>
            </w:r>
          </w:p>
          <w:p w14:paraId="47D88F29"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secret_manager_vault_secret_arn</w:t>
            </w:r>
            <w:proofErr w:type="spellEnd"/>
            <w:r w:rsidRPr="006725F0">
              <w:rPr>
                <w:rFonts w:ascii="Calibri" w:hAnsi="Calibri" w:cs="Calibri"/>
                <w:sz w:val="20"/>
                <w:szCs w:val="20"/>
              </w:rPr>
              <w:t xml:space="preserve"> = "</w:t>
            </w:r>
            <w:proofErr w:type="gramStart"/>
            <w:r w:rsidRPr="006725F0">
              <w:rPr>
                <w:rFonts w:ascii="Calibri" w:hAnsi="Calibri" w:cs="Calibri"/>
                <w:sz w:val="20"/>
                <w:szCs w:val="20"/>
              </w:rPr>
              <w:t>arn:aws</w:t>
            </w:r>
            <w:proofErr w:type="gramEnd"/>
            <w:r w:rsidRPr="006725F0">
              <w:rPr>
                <w:rFonts w:ascii="Calibri" w:hAnsi="Calibri" w:cs="Calibri"/>
                <w:sz w:val="20"/>
                <w:szCs w:val="20"/>
              </w:rPr>
              <w:t>:secretsmanager:***:***:secret:test-aais-vaultssssecret-Jjlg99"</w:t>
            </w:r>
          </w:p>
        </w:tc>
      </w:tr>
    </w:tbl>
    <w:p w14:paraId="3DC07215" w14:textId="77777777" w:rsidR="00A57DA5" w:rsidRPr="006725F0" w:rsidRDefault="00A57DA5">
      <w:pPr>
        <w:pStyle w:val="LO-normal1"/>
        <w:ind w:left="720" w:hanging="360"/>
        <w:rPr>
          <w:rFonts w:ascii="Calibri" w:hAnsi="Calibri" w:cs="Calibri"/>
          <w:sz w:val="20"/>
          <w:szCs w:val="20"/>
        </w:rPr>
      </w:pPr>
    </w:p>
    <w:p w14:paraId="1AE56580" w14:textId="77777777" w:rsidR="00DE74E6" w:rsidRPr="006725F0" w:rsidRDefault="00DE74E6" w:rsidP="00176E31">
      <w:pPr>
        <w:pStyle w:val="Heading2"/>
        <w:rPr>
          <w:rFonts w:ascii="Calibri" w:eastAsia="Times New Roman" w:hAnsi="Calibri" w:cs="Calibri"/>
          <w:color w:val="2F5496"/>
          <w:sz w:val="26"/>
          <w:szCs w:val="26"/>
          <w:lang w:val="en-MY" w:eastAsia="en-US" w:bidi="ar-SA"/>
        </w:rPr>
      </w:pPr>
      <w:bookmarkStart w:id="48" w:name="_Toc86222658"/>
      <w:bookmarkStart w:id="49" w:name="_Toc86913747"/>
      <w:r w:rsidRPr="006725F0">
        <w:rPr>
          <w:rFonts w:ascii="Calibri" w:eastAsia="Times New Roman" w:hAnsi="Calibri" w:cs="Calibri"/>
          <w:color w:val="2F5496"/>
          <w:sz w:val="26"/>
          <w:szCs w:val="26"/>
          <w:lang w:val="en-MY" w:eastAsia="en-US" w:bidi="ar-SA"/>
        </w:rPr>
        <w:t xml:space="preserve">Setup </w:t>
      </w:r>
      <w:r w:rsidR="003C16E3">
        <w:rPr>
          <w:rFonts w:ascii="Calibri" w:eastAsia="Times New Roman" w:hAnsi="Calibri" w:cs="Calibri"/>
          <w:color w:val="2F5496"/>
          <w:sz w:val="26"/>
          <w:szCs w:val="26"/>
          <w:lang w:val="en-MY" w:eastAsia="en-US" w:bidi="ar-SA"/>
        </w:rPr>
        <w:t xml:space="preserve">and execute the </w:t>
      </w:r>
      <w:r w:rsidR="00E57144" w:rsidRPr="006725F0">
        <w:rPr>
          <w:rFonts w:ascii="Calibri" w:eastAsia="Times New Roman" w:hAnsi="Calibri" w:cs="Calibri"/>
          <w:color w:val="2F5496"/>
          <w:sz w:val="26"/>
          <w:szCs w:val="26"/>
          <w:lang w:val="en-MY" w:eastAsia="en-US" w:bidi="ar-SA"/>
        </w:rPr>
        <w:t xml:space="preserve">second </w:t>
      </w:r>
      <w:r w:rsidRPr="006725F0">
        <w:rPr>
          <w:rFonts w:ascii="Calibri" w:eastAsia="Times New Roman" w:hAnsi="Calibri" w:cs="Calibri"/>
          <w:color w:val="2F5496"/>
          <w:sz w:val="26"/>
          <w:szCs w:val="26"/>
          <w:lang w:val="en-MY" w:eastAsia="en-US" w:bidi="ar-SA"/>
        </w:rPr>
        <w:t>pipeline</w:t>
      </w:r>
      <w:bookmarkEnd w:id="48"/>
      <w:bookmarkEnd w:id="49"/>
      <w:r w:rsidRPr="006725F0">
        <w:rPr>
          <w:rFonts w:ascii="Calibri" w:eastAsia="Times New Roman" w:hAnsi="Calibri" w:cs="Calibri"/>
          <w:color w:val="2F5496"/>
          <w:sz w:val="26"/>
          <w:szCs w:val="26"/>
          <w:lang w:val="en-MY" w:eastAsia="en-US" w:bidi="ar-SA"/>
        </w:rPr>
        <w:t xml:space="preserve"> </w:t>
      </w:r>
    </w:p>
    <w:p w14:paraId="6D73991E" w14:textId="77777777" w:rsidR="009E4350" w:rsidRPr="006725F0" w:rsidRDefault="00DE74E6">
      <w:pPr>
        <w:pStyle w:val="LO-normal1"/>
        <w:ind w:left="720" w:hanging="360"/>
        <w:rPr>
          <w:rFonts w:ascii="Calibri" w:hAnsi="Calibri" w:cs="Calibri"/>
          <w:sz w:val="20"/>
          <w:szCs w:val="20"/>
        </w:rPr>
      </w:pPr>
      <w:r w:rsidRPr="006725F0">
        <w:rPr>
          <w:rFonts w:ascii="Calibri" w:hAnsi="Calibri" w:cs="Calibri"/>
          <w:sz w:val="20"/>
          <w:szCs w:val="20"/>
        </w:rPr>
        <w:t xml:space="preserve">Once the first pipeline is completed and all the AWS resources are </w:t>
      </w:r>
      <w:r w:rsidR="00637633" w:rsidRPr="006725F0">
        <w:rPr>
          <w:rFonts w:ascii="Calibri" w:hAnsi="Calibri" w:cs="Calibri"/>
          <w:sz w:val="20"/>
          <w:szCs w:val="20"/>
        </w:rPr>
        <w:t>provisioned,</w:t>
      </w:r>
      <w:r w:rsidRPr="006725F0">
        <w:rPr>
          <w:rFonts w:ascii="Calibri" w:hAnsi="Calibri" w:cs="Calibri"/>
          <w:sz w:val="20"/>
          <w:szCs w:val="20"/>
        </w:rPr>
        <w:t xml:space="preserve"> and it is all </w:t>
      </w:r>
      <w:r w:rsidR="00B03D41" w:rsidRPr="006725F0">
        <w:rPr>
          <w:rFonts w:ascii="Calibri" w:hAnsi="Calibri" w:cs="Calibri"/>
          <w:sz w:val="20"/>
          <w:szCs w:val="20"/>
        </w:rPr>
        <w:t>set to</w:t>
      </w:r>
      <w:r w:rsidRPr="006725F0">
        <w:rPr>
          <w:rFonts w:ascii="Calibri" w:hAnsi="Calibri" w:cs="Calibri"/>
          <w:sz w:val="20"/>
          <w:szCs w:val="20"/>
        </w:rPr>
        <w:t xml:space="preserve"> </w:t>
      </w:r>
      <w:r w:rsidR="00B03D41" w:rsidRPr="006725F0">
        <w:rPr>
          <w:rFonts w:ascii="Calibri" w:hAnsi="Calibri" w:cs="Calibri"/>
          <w:sz w:val="20"/>
          <w:szCs w:val="20"/>
        </w:rPr>
        <w:t xml:space="preserve">trigger the second pipeline to provision Kubernetes resources. To do this, follow the below steps. </w:t>
      </w:r>
    </w:p>
    <w:p w14:paraId="06C607E4" w14:textId="77777777" w:rsidR="00B03D41" w:rsidRPr="006725F0" w:rsidRDefault="00B03D41">
      <w:pPr>
        <w:pStyle w:val="LO-normal1"/>
        <w:ind w:left="720" w:hanging="360"/>
        <w:rPr>
          <w:rFonts w:ascii="Calibri" w:hAnsi="Calibri" w:cs="Calibri"/>
          <w:sz w:val="20"/>
          <w:szCs w:val="20"/>
        </w:rPr>
      </w:pPr>
    </w:p>
    <w:p w14:paraId="76297032" w14:textId="77777777" w:rsidR="00B03D41" w:rsidRPr="006725F0" w:rsidRDefault="00B03D41">
      <w:pPr>
        <w:pStyle w:val="LO-normal1"/>
        <w:ind w:left="720" w:hanging="360"/>
        <w:rPr>
          <w:rFonts w:ascii="Calibri" w:hAnsi="Calibri" w:cs="Calibri"/>
          <w:sz w:val="20"/>
          <w:szCs w:val="20"/>
        </w:rPr>
      </w:pPr>
      <w:r w:rsidRPr="006725F0">
        <w:rPr>
          <w:rFonts w:ascii="Calibri" w:hAnsi="Calibri" w:cs="Calibri"/>
          <w:sz w:val="20"/>
          <w:szCs w:val="20"/>
        </w:rPr>
        <w:t xml:space="preserve">1. Go to the repository on the local system which was initially cloned part of setting up the first pipeline </w:t>
      </w:r>
    </w:p>
    <w:p w14:paraId="2EC21B1C" w14:textId="77777777" w:rsidR="00B03D41" w:rsidRPr="006725F0" w:rsidRDefault="00B03D41">
      <w:pPr>
        <w:pStyle w:val="LO-normal1"/>
        <w:ind w:left="720" w:hanging="360"/>
        <w:rPr>
          <w:rFonts w:ascii="Calibri" w:hAnsi="Calibri" w:cs="Calibri"/>
          <w:sz w:val="20"/>
          <w:szCs w:val="20"/>
        </w:rPr>
      </w:pPr>
      <w:r w:rsidRPr="006725F0">
        <w:rPr>
          <w:rFonts w:ascii="Calibri" w:hAnsi="Calibri" w:cs="Calibri"/>
          <w:sz w:val="20"/>
          <w:szCs w:val="20"/>
        </w:rPr>
        <w:t xml:space="preserve">2. Go to </w:t>
      </w:r>
      <w:proofErr w:type="spellStart"/>
      <w:r w:rsidRPr="006725F0">
        <w:rPr>
          <w:rFonts w:ascii="Calibri" w:hAnsi="Calibri" w:cs="Calibri"/>
          <w:sz w:val="20"/>
          <w:szCs w:val="20"/>
        </w:rPr>
        <w:t>aws</w:t>
      </w:r>
      <w:proofErr w:type="spellEnd"/>
      <w:r w:rsidRPr="006725F0">
        <w:rPr>
          <w:rFonts w:ascii="Calibri" w:hAnsi="Calibri" w:cs="Calibri"/>
          <w:sz w:val="20"/>
          <w:szCs w:val="20"/>
        </w:rPr>
        <w:t>/tf_s3_backend and update terraform backend configuration for this second pipeline in the file named “k8s_resources”</w:t>
      </w:r>
    </w:p>
    <w:p w14:paraId="6796DF34" w14:textId="77777777" w:rsidR="00B03D41" w:rsidRPr="006725F0" w:rsidRDefault="00B03D41">
      <w:pPr>
        <w:pStyle w:val="LO-normal1"/>
        <w:ind w:left="720" w:hanging="360"/>
        <w:rPr>
          <w:rFonts w:ascii="Calibri" w:hAnsi="Calibri" w:cs="Calibri"/>
          <w:sz w:val="20"/>
          <w:szCs w:val="20"/>
        </w:rPr>
      </w:pPr>
    </w:p>
    <w:p w14:paraId="21FDCC86" w14:textId="77777777" w:rsidR="00B03D41" w:rsidRPr="006725F0" w:rsidRDefault="00B03D41" w:rsidP="00B03D41">
      <w:pPr>
        <w:pStyle w:val="HTMLPreformatted"/>
        <w:shd w:val="clear" w:color="auto" w:fill="2B2B2B"/>
        <w:rPr>
          <w:rFonts w:ascii="Calibri" w:hAnsi="Calibri" w:cs="Calibri"/>
          <w:color w:val="A9B7C6"/>
        </w:rPr>
      </w:pPr>
      <w:r w:rsidRPr="006725F0">
        <w:rPr>
          <w:rFonts w:ascii="Calibri" w:hAnsi="Calibri" w:cs="Calibri"/>
          <w:color w:val="A9B7C6"/>
        </w:rPr>
        <w:t>#The below config declaration is applicable when using remote backend as S3 in terraform</w:t>
      </w:r>
      <w:r w:rsidRPr="006725F0">
        <w:rPr>
          <w:rFonts w:ascii="Calibri" w:hAnsi="Calibri" w:cs="Calibri"/>
          <w:color w:val="A9B7C6"/>
        </w:rPr>
        <w:br/>
        <w:t xml:space="preserve">#This backend configuration is used for 2nd pipeline to setup k8s resources </w:t>
      </w:r>
      <w:r w:rsidRPr="006725F0">
        <w:rPr>
          <w:rFonts w:ascii="Calibri" w:hAnsi="Calibri" w:cs="Calibri"/>
          <w:color w:val="A9B7C6"/>
        </w:rPr>
        <w:br/>
        <w:t>bucket               = "&lt;s3_bucket_name_k8s_resources&gt;"</w:t>
      </w:r>
      <w:r w:rsidRPr="006725F0">
        <w:rPr>
          <w:rFonts w:ascii="Calibri" w:hAnsi="Calibri" w:cs="Calibri"/>
          <w:color w:val="A9B7C6"/>
        </w:rPr>
        <w:br/>
        <w:t>key                  = "k8s/</w:t>
      </w:r>
      <w:proofErr w:type="spellStart"/>
      <w:r w:rsidRPr="006725F0">
        <w:rPr>
          <w:rFonts w:ascii="Calibri" w:hAnsi="Calibri" w:cs="Calibri"/>
          <w:color w:val="A9B7C6"/>
        </w:rPr>
        <w:t>terraform.tfstate</w:t>
      </w:r>
      <w:proofErr w:type="spellEnd"/>
      <w:r w:rsidRPr="006725F0">
        <w:rPr>
          <w:rFonts w:ascii="Calibri" w:hAnsi="Calibri" w:cs="Calibri"/>
          <w:color w:val="A9B7C6"/>
        </w:rPr>
        <w:t>"</w:t>
      </w:r>
      <w:r w:rsidRPr="006725F0">
        <w:rPr>
          <w:rFonts w:ascii="Calibri" w:hAnsi="Calibri" w:cs="Calibri"/>
          <w:color w:val="A9B7C6"/>
        </w:rPr>
        <w:br/>
        <w:t>region               = "&lt;</w:t>
      </w:r>
      <w:proofErr w:type="spellStart"/>
      <w:r w:rsidRPr="006725F0">
        <w:rPr>
          <w:rFonts w:ascii="Calibri" w:hAnsi="Calibri" w:cs="Calibri"/>
          <w:color w:val="A9B7C6"/>
        </w:rPr>
        <w:t>aws_region</w:t>
      </w:r>
      <w:proofErr w:type="spellEnd"/>
      <w:r w:rsidRPr="006725F0">
        <w:rPr>
          <w:rFonts w:ascii="Calibri" w:hAnsi="Calibri" w:cs="Calibri"/>
          <w:color w:val="A9B7C6"/>
        </w:rPr>
        <w:t>&gt;"</w:t>
      </w:r>
      <w:r w:rsidRPr="006725F0">
        <w:rPr>
          <w:rFonts w:ascii="Calibri" w:hAnsi="Calibri" w:cs="Calibri"/>
          <w:color w:val="A9B7C6"/>
        </w:rPr>
        <w:br/>
        <w:t>encrypt              = true</w:t>
      </w:r>
      <w:r w:rsidRPr="006725F0">
        <w:rPr>
          <w:rFonts w:ascii="Calibri" w:hAnsi="Calibri" w:cs="Calibri"/>
          <w:color w:val="A9B7C6"/>
        </w:rPr>
        <w:br/>
      </w:r>
      <w:proofErr w:type="spellStart"/>
      <w:r w:rsidRPr="006725F0">
        <w:rPr>
          <w:rFonts w:ascii="Calibri" w:hAnsi="Calibri" w:cs="Calibri"/>
          <w:color w:val="A9B7C6"/>
        </w:rPr>
        <w:t>workspace_key_prefix</w:t>
      </w:r>
      <w:proofErr w:type="spellEnd"/>
      <w:r w:rsidRPr="006725F0">
        <w:rPr>
          <w:rFonts w:ascii="Calibri" w:hAnsi="Calibri" w:cs="Calibri"/>
          <w:color w:val="A9B7C6"/>
        </w:rPr>
        <w:t xml:space="preserve"> = "env"</w:t>
      </w:r>
      <w:r w:rsidRPr="006725F0">
        <w:rPr>
          <w:rFonts w:ascii="Calibri" w:hAnsi="Calibri" w:cs="Calibri"/>
          <w:color w:val="A9B7C6"/>
        </w:rPr>
        <w:br/>
        <w:t>##################reference example: https://dynamodb.us-east-1.amazonaws.com#################</w:t>
      </w:r>
      <w:r w:rsidRPr="006725F0">
        <w:rPr>
          <w:rFonts w:ascii="Calibri" w:hAnsi="Calibri" w:cs="Calibri"/>
          <w:color w:val="A9B7C6"/>
        </w:rPr>
        <w:br/>
      </w:r>
      <w:proofErr w:type="spellStart"/>
      <w:r w:rsidRPr="006725F0">
        <w:rPr>
          <w:rFonts w:ascii="Calibri" w:hAnsi="Calibri" w:cs="Calibri"/>
          <w:color w:val="A9B7C6"/>
        </w:rPr>
        <w:t>dynamodb_endpoint</w:t>
      </w:r>
      <w:proofErr w:type="spellEnd"/>
      <w:r w:rsidRPr="006725F0">
        <w:rPr>
          <w:rFonts w:ascii="Calibri" w:hAnsi="Calibri" w:cs="Calibri"/>
          <w:color w:val="A9B7C6"/>
        </w:rPr>
        <w:t xml:space="preserve">    = "https://dynamodb.&lt;aws_region&gt;.amazonaws.com"</w:t>
      </w:r>
      <w:r w:rsidRPr="006725F0">
        <w:rPr>
          <w:rFonts w:ascii="Calibri" w:hAnsi="Calibri" w:cs="Calibri"/>
          <w:color w:val="A9B7C6"/>
        </w:rPr>
        <w:br/>
      </w:r>
      <w:proofErr w:type="spellStart"/>
      <w:r w:rsidRPr="006725F0">
        <w:rPr>
          <w:rFonts w:ascii="Calibri" w:hAnsi="Calibri" w:cs="Calibri"/>
          <w:color w:val="A9B7C6"/>
        </w:rPr>
        <w:t>dynamodb_table</w:t>
      </w:r>
      <w:proofErr w:type="spellEnd"/>
      <w:r w:rsidRPr="006725F0">
        <w:rPr>
          <w:rFonts w:ascii="Calibri" w:hAnsi="Calibri" w:cs="Calibri"/>
          <w:color w:val="A9B7C6"/>
        </w:rPr>
        <w:t xml:space="preserve">       = "&lt;dynamodb_table_state_locking_k8s_resources&gt;"</w:t>
      </w:r>
      <w:r w:rsidRPr="006725F0">
        <w:rPr>
          <w:rFonts w:ascii="Calibri" w:hAnsi="Calibri" w:cs="Calibri"/>
          <w:color w:val="A9B7C6"/>
        </w:rPr>
        <w:br/>
      </w:r>
      <w:proofErr w:type="spellStart"/>
      <w:r w:rsidRPr="006725F0">
        <w:rPr>
          <w:rFonts w:ascii="Calibri" w:hAnsi="Calibri" w:cs="Calibri"/>
          <w:color w:val="A9B7C6"/>
        </w:rPr>
        <w:t>role_arn</w:t>
      </w:r>
      <w:proofErr w:type="spellEnd"/>
      <w:r w:rsidRPr="006725F0">
        <w:rPr>
          <w:rFonts w:ascii="Calibri" w:hAnsi="Calibri" w:cs="Calibri"/>
          <w:color w:val="A9B7C6"/>
        </w:rPr>
        <w:t xml:space="preserve">             = "&lt;</w:t>
      </w:r>
      <w:proofErr w:type="spellStart"/>
      <w:r w:rsidRPr="006725F0">
        <w:rPr>
          <w:rFonts w:ascii="Calibri" w:hAnsi="Calibri" w:cs="Calibri"/>
          <w:color w:val="A9B7C6"/>
        </w:rPr>
        <w:t>IAM_role_arn</w:t>
      </w:r>
      <w:proofErr w:type="spellEnd"/>
      <w:r w:rsidRPr="006725F0">
        <w:rPr>
          <w:rFonts w:ascii="Calibri" w:hAnsi="Calibri" w:cs="Calibri"/>
          <w:color w:val="A9B7C6"/>
        </w:rPr>
        <w:t>&gt;"</w:t>
      </w:r>
      <w:r w:rsidRPr="006725F0">
        <w:rPr>
          <w:rFonts w:ascii="Calibri" w:hAnsi="Calibri" w:cs="Calibri"/>
          <w:color w:val="A9B7C6"/>
        </w:rPr>
        <w:br/>
      </w:r>
      <w:proofErr w:type="spellStart"/>
      <w:r w:rsidRPr="006725F0">
        <w:rPr>
          <w:rFonts w:ascii="Calibri" w:hAnsi="Calibri" w:cs="Calibri"/>
          <w:color w:val="A9B7C6"/>
        </w:rPr>
        <w:t>session_name</w:t>
      </w:r>
      <w:proofErr w:type="spellEnd"/>
      <w:r w:rsidRPr="006725F0">
        <w:rPr>
          <w:rFonts w:ascii="Calibri" w:hAnsi="Calibri" w:cs="Calibri"/>
          <w:color w:val="A9B7C6"/>
        </w:rPr>
        <w:t xml:space="preserve">         = "terraform-session"</w:t>
      </w:r>
      <w:r w:rsidRPr="006725F0">
        <w:rPr>
          <w:rFonts w:ascii="Calibri" w:hAnsi="Calibri" w:cs="Calibri"/>
          <w:color w:val="A9B7C6"/>
        </w:rPr>
        <w:br/>
      </w:r>
      <w:proofErr w:type="spellStart"/>
      <w:r w:rsidRPr="006725F0">
        <w:rPr>
          <w:rFonts w:ascii="Calibri" w:hAnsi="Calibri" w:cs="Calibri"/>
          <w:color w:val="A9B7C6"/>
        </w:rPr>
        <w:t>external_id</w:t>
      </w:r>
      <w:proofErr w:type="spellEnd"/>
      <w:r w:rsidRPr="006725F0">
        <w:rPr>
          <w:rFonts w:ascii="Calibri" w:hAnsi="Calibri" w:cs="Calibri"/>
          <w:color w:val="A9B7C6"/>
        </w:rPr>
        <w:t xml:space="preserve">          = "&lt;</w:t>
      </w:r>
      <w:proofErr w:type="spellStart"/>
      <w:r w:rsidRPr="006725F0">
        <w:rPr>
          <w:rFonts w:ascii="Calibri" w:hAnsi="Calibri" w:cs="Calibri"/>
          <w:color w:val="A9B7C6"/>
        </w:rPr>
        <w:t>external_id</w:t>
      </w:r>
      <w:proofErr w:type="spellEnd"/>
      <w:r w:rsidRPr="006725F0">
        <w:rPr>
          <w:rFonts w:ascii="Calibri" w:hAnsi="Calibri" w:cs="Calibri"/>
          <w:color w:val="A9B7C6"/>
        </w:rPr>
        <w:t>&gt;" #external id setup during IAM user and role setup for access</w:t>
      </w:r>
    </w:p>
    <w:p w14:paraId="209BE31C" w14:textId="77777777" w:rsidR="00B03D41" w:rsidRPr="006725F0" w:rsidRDefault="00B03D41" w:rsidP="00B03D41">
      <w:pPr>
        <w:pStyle w:val="LO-normal1"/>
        <w:rPr>
          <w:rFonts w:ascii="Calibri" w:hAnsi="Calibri" w:cs="Calibri"/>
          <w:sz w:val="20"/>
          <w:szCs w:val="20"/>
        </w:rPr>
      </w:pPr>
    </w:p>
    <w:p w14:paraId="17646604" w14:textId="77777777" w:rsidR="00B03D41" w:rsidRPr="006725F0" w:rsidRDefault="00B03D41" w:rsidP="00FE4B9C">
      <w:pPr>
        <w:pStyle w:val="LO-normal1"/>
        <w:numPr>
          <w:ilvl w:val="0"/>
          <w:numId w:val="3"/>
        </w:numPr>
        <w:rPr>
          <w:rFonts w:ascii="Calibri" w:hAnsi="Calibri" w:cs="Calibri"/>
          <w:sz w:val="20"/>
          <w:szCs w:val="20"/>
        </w:rPr>
      </w:pPr>
      <w:r w:rsidRPr="006725F0">
        <w:rPr>
          <w:rFonts w:ascii="Calibri" w:hAnsi="Calibri" w:cs="Calibri"/>
          <w:sz w:val="20"/>
          <w:szCs w:val="20"/>
        </w:rPr>
        <w:t xml:space="preserve">Once the backend configuration is updated, there are not any other updates/input file generation required as both the pipelines will be using the common input file which was prepared and uploaded to S3 bucket part of setting up first pipeline. </w:t>
      </w:r>
    </w:p>
    <w:p w14:paraId="01AA6DD1" w14:textId="77777777" w:rsidR="00B03D41" w:rsidRPr="006725F0" w:rsidRDefault="00B03D41" w:rsidP="00FE4B9C">
      <w:pPr>
        <w:pStyle w:val="LO-normal1"/>
        <w:numPr>
          <w:ilvl w:val="0"/>
          <w:numId w:val="3"/>
        </w:numPr>
        <w:rPr>
          <w:rFonts w:ascii="Calibri" w:hAnsi="Calibri" w:cs="Calibri"/>
          <w:sz w:val="20"/>
          <w:szCs w:val="20"/>
        </w:rPr>
      </w:pPr>
      <w:r w:rsidRPr="006725F0">
        <w:rPr>
          <w:rFonts w:ascii="Calibri" w:hAnsi="Calibri" w:cs="Calibri"/>
          <w:sz w:val="20"/>
          <w:szCs w:val="20"/>
        </w:rPr>
        <w:t>Hence push the code to repository again and submit pull request to generate terraform plan</w:t>
      </w:r>
    </w:p>
    <w:p w14:paraId="02438D8C" w14:textId="77777777" w:rsidR="00B03D41" w:rsidRPr="006725F0" w:rsidRDefault="00B03D41" w:rsidP="00FE4B9C">
      <w:pPr>
        <w:pStyle w:val="LO-normal1"/>
        <w:numPr>
          <w:ilvl w:val="0"/>
          <w:numId w:val="3"/>
        </w:numPr>
        <w:rPr>
          <w:rFonts w:ascii="Calibri" w:hAnsi="Calibri" w:cs="Calibri"/>
          <w:sz w:val="20"/>
          <w:szCs w:val="20"/>
        </w:rPr>
      </w:pPr>
      <w:r w:rsidRPr="006725F0">
        <w:rPr>
          <w:rFonts w:ascii="Calibri" w:hAnsi="Calibri" w:cs="Calibri"/>
          <w:sz w:val="20"/>
          <w:szCs w:val="20"/>
        </w:rPr>
        <w:t xml:space="preserve">Further careful review submits merge request to get this second pipeline triggered this time which will provision all k8s resources. </w:t>
      </w:r>
    </w:p>
    <w:p w14:paraId="7499E430" w14:textId="77777777" w:rsidR="00B03D41" w:rsidRPr="006725F0" w:rsidRDefault="00B03D41" w:rsidP="00FE4B9C">
      <w:pPr>
        <w:pStyle w:val="LO-normal1"/>
        <w:numPr>
          <w:ilvl w:val="0"/>
          <w:numId w:val="3"/>
        </w:numPr>
        <w:rPr>
          <w:rFonts w:ascii="Calibri" w:hAnsi="Calibri" w:cs="Calibri"/>
          <w:sz w:val="20"/>
          <w:szCs w:val="20"/>
        </w:rPr>
      </w:pPr>
      <w:r w:rsidRPr="006725F0">
        <w:rPr>
          <w:rFonts w:ascii="Calibri" w:hAnsi="Calibri" w:cs="Calibri"/>
          <w:sz w:val="20"/>
          <w:szCs w:val="20"/>
        </w:rPr>
        <w:t>Please note that, this pipeline is triggered when there is a change to directory/files of the below</w:t>
      </w:r>
    </w:p>
    <w:p w14:paraId="4ED3FC58" w14:textId="77777777" w:rsidR="00B03D41" w:rsidRPr="006725F0" w:rsidRDefault="00B03D41" w:rsidP="00FE4B9C">
      <w:pPr>
        <w:pStyle w:val="LO-normal1"/>
        <w:numPr>
          <w:ilvl w:val="0"/>
          <w:numId w:val="11"/>
        </w:numPr>
        <w:rPr>
          <w:rFonts w:ascii="Calibri" w:hAnsi="Calibri" w:cs="Calibri"/>
          <w:sz w:val="20"/>
          <w:szCs w:val="20"/>
        </w:rPr>
      </w:pPr>
      <w:r w:rsidRPr="006725F0">
        <w:rPr>
          <w:rFonts w:ascii="Calibri" w:hAnsi="Calibri" w:cs="Calibri"/>
          <w:sz w:val="20"/>
          <w:szCs w:val="20"/>
        </w:rPr>
        <w:t>Aws/k8s_resources</w:t>
      </w:r>
    </w:p>
    <w:p w14:paraId="3584985B" w14:textId="77777777" w:rsidR="00B03D41" w:rsidRPr="006725F0" w:rsidRDefault="00B03D41" w:rsidP="00FE4B9C">
      <w:pPr>
        <w:pStyle w:val="LO-normal1"/>
        <w:numPr>
          <w:ilvl w:val="0"/>
          <w:numId w:val="11"/>
        </w:numPr>
        <w:rPr>
          <w:rFonts w:ascii="Calibri" w:hAnsi="Calibri" w:cs="Calibri"/>
          <w:sz w:val="20"/>
          <w:szCs w:val="20"/>
        </w:rPr>
      </w:pPr>
      <w:r w:rsidRPr="006725F0">
        <w:rPr>
          <w:rFonts w:ascii="Calibri" w:hAnsi="Calibri" w:cs="Calibri"/>
          <w:sz w:val="20"/>
          <w:szCs w:val="20"/>
        </w:rPr>
        <w:t>Aws/tf_s3_backend/k8s_resources</w:t>
      </w:r>
    </w:p>
    <w:p w14:paraId="3AD5B37A" w14:textId="77777777" w:rsidR="00B03D41" w:rsidRPr="006725F0" w:rsidRDefault="00B03D41" w:rsidP="00B03D41">
      <w:pPr>
        <w:pStyle w:val="LO-normal1"/>
        <w:rPr>
          <w:rFonts w:ascii="Calibri" w:hAnsi="Calibri" w:cs="Calibri"/>
          <w:sz w:val="20"/>
          <w:szCs w:val="20"/>
        </w:rPr>
      </w:pPr>
    </w:p>
    <w:p w14:paraId="33530FAF" w14:textId="77777777" w:rsidR="00D67F0F" w:rsidRPr="006725F0" w:rsidRDefault="00B03D41" w:rsidP="00B03D41">
      <w:pPr>
        <w:pStyle w:val="LO-normal1"/>
        <w:rPr>
          <w:rFonts w:ascii="Calibri" w:hAnsi="Calibri" w:cs="Calibri"/>
          <w:sz w:val="20"/>
          <w:szCs w:val="20"/>
        </w:rPr>
      </w:pPr>
      <w:r w:rsidRPr="006725F0">
        <w:rPr>
          <w:rFonts w:ascii="Calibri" w:hAnsi="Calibri" w:cs="Calibri"/>
          <w:sz w:val="20"/>
          <w:szCs w:val="20"/>
        </w:rPr>
        <w:t xml:space="preserve">In case this pipeline is somehow triggered before first pipeline is successful in provisioning AWS resources, this would fail as it depends on first pipeline. </w:t>
      </w:r>
    </w:p>
    <w:p w14:paraId="148D878A" w14:textId="77777777" w:rsidR="00D67F0F" w:rsidRPr="006725F0" w:rsidRDefault="00D67F0F">
      <w:pPr>
        <w:rPr>
          <w:rFonts w:ascii="Calibri" w:hAnsi="Calibri" w:cs="Calibri"/>
          <w:sz w:val="20"/>
          <w:szCs w:val="20"/>
        </w:rPr>
      </w:pPr>
      <w:r w:rsidRPr="006725F0">
        <w:rPr>
          <w:rFonts w:ascii="Calibri" w:hAnsi="Calibri" w:cs="Calibri"/>
          <w:sz w:val="20"/>
          <w:szCs w:val="20"/>
        </w:rPr>
        <w:br w:type="page"/>
      </w:r>
    </w:p>
    <w:p w14:paraId="1495803E" w14:textId="77777777" w:rsidR="00B03D41" w:rsidRPr="006725F0" w:rsidRDefault="00B03D41" w:rsidP="00B03D41">
      <w:pPr>
        <w:pStyle w:val="LO-normal1"/>
        <w:rPr>
          <w:rFonts w:ascii="Calibri" w:hAnsi="Calibri" w:cs="Calibri"/>
          <w:sz w:val="20"/>
          <w:szCs w:val="20"/>
        </w:rPr>
      </w:pPr>
    </w:p>
    <w:p w14:paraId="46658C76" w14:textId="77777777" w:rsidR="00B03D41" w:rsidRPr="006725F0" w:rsidRDefault="00B03D41" w:rsidP="00B03D41">
      <w:pPr>
        <w:pStyle w:val="LO-normal1"/>
        <w:rPr>
          <w:rFonts w:ascii="Calibri" w:hAnsi="Calibri" w:cs="Calibri"/>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B03D41" w:rsidRPr="006725F0" w14:paraId="042D088F" w14:textId="77777777" w:rsidTr="00A5699F">
        <w:tc>
          <w:tcPr>
            <w:tcW w:w="9576" w:type="dxa"/>
            <w:shd w:val="clear" w:color="auto" w:fill="auto"/>
          </w:tcPr>
          <w:p w14:paraId="40CA5EB6" w14:textId="77777777" w:rsidR="00B03D41" w:rsidRPr="006725F0" w:rsidRDefault="00B03D41" w:rsidP="00B03D41">
            <w:pPr>
              <w:pStyle w:val="LO-normal1"/>
              <w:rPr>
                <w:rFonts w:ascii="Calibri" w:hAnsi="Calibri" w:cs="Calibri"/>
                <w:sz w:val="20"/>
                <w:szCs w:val="20"/>
                <w:highlight w:val="yellow"/>
              </w:rPr>
            </w:pPr>
            <w:r w:rsidRPr="006725F0">
              <w:rPr>
                <w:rFonts w:ascii="Calibri" w:hAnsi="Calibri" w:cs="Calibri"/>
                <w:sz w:val="20"/>
                <w:szCs w:val="20"/>
                <w:highlight w:val="yellow"/>
              </w:rPr>
              <w:t>Warnings:</w:t>
            </w:r>
          </w:p>
          <w:p w14:paraId="2EA04FC6" w14:textId="77777777" w:rsidR="00B03D41" w:rsidRPr="006725F0" w:rsidRDefault="00B03D41" w:rsidP="00B03D41">
            <w:pPr>
              <w:pStyle w:val="LO-normal1"/>
              <w:rPr>
                <w:rFonts w:ascii="Calibri" w:hAnsi="Calibri" w:cs="Calibri"/>
                <w:sz w:val="20"/>
                <w:szCs w:val="20"/>
                <w:highlight w:val="yellow"/>
              </w:rPr>
            </w:pPr>
          </w:p>
          <w:p w14:paraId="572128BC" w14:textId="77777777" w:rsidR="00B03D41" w:rsidRPr="006725F0" w:rsidRDefault="00B03D41" w:rsidP="00B03D41">
            <w:pPr>
              <w:pStyle w:val="LO-normal1"/>
              <w:rPr>
                <w:rFonts w:ascii="Calibri" w:hAnsi="Calibri" w:cs="Calibri"/>
                <w:sz w:val="20"/>
                <w:szCs w:val="20"/>
                <w:highlight w:val="yellow"/>
              </w:rPr>
            </w:pPr>
            <w:r w:rsidRPr="006725F0">
              <w:rPr>
                <w:rFonts w:ascii="Calibri" w:hAnsi="Calibri" w:cs="Calibri"/>
                <w:sz w:val="20"/>
                <w:szCs w:val="20"/>
                <w:highlight w:val="yellow"/>
              </w:rPr>
              <w:t>- Value for undeclared variable</w:t>
            </w:r>
          </w:p>
          <w:p w14:paraId="2E248AEA" w14:textId="77777777" w:rsidR="00B03D41" w:rsidRPr="006725F0" w:rsidRDefault="00B03D41" w:rsidP="00B03D41">
            <w:pPr>
              <w:pStyle w:val="LO-normal1"/>
              <w:rPr>
                <w:rFonts w:ascii="Calibri" w:hAnsi="Calibri" w:cs="Calibri"/>
                <w:sz w:val="20"/>
                <w:szCs w:val="20"/>
                <w:highlight w:val="yellow"/>
              </w:rPr>
            </w:pPr>
            <w:r w:rsidRPr="006725F0">
              <w:rPr>
                <w:rFonts w:ascii="Calibri" w:hAnsi="Calibri" w:cs="Calibri"/>
                <w:sz w:val="20"/>
                <w:szCs w:val="20"/>
                <w:highlight w:val="yellow"/>
              </w:rPr>
              <w:t>- Value for undeclared variable</w:t>
            </w:r>
          </w:p>
          <w:p w14:paraId="4AF20BF3" w14:textId="77777777" w:rsidR="00B03D41" w:rsidRPr="006725F0" w:rsidRDefault="00B03D41" w:rsidP="00B03D41">
            <w:pPr>
              <w:pStyle w:val="LO-normal1"/>
              <w:rPr>
                <w:rFonts w:ascii="Calibri" w:hAnsi="Calibri" w:cs="Calibri"/>
                <w:sz w:val="20"/>
                <w:szCs w:val="20"/>
              </w:rPr>
            </w:pPr>
            <w:r w:rsidRPr="006725F0">
              <w:rPr>
                <w:rFonts w:ascii="Calibri" w:hAnsi="Calibri" w:cs="Calibri"/>
                <w:sz w:val="20"/>
                <w:szCs w:val="20"/>
                <w:highlight w:val="yellow"/>
              </w:rPr>
              <w:t>- Values for undeclared variables</w:t>
            </w:r>
          </w:p>
          <w:p w14:paraId="42C1340E" w14:textId="77777777" w:rsidR="00B03D41" w:rsidRPr="006725F0" w:rsidRDefault="00B03D41" w:rsidP="00B03D41">
            <w:pPr>
              <w:pStyle w:val="LO-normal1"/>
              <w:rPr>
                <w:rFonts w:ascii="Calibri" w:hAnsi="Calibri" w:cs="Calibri"/>
                <w:sz w:val="20"/>
                <w:szCs w:val="20"/>
              </w:rPr>
            </w:pPr>
          </w:p>
          <w:p w14:paraId="08F6E192" w14:textId="77777777" w:rsidR="00B03D41" w:rsidRPr="006725F0" w:rsidRDefault="00B03D41" w:rsidP="00B03D41">
            <w:pPr>
              <w:pStyle w:val="LO-normal1"/>
              <w:rPr>
                <w:rFonts w:ascii="Calibri" w:hAnsi="Calibri" w:cs="Calibri"/>
                <w:sz w:val="20"/>
                <w:szCs w:val="20"/>
              </w:rPr>
            </w:pPr>
            <w:r w:rsidRPr="006725F0">
              <w:rPr>
                <w:rFonts w:ascii="Calibri" w:hAnsi="Calibri" w:cs="Calibri"/>
                <w:sz w:val="20"/>
                <w:szCs w:val="20"/>
              </w:rPr>
              <w:t>To see the full warning notes, run Terraform without -compact-warnings.</w:t>
            </w:r>
          </w:p>
          <w:p w14:paraId="02384169" w14:textId="77777777" w:rsidR="00B03D41" w:rsidRPr="006725F0" w:rsidRDefault="00B03D41" w:rsidP="00B03D41">
            <w:pPr>
              <w:pStyle w:val="LO-normal1"/>
              <w:rPr>
                <w:rFonts w:ascii="Calibri" w:hAnsi="Calibri" w:cs="Calibri"/>
                <w:sz w:val="20"/>
                <w:szCs w:val="20"/>
              </w:rPr>
            </w:pPr>
          </w:p>
          <w:p w14:paraId="4332026E" w14:textId="77777777" w:rsidR="00B03D41" w:rsidRPr="006725F0" w:rsidRDefault="00B03D41" w:rsidP="00B03D41">
            <w:pPr>
              <w:pStyle w:val="LO-normal1"/>
              <w:rPr>
                <w:rFonts w:ascii="Calibri" w:hAnsi="Calibri" w:cs="Calibri"/>
                <w:sz w:val="20"/>
                <w:szCs w:val="20"/>
              </w:rPr>
            </w:pPr>
            <w:r w:rsidRPr="006725F0">
              <w:rPr>
                <w:rFonts w:ascii="Calibri" w:hAnsi="Calibri" w:cs="Calibri"/>
                <w:sz w:val="20"/>
                <w:szCs w:val="20"/>
              </w:rPr>
              <w:t>Apply complete! Resources: 19 added, 0 changed, 0 destroyed.</w:t>
            </w:r>
          </w:p>
          <w:p w14:paraId="70941306" w14:textId="77777777" w:rsidR="00B03D41" w:rsidRPr="006725F0" w:rsidRDefault="00B03D41" w:rsidP="00B03D41">
            <w:pPr>
              <w:pStyle w:val="LO-normal1"/>
              <w:rPr>
                <w:rFonts w:ascii="Calibri" w:hAnsi="Calibri" w:cs="Calibri"/>
                <w:sz w:val="20"/>
                <w:szCs w:val="20"/>
              </w:rPr>
            </w:pPr>
          </w:p>
          <w:p w14:paraId="7BAAAE95" w14:textId="77777777" w:rsidR="00B03D41" w:rsidRPr="006725F0" w:rsidRDefault="00B03D41" w:rsidP="00B03D41">
            <w:pPr>
              <w:pStyle w:val="LO-normal1"/>
              <w:rPr>
                <w:rFonts w:ascii="Calibri" w:hAnsi="Calibri" w:cs="Calibri"/>
                <w:sz w:val="20"/>
                <w:szCs w:val="20"/>
              </w:rPr>
            </w:pPr>
            <w:r w:rsidRPr="006725F0">
              <w:rPr>
                <w:rFonts w:ascii="Calibri" w:hAnsi="Calibri" w:cs="Calibri"/>
                <w:sz w:val="20"/>
                <w:szCs w:val="20"/>
              </w:rPr>
              <w:t>Outputs:</w:t>
            </w:r>
          </w:p>
          <w:p w14:paraId="5DF88F6D"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private_ca-aais-net_fqdn</w:t>
            </w:r>
            <w:proofErr w:type="spellEnd"/>
            <w:r w:rsidRPr="006725F0">
              <w:rPr>
                <w:rFonts w:ascii="Calibri" w:hAnsi="Calibri" w:cs="Calibri"/>
                <w:sz w:val="20"/>
                <w:szCs w:val="20"/>
              </w:rPr>
              <w:t xml:space="preserve"> = "ca.aais-net.aais.test.demo.aaistrail.com"</w:t>
            </w:r>
          </w:p>
          <w:p w14:paraId="23A327D5"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private_ca-ordererorg-net_fqdn</w:t>
            </w:r>
            <w:proofErr w:type="spellEnd"/>
            <w:r w:rsidRPr="006725F0">
              <w:rPr>
                <w:rFonts w:ascii="Calibri" w:hAnsi="Calibri" w:cs="Calibri"/>
                <w:sz w:val="20"/>
                <w:szCs w:val="20"/>
              </w:rPr>
              <w:t xml:space="preserve"> = "ca.ordererorg-net.ordererorg.test.demo.aaistrail.com"</w:t>
            </w:r>
          </w:p>
          <w:p w14:paraId="453BEB0C"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private_common_fqdn</w:t>
            </w:r>
            <w:proofErr w:type="spellEnd"/>
            <w:r w:rsidRPr="006725F0">
              <w:rPr>
                <w:rFonts w:ascii="Calibri" w:hAnsi="Calibri" w:cs="Calibri"/>
                <w:sz w:val="20"/>
                <w:szCs w:val="20"/>
              </w:rPr>
              <w:t xml:space="preserve"> = "*.aais-net.aais.test.demo.aaistrail.com"</w:t>
            </w:r>
          </w:p>
          <w:p w14:paraId="26B50EF1"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private_data_call_service_fqdn</w:t>
            </w:r>
            <w:proofErr w:type="spellEnd"/>
            <w:r w:rsidRPr="006725F0">
              <w:rPr>
                <w:rFonts w:ascii="Calibri" w:hAnsi="Calibri" w:cs="Calibri"/>
                <w:sz w:val="20"/>
                <w:szCs w:val="20"/>
              </w:rPr>
              <w:t xml:space="preserve"> = "data-call-app-service.test.demo.internal.aaistrail.com"</w:t>
            </w:r>
          </w:p>
          <w:p w14:paraId="0B0AF664"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private_insurance_manager_service_fqdn</w:t>
            </w:r>
            <w:proofErr w:type="spellEnd"/>
            <w:r w:rsidRPr="006725F0">
              <w:rPr>
                <w:rFonts w:ascii="Calibri" w:hAnsi="Calibri" w:cs="Calibri"/>
                <w:sz w:val="20"/>
                <w:szCs w:val="20"/>
              </w:rPr>
              <w:t xml:space="preserve"> = "insurance-data-manager-service.test.demo.internal.aaistrail.com"</w:t>
            </w:r>
          </w:p>
          <w:p w14:paraId="3E9B0EB4"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private_ordererorg_fqdn</w:t>
            </w:r>
            <w:proofErr w:type="spellEnd"/>
            <w:r w:rsidRPr="006725F0">
              <w:rPr>
                <w:rFonts w:ascii="Calibri" w:hAnsi="Calibri" w:cs="Calibri"/>
                <w:sz w:val="20"/>
                <w:szCs w:val="20"/>
              </w:rPr>
              <w:t xml:space="preserve"> = "*.ordererorg.test.demo.aaistrail.com"</w:t>
            </w:r>
          </w:p>
          <w:p w14:paraId="5D8FE7F4"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private_vault_fqdn</w:t>
            </w:r>
            <w:proofErr w:type="spellEnd"/>
            <w:r w:rsidRPr="006725F0">
              <w:rPr>
                <w:rFonts w:ascii="Calibri" w:hAnsi="Calibri" w:cs="Calibri"/>
                <w:sz w:val="20"/>
                <w:szCs w:val="20"/>
              </w:rPr>
              <w:t xml:space="preserve"> = "vault.test.demo.internal.aaistrail.com"</w:t>
            </w:r>
          </w:p>
          <w:p w14:paraId="74C2704D"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public_app_ui_url</w:t>
            </w:r>
            <w:proofErr w:type="spellEnd"/>
            <w:r w:rsidRPr="006725F0">
              <w:rPr>
                <w:rFonts w:ascii="Calibri" w:hAnsi="Calibri" w:cs="Calibri"/>
                <w:sz w:val="20"/>
                <w:szCs w:val="20"/>
              </w:rPr>
              <w:t xml:space="preserve"> = "openidl.test.demo.aaistrail.com"</w:t>
            </w:r>
          </w:p>
          <w:p w14:paraId="625B330E"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public_common_fqdn</w:t>
            </w:r>
            <w:proofErr w:type="spellEnd"/>
            <w:r w:rsidRPr="006725F0">
              <w:rPr>
                <w:rFonts w:ascii="Calibri" w:hAnsi="Calibri" w:cs="Calibri"/>
                <w:sz w:val="20"/>
                <w:szCs w:val="20"/>
              </w:rPr>
              <w:t xml:space="preserve"> = "*.aais-net.aais.test.demo.aaistrail.com"</w:t>
            </w:r>
          </w:p>
          <w:p w14:paraId="5FC28E4E"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public_data_call_service_fqdn</w:t>
            </w:r>
            <w:proofErr w:type="spellEnd"/>
            <w:r w:rsidRPr="006725F0">
              <w:rPr>
                <w:rFonts w:ascii="Calibri" w:hAnsi="Calibri" w:cs="Calibri"/>
                <w:sz w:val="20"/>
                <w:szCs w:val="20"/>
              </w:rPr>
              <w:t xml:space="preserve"> = "data-call-app-service.test.demo.aaistrail.com"</w:t>
            </w:r>
          </w:p>
          <w:p w14:paraId="45DA2798"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public_insurance_manager_service_fqdn</w:t>
            </w:r>
            <w:proofErr w:type="spellEnd"/>
            <w:r w:rsidRPr="006725F0">
              <w:rPr>
                <w:rFonts w:ascii="Calibri" w:hAnsi="Calibri" w:cs="Calibri"/>
                <w:sz w:val="20"/>
                <w:szCs w:val="20"/>
              </w:rPr>
              <w:t xml:space="preserve"> = "insurance-data-manager-service.test.demo.aaistrail.com"</w:t>
            </w:r>
          </w:p>
          <w:p w14:paraId="5D2DC337"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public_ordererog_fqdn</w:t>
            </w:r>
            <w:proofErr w:type="spellEnd"/>
            <w:r w:rsidRPr="006725F0">
              <w:rPr>
                <w:rFonts w:ascii="Calibri" w:hAnsi="Calibri" w:cs="Calibri"/>
                <w:sz w:val="20"/>
                <w:szCs w:val="20"/>
              </w:rPr>
              <w:t xml:space="preserve"> = "*.ordererorg.test.demo.aaistrail.com"</w:t>
            </w:r>
          </w:p>
          <w:p w14:paraId="3FA6FC62"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public_utilities_service_fqdn</w:t>
            </w:r>
            <w:proofErr w:type="spellEnd"/>
            <w:r w:rsidRPr="006725F0">
              <w:rPr>
                <w:rFonts w:ascii="Calibri" w:hAnsi="Calibri" w:cs="Calibri"/>
                <w:sz w:val="20"/>
                <w:szCs w:val="20"/>
              </w:rPr>
              <w:t xml:space="preserve"> = "utilities-service.test.demo.aaistrail.com"</w:t>
            </w:r>
          </w:p>
        </w:tc>
      </w:tr>
    </w:tbl>
    <w:p w14:paraId="4EADF7F7" w14:textId="77777777" w:rsidR="00B03D41" w:rsidRPr="006725F0" w:rsidRDefault="00B03D41" w:rsidP="00B03D41">
      <w:pPr>
        <w:pStyle w:val="LO-normal1"/>
        <w:rPr>
          <w:rFonts w:ascii="Calibri" w:hAnsi="Calibri" w:cs="Calibri"/>
          <w:sz w:val="20"/>
          <w:szCs w:val="20"/>
        </w:rPr>
      </w:pPr>
    </w:p>
    <w:p w14:paraId="030EAA68" w14:textId="77777777" w:rsidR="00B03D41" w:rsidRPr="006725F0" w:rsidRDefault="00B03D41" w:rsidP="00B03D41">
      <w:pPr>
        <w:pStyle w:val="LO-normal1"/>
        <w:rPr>
          <w:rFonts w:ascii="Calibri" w:hAnsi="Calibri" w:cs="Calibri"/>
          <w:sz w:val="20"/>
          <w:szCs w:val="20"/>
        </w:rPr>
      </w:pPr>
      <w:r w:rsidRPr="006725F0">
        <w:rPr>
          <w:rFonts w:ascii="Calibri" w:hAnsi="Calibri" w:cs="Calibri"/>
          <w:sz w:val="20"/>
          <w:szCs w:val="20"/>
          <w:highlight w:val="yellow"/>
        </w:rPr>
        <w:t xml:space="preserve">The warnings could be softly ignored as this is because both the pipeline using the same terraform input file and these are because the second pipeline use only subset of data from the input file. </w:t>
      </w:r>
      <w:r w:rsidR="00174C4B" w:rsidRPr="006725F0">
        <w:rPr>
          <w:rFonts w:ascii="Calibri" w:hAnsi="Calibri" w:cs="Calibri"/>
          <w:sz w:val="20"/>
          <w:szCs w:val="20"/>
          <w:highlight w:val="yellow"/>
        </w:rPr>
        <w:t>Hence,</w:t>
      </w:r>
      <w:r w:rsidRPr="006725F0">
        <w:rPr>
          <w:rFonts w:ascii="Calibri" w:hAnsi="Calibri" w:cs="Calibri"/>
          <w:sz w:val="20"/>
          <w:szCs w:val="20"/>
          <w:highlight w:val="yellow"/>
        </w:rPr>
        <w:t xml:space="preserve"> they are safe to ignore.</w:t>
      </w:r>
      <w:r w:rsidRPr="006725F0">
        <w:rPr>
          <w:rFonts w:ascii="Calibri" w:hAnsi="Calibri" w:cs="Calibri"/>
          <w:sz w:val="20"/>
          <w:szCs w:val="20"/>
        </w:rPr>
        <w:t xml:space="preserve"> </w:t>
      </w:r>
    </w:p>
    <w:p w14:paraId="64AC0BEE" w14:textId="77777777" w:rsidR="00B03D41" w:rsidRPr="006725F0" w:rsidRDefault="00B03D41" w:rsidP="00B03D41">
      <w:pPr>
        <w:pStyle w:val="LO-normal1"/>
        <w:rPr>
          <w:rFonts w:ascii="Calibri" w:hAnsi="Calibri" w:cs="Calibri"/>
          <w:sz w:val="20"/>
          <w:szCs w:val="20"/>
        </w:rPr>
      </w:pPr>
    </w:p>
    <w:p w14:paraId="3752937D" w14:textId="77777777" w:rsidR="00B03D41" w:rsidRPr="006725F0" w:rsidRDefault="00B03D41" w:rsidP="00B03D41">
      <w:pPr>
        <w:pStyle w:val="LO-normal1"/>
        <w:rPr>
          <w:rFonts w:ascii="Calibri" w:hAnsi="Calibri" w:cs="Calibri"/>
          <w:sz w:val="20"/>
          <w:szCs w:val="20"/>
        </w:rPr>
      </w:pPr>
      <w:r w:rsidRPr="006725F0">
        <w:rPr>
          <w:rFonts w:ascii="Calibri" w:hAnsi="Calibri" w:cs="Calibri"/>
          <w:sz w:val="20"/>
          <w:szCs w:val="20"/>
        </w:rPr>
        <w:t xml:space="preserve">Finally note down the outputs of first pipeline and second pipeline as they are further required in setting up the environment. </w:t>
      </w:r>
    </w:p>
    <w:p w14:paraId="75F0EDB6" w14:textId="77777777" w:rsidR="00174C4B" w:rsidRPr="006725F0" w:rsidRDefault="00174C4B" w:rsidP="00B03D41">
      <w:pPr>
        <w:pStyle w:val="LO-normal1"/>
        <w:rPr>
          <w:rFonts w:ascii="Calibri" w:hAnsi="Calibri" w:cs="Calibri"/>
          <w:sz w:val="20"/>
          <w:szCs w:val="20"/>
        </w:rPr>
      </w:pPr>
    </w:p>
    <w:p w14:paraId="36DC4E03" w14:textId="77777777" w:rsidR="008A4B5C" w:rsidRPr="006725F0" w:rsidRDefault="008A4B5C">
      <w:pPr>
        <w:rPr>
          <w:rFonts w:ascii="Calibri" w:hAnsi="Calibri" w:cs="Calibri"/>
          <w:color w:val="2F5496"/>
          <w:sz w:val="26"/>
          <w:szCs w:val="26"/>
          <w:lang w:val="en-MY"/>
        </w:rPr>
      </w:pPr>
      <w:r w:rsidRPr="006725F0">
        <w:rPr>
          <w:rFonts w:ascii="Calibri" w:hAnsi="Calibri" w:cs="Calibri"/>
          <w:color w:val="2F5496"/>
          <w:sz w:val="26"/>
          <w:szCs w:val="26"/>
          <w:lang w:val="en-MY"/>
        </w:rPr>
        <w:br w:type="page"/>
      </w:r>
    </w:p>
    <w:p w14:paraId="3CA99C56" w14:textId="77777777" w:rsidR="00174C4B" w:rsidRPr="006725F0" w:rsidRDefault="00174C4B" w:rsidP="00176E31">
      <w:pPr>
        <w:pStyle w:val="Heading2"/>
        <w:rPr>
          <w:rFonts w:ascii="Calibri" w:eastAsia="Times New Roman" w:hAnsi="Calibri" w:cs="Calibri"/>
          <w:color w:val="2F5496"/>
          <w:sz w:val="26"/>
          <w:szCs w:val="26"/>
          <w:lang w:val="en-MY" w:eastAsia="en-US" w:bidi="ar-SA"/>
        </w:rPr>
      </w:pPr>
      <w:bookmarkStart w:id="50" w:name="_Toc86222659"/>
      <w:bookmarkStart w:id="51" w:name="_Toc86913748"/>
      <w:r w:rsidRPr="006725F0">
        <w:rPr>
          <w:rFonts w:ascii="Calibri" w:eastAsia="Times New Roman" w:hAnsi="Calibri" w:cs="Calibri"/>
          <w:color w:val="2F5496"/>
          <w:sz w:val="26"/>
          <w:szCs w:val="26"/>
          <w:lang w:val="en-MY" w:eastAsia="en-US" w:bidi="ar-SA"/>
        </w:rPr>
        <w:lastRenderedPageBreak/>
        <w:t>Disable access keys and setup new access keys</w:t>
      </w:r>
      <w:bookmarkEnd w:id="50"/>
      <w:bookmarkEnd w:id="51"/>
    </w:p>
    <w:p w14:paraId="51DF6183" w14:textId="77777777" w:rsidR="00E506FD" w:rsidRPr="006725F0" w:rsidRDefault="00E506FD" w:rsidP="00E506FD">
      <w:pPr>
        <w:pStyle w:val="LO-normal1"/>
        <w:rPr>
          <w:rFonts w:ascii="Calibri" w:hAnsi="Calibri" w:cs="Calibri"/>
          <w:lang w:val="en-MY" w:eastAsia="en-US" w:bidi="ar-SA"/>
        </w:rPr>
      </w:pPr>
    </w:p>
    <w:p w14:paraId="01ACC95E" w14:textId="3B470F35" w:rsidR="00174C4B" w:rsidRPr="006725F0" w:rsidRDefault="00174C4B" w:rsidP="00174C4B">
      <w:pPr>
        <w:pStyle w:val="LO-normal1"/>
        <w:rPr>
          <w:rFonts w:ascii="Calibri" w:hAnsi="Calibri" w:cs="Calibri"/>
          <w:lang w:val="en-MY" w:eastAsia="en-US" w:bidi="ar-SA"/>
        </w:rPr>
      </w:pPr>
      <w:r w:rsidRPr="006725F0">
        <w:rPr>
          <w:rFonts w:ascii="Calibri" w:hAnsi="Calibri" w:cs="Calibri"/>
          <w:lang w:val="en-MY" w:eastAsia="en-US" w:bidi="ar-SA"/>
        </w:rPr>
        <w:t xml:space="preserve">The terraform pipeline provisions </w:t>
      </w:r>
      <w:r w:rsidR="004429F4">
        <w:rPr>
          <w:rFonts w:ascii="Calibri" w:hAnsi="Calibri" w:cs="Calibri"/>
          <w:lang w:val="en-MY" w:eastAsia="en-US" w:bidi="ar-SA"/>
        </w:rPr>
        <w:t>three</w:t>
      </w:r>
      <w:r w:rsidRPr="006725F0">
        <w:rPr>
          <w:rFonts w:ascii="Calibri" w:hAnsi="Calibri" w:cs="Calibri"/>
          <w:lang w:val="en-MY" w:eastAsia="en-US" w:bidi="ar-SA"/>
        </w:rPr>
        <w:t xml:space="preserve"> vital AWS IAM user resources. As this is provisioned part of terraform these </w:t>
      </w:r>
      <w:r w:rsidR="00B45209" w:rsidRPr="006725F0">
        <w:rPr>
          <w:rFonts w:ascii="Calibri" w:hAnsi="Calibri" w:cs="Calibri"/>
          <w:lang w:val="en-MY" w:eastAsia="en-US" w:bidi="ar-SA"/>
        </w:rPr>
        <w:t xml:space="preserve">user access and secret keys are in terraform state file. </w:t>
      </w:r>
    </w:p>
    <w:p w14:paraId="5CB5C867" w14:textId="77777777" w:rsidR="005A2DE0" w:rsidRPr="006725F0" w:rsidRDefault="005A2DE0" w:rsidP="00174C4B">
      <w:pPr>
        <w:pStyle w:val="LO-normal1"/>
        <w:rPr>
          <w:rFonts w:ascii="Calibri" w:hAnsi="Calibri" w:cs="Calibri"/>
          <w:lang w:val="en-MY" w:eastAsia="en-US" w:bidi="ar-SA"/>
        </w:rPr>
      </w:pPr>
    </w:p>
    <w:p w14:paraId="44D60C89" w14:textId="77777777" w:rsidR="005A2DE0" w:rsidRPr="006725F0" w:rsidRDefault="005A2DE0" w:rsidP="00174C4B">
      <w:pPr>
        <w:pStyle w:val="LO-normal1"/>
        <w:rPr>
          <w:rFonts w:ascii="Calibri" w:hAnsi="Calibri" w:cs="Calibri"/>
          <w:lang w:val="en-MY" w:eastAsia="en-US" w:bidi="ar-SA"/>
        </w:rPr>
      </w:pPr>
      <w:r w:rsidRPr="006725F0">
        <w:rPr>
          <w:rFonts w:ascii="Calibri" w:hAnsi="Calibri" w:cs="Calibri"/>
          <w:lang w:val="en-MY" w:eastAsia="en-US" w:bidi="ar-SA"/>
        </w:rPr>
        <w:t xml:space="preserve">The initial provisioned access keys and secret keys should not be used, and it should be removed. Further create new access keys and secret keys for these users and use them. </w:t>
      </w:r>
    </w:p>
    <w:p w14:paraId="6EBBBC31" w14:textId="77777777" w:rsidR="003C16E3" w:rsidRDefault="003C16E3" w:rsidP="00174C4B">
      <w:pPr>
        <w:pStyle w:val="LO-normal1"/>
        <w:rPr>
          <w:rFonts w:ascii="Calibri" w:hAnsi="Calibri" w:cs="Calibri"/>
          <w:lang w:val="en-MY" w:eastAsia="en-US" w:bidi="ar-SA"/>
        </w:rPr>
      </w:pPr>
    </w:p>
    <w:p w14:paraId="332F8822" w14:textId="77777777" w:rsidR="003C16E3" w:rsidRPr="006725F0" w:rsidRDefault="003C16E3" w:rsidP="00174C4B">
      <w:pPr>
        <w:pStyle w:val="LO-normal1"/>
        <w:rPr>
          <w:rFonts w:ascii="Calibri" w:hAnsi="Calibri" w:cs="Calibri"/>
          <w:lang w:val="en-MY" w:eastAsia="en-US" w:bidi="ar-SA"/>
        </w:rPr>
      </w:pPr>
      <w:r>
        <w:rPr>
          <w:rFonts w:ascii="Calibri" w:hAnsi="Calibri" w:cs="Calibri"/>
          <w:lang w:val="en-MY" w:eastAsia="en-US" w:bidi="ar-SA"/>
        </w:rPr>
        <w:t>NOTE: The name of the user has the first part truncated</w:t>
      </w:r>
      <w:r w:rsidR="001A2DD4">
        <w:rPr>
          <w:rFonts w:ascii="Calibri" w:hAnsi="Calibri" w:cs="Calibri"/>
          <w:lang w:val="en-MY" w:eastAsia="en-US" w:bidi="ar-SA"/>
        </w:rPr>
        <w:t xml:space="preserve"> fro</w:t>
      </w:r>
      <w:r w:rsidR="00B56047">
        <w:rPr>
          <w:rFonts w:ascii="Calibri" w:hAnsi="Calibri" w:cs="Calibri"/>
          <w:lang w:val="en-MY" w:eastAsia="en-US" w:bidi="ar-SA"/>
        </w:rPr>
        <w:t xml:space="preserve">m the </w:t>
      </w:r>
      <w:proofErr w:type="spellStart"/>
      <w:r w:rsidR="00B56047">
        <w:rPr>
          <w:rFonts w:ascii="Calibri" w:hAnsi="Calibri" w:cs="Calibri"/>
          <w:lang w:val="en-MY" w:eastAsia="en-US" w:bidi="ar-SA"/>
        </w:rPr>
        <w:t>org_name</w:t>
      </w:r>
      <w:proofErr w:type="spellEnd"/>
      <w:r>
        <w:rPr>
          <w:rFonts w:ascii="Calibri" w:hAnsi="Calibri" w:cs="Calibri"/>
          <w:lang w:val="en-MY" w:eastAsia="en-US" w:bidi="ar-SA"/>
        </w:rPr>
        <w:t>.  That is “carrier” becomes “</w:t>
      </w:r>
      <w:proofErr w:type="spellStart"/>
      <w:r>
        <w:rPr>
          <w:rFonts w:ascii="Calibri" w:hAnsi="Calibri" w:cs="Calibri"/>
          <w:lang w:val="en-MY" w:eastAsia="en-US" w:bidi="ar-SA"/>
        </w:rPr>
        <w:t>carr</w:t>
      </w:r>
      <w:proofErr w:type="spellEnd"/>
      <w:r>
        <w:rPr>
          <w:rFonts w:ascii="Calibri" w:hAnsi="Calibri" w:cs="Calibri"/>
          <w:lang w:val="en-MY" w:eastAsia="en-US" w:bidi="ar-SA"/>
        </w:rPr>
        <w:t>-dev-</w:t>
      </w:r>
      <w:proofErr w:type="spellStart"/>
      <w:r>
        <w:rPr>
          <w:rFonts w:ascii="Calibri" w:hAnsi="Calibri" w:cs="Calibri"/>
          <w:lang w:val="en-MY" w:eastAsia="en-US" w:bidi="ar-SA"/>
        </w:rPr>
        <w:t>baf</w:t>
      </w:r>
      <w:proofErr w:type="spellEnd"/>
      <w:r>
        <w:rPr>
          <w:rFonts w:ascii="Calibri" w:hAnsi="Calibri" w:cs="Calibri"/>
          <w:lang w:val="en-MY" w:eastAsia="en-US" w:bidi="ar-SA"/>
        </w:rPr>
        <w:t>-automation” which could cause a problem during testing if creating more than one carrier.</w:t>
      </w:r>
    </w:p>
    <w:p w14:paraId="41863C38" w14:textId="77777777" w:rsidR="005D4D2B" w:rsidRPr="006725F0" w:rsidRDefault="005D4D2B" w:rsidP="00174C4B">
      <w:pPr>
        <w:pStyle w:val="LO-normal1"/>
        <w:rPr>
          <w:rFonts w:ascii="Calibri" w:hAnsi="Calibri" w:cs="Calibri"/>
          <w:lang w:val="en-MY" w:eastAsia="en-US" w:bidi="ar-SA"/>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4173"/>
        <w:gridCol w:w="3387"/>
      </w:tblGrid>
      <w:tr w:rsidR="005D4D2B" w:rsidRPr="006725F0" w14:paraId="489D241A" w14:textId="77777777" w:rsidTr="00361DE9">
        <w:tc>
          <w:tcPr>
            <w:tcW w:w="2065" w:type="dxa"/>
            <w:shd w:val="clear" w:color="auto" w:fill="E7E6E6"/>
          </w:tcPr>
          <w:p w14:paraId="55C10F34" w14:textId="77777777" w:rsidR="005D4D2B" w:rsidRPr="006725F0" w:rsidRDefault="005D4D2B" w:rsidP="00361DE9">
            <w:pPr>
              <w:pStyle w:val="LO-normal1"/>
              <w:jc w:val="center"/>
              <w:rPr>
                <w:rFonts w:ascii="Calibri" w:hAnsi="Calibri" w:cs="Calibri"/>
                <w:b/>
                <w:bCs/>
                <w:lang w:val="en-MY" w:eastAsia="en-US" w:bidi="ar-SA"/>
              </w:rPr>
            </w:pPr>
            <w:r w:rsidRPr="006725F0">
              <w:rPr>
                <w:rFonts w:ascii="Calibri" w:eastAsia="Times New Roman" w:hAnsi="Calibri" w:cs="Calibri"/>
                <w:b/>
                <w:bCs/>
                <w:color w:val="000000"/>
                <w:sz w:val="20"/>
                <w:szCs w:val="20"/>
                <w:lang w:val="en-MY" w:eastAsia="en-US" w:bidi="ar-SA"/>
              </w:rPr>
              <w:t>Purpose and Name</w:t>
            </w:r>
          </w:p>
        </w:tc>
        <w:tc>
          <w:tcPr>
            <w:tcW w:w="4173" w:type="dxa"/>
            <w:shd w:val="clear" w:color="auto" w:fill="E7E6E6"/>
          </w:tcPr>
          <w:p w14:paraId="6A711614" w14:textId="77777777" w:rsidR="005D4D2B" w:rsidRPr="006725F0" w:rsidRDefault="005D4D2B" w:rsidP="00361DE9">
            <w:pPr>
              <w:pStyle w:val="LO-normal1"/>
              <w:jc w:val="center"/>
              <w:rPr>
                <w:rFonts w:ascii="Calibri" w:hAnsi="Calibri" w:cs="Calibri"/>
                <w:b/>
                <w:bCs/>
                <w:lang w:val="en-MY" w:eastAsia="en-US" w:bidi="ar-SA"/>
              </w:rPr>
            </w:pPr>
            <w:r w:rsidRPr="006725F0">
              <w:rPr>
                <w:rFonts w:ascii="Calibri" w:eastAsia="Times New Roman" w:hAnsi="Calibri" w:cs="Calibri"/>
                <w:b/>
                <w:bCs/>
                <w:color w:val="000000"/>
                <w:sz w:val="20"/>
                <w:szCs w:val="20"/>
                <w:lang w:val="en-MY" w:eastAsia="en-US" w:bidi="ar-SA"/>
              </w:rPr>
              <w:t>IAM Username</w:t>
            </w:r>
          </w:p>
        </w:tc>
        <w:tc>
          <w:tcPr>
            <w:tcW w:w="3387" w:type="dxa"/>
            <w:shd w:val="clear" w:color="auto" w:fill="E7E6E6"/>
          </w:tcPr>
          <w:p w14:paraId="0F68F574" w14:textId="77777777" w:rsidR="005D4D2B" w:rsidRPr="006725F0" w:rsidRDefault="005D4D2B" w:rsidP="00361DE9">
            <w:pPr>
              <w:pStyle w:val="LO-normal1"/>
              <w:jc w:val="center"/>
              <w:rPr>
                <w:rFonts w:ascii="Calibri" w:hAnsi="Calibri" w:cs="Calibri"/>
                <w:b/>
                <w:bCs/>
                <w:lang w:val="en-MY" w:eastAsia="en-US" w:bidi="ar-SA"/>
              </w:rPr>
            </w:pPr>
            <w:r w:rsidRPr="006725F0">
              <w:rPr>
                <w:rFonts w:ascii="Calibri" w:eastAsia="Times New Roman" w:hAnsi="Calibri" w:cs="Calibri"/>
                <w:b/>
                <w:bCs/>
                <w:color w:val="000000"/>
                <w:sz w:val="20"/>
                <w:szCs w:val="20"/>
                <w:lang w:val="en-MY" w:eastAsia="en-US" w:bidi="ar-SA"/>
              </w:rPr>
              <w:t>Description</w:t>
            </w:r>
          </w:p>
        </w:tc>
      </w:tr>
      <w:tr w:rsidR="005D4D2B" w:rsidRPr="006725F0" w14:paraId="58B0F870" w14:textId="77777777" w:rsidTr="00361DE9">
        <w:tc>
          <w:tcPr>
            <w:tcW w:w="2065" w:type="dxa"/>
            <w:shd w:val="clear" w:color="auto" w:fill="auto"/>
          </w:tcPr>
          <w:p w14:paraId="4F7EE5CA" w14:textId="77777777" w:rsidR="005D4D2B" w:rsidRPr="006725F0" w:rsidRDefault="005D4D2B" w:rsidP="00361DE9">
            <w:pPr>
              <w:pStyle w:val="LO-normal1"/>
              <w:rPr>
                <w:rFonts w:ascii="Calibri" w:hAnsi="Calibri" w:cs="Calibri"/>
                <w:sz w:val="20"/>
                <w:szCs w:val="20"/>
                <w:lang w:val="en-MY" w:eastAsia="en-US" w:bidi="ar-SA"/>
              </w:rPr>
            </w:pPr>
            <w:r w:rsidRPr="006725F0">
              <w:rPr>
                <w:rFonts w:ascii="Calibri" w:eastAsia="Times New Roman" w:hAnsi="Calibri" w:cs="Calibri"/>
                <w:color w:val="000000"/>
                <w:sz w:val="20"/>
                <w:szCs w:val="20"/>
                <w:lang w:val="en-MY" w:eastAsia="en-US" w:bidi="ar-SA"/>
              </w:rPr>
              <w:t>BAF Automation</w:t>
            </w:r>
          </w:p>
        </w:tc>
        <w:tc>
          <w:tcPr>
            <w:tcW w:w="4173" w:type="dxa"/>
            <w:shd w:val="clear" w:color="auto" w:fill="auto"/>
          </w:tcPr>
          <w:p w14:paraId="5242693F" w14:textId="77777777" w:rsidR="005D4D2B" w:rsidRPr="00303CAD" w:rsidRDefault="005D4D2B" w:rsidP="00303CAD">
            <w:pPr>
              <w:pStyle w:val="LO-normal1"/>
              <w:rPr>
                <w:rFonts w:ascii="Calibri" w:hAnsi="Calibri" w:cs="Calibri"/>
                <w:lang w:val="en-MY" w:eastAsia="en-US" w:bidi="ar-SA"/>
              </w:rPr>
            </w:pPr>
            <w:bookmarkStart w:id="52" w:name="_Toc85393302"/>
            <w:r w:rsidRPr="00303CAD">
              <w:rPr>
                <w:rFonts w:ascii="Calibri" w:hAnsi="Calibri" w:cs="Calibri"/>
                <w:lang w:val="en-MY" w:eastAsia="en-US" w:bidi="ar-SA"/>
              </w:rPr>
              <w:t>&lt;</w:t>
            </w:r>
            <w:proofErr w:type="spellStart"/>
            <w:r w:rsidRPr="00303CAD">
              <w:rPr>
                <w:rFonts w:ascii="Calibri" w:hAnsi="Calibri" w:cs="Calibri"/>
                <w:lang w:val="en-MY" w:eastAsia="en-US" w:bidi="ar-SA"/>
              </w:rPr>
              <w:t>orgname</w:t>
            </w:r>
            <w:proofErr w:type="spellEnd"/>
            <w:r w:rsidRPr="00303CAD">
              <w:rPr>
                <w:rFonts w:ascii="Calibri" w:hAnsi="Calibri" w:cs="Calibri"/>
                <w:lang w:val="en-MY" w:eastAsia="en-US" w:bidi="ar-SA"/>
              </w:rPr>
              <w:t>&gt;-&lt;</w:t>
            </w:r>
            <w:proofErr w:type="spellStart"/>
            <w:r w:rsidRPr="00303CAD">
              <w:rPr>
                <w:rFonts w:ascii="Calibri" w:hAnsi="Calibri" w:cs="Calibri"/>
                <w:lang w:val="en-MY" w:eastAsia="en-US" w:bidi="ar-SA"/>
              </w:rPr>
              <w:t>envtype</w:t>
            </w:r>
            <w:proofErr w:type="spellEnd"/>
            <w:r w:rsidRPr="00303CAD">
              <w:rPr>
                <w:rFonts w:ascii="Calibri" w:hAnsi="Calibri" w:cs="Calibri"/>
                <w:lang w:val="en-MY" w:eastAsia="en-US" w:bidi="ar-SA"/>
              </w:rPr>
              <w:t>&gt;-</w:t>
            </w:r>
            <w:proofErr w:type="spellStart"/>
            <w:r w:rsidRPr="00303CAD">
              <w:rPr>
                <w:rFonts w:ascii="Calibri" w:hAnsi="Calibri" w:cs="Calibri"/>
                <w:lang w:val="en-MY" w:eastAsia="en-US" w:bidi="ar-SA"/>
              </w:rPr>
              <w:t>baf</w:t>
            </w:r>
            <w:proofErr w:type="spellEnd"/>
            <w:r w:rsidRPr="00303CAD">
              <w:rPr>
                <w:rFonts w:ascii="Calibri" w:hAnsi="Calibri" w:cs="Calibri"/>
                <w:lang w:val="en-MY" w:eastAsia="en-US" w:bidi="ar-SA"/>
              </w:rPr>
              <w:t>-automation</w:t>
            </w:r>
            <w:bookmarkEnd w:id="52"/>
          </w:p>
          <w:p w14:paraId="58CC812F" w14:textId="77777777" w:rsidR="005D4D2B" w:rsidRPr="00303CAD" w:rsidRDefault="005D4D2B" w:rsidP="00361DE9">
            <w:pPr>
              <w:pStyle w:val="LO-normal1"/>
              <w:rPr>
                <w:rFonts w:ascii="Calibri" w:hAnsi="Calibri" w:cs="Calibri"/>
                <w:lang w:val="en-MY" w:eastAsia="en-US" w:bidi="ar-SA"/>
              </w:rPr>
            </w:pPr>
            <w:r w:rsidRPr="00303CAD">
              <w:rPr>
                <w:rFonts w:ascii="Calibri" w:hAnsi="Calibri" w:cs="Calibri"/>
                <w:lang w:val="en-MY" w:eastAsia="en-US" w:bidi="ar-SA"/>
              </w:rPr>
              <w:t xml:space="preserve">Example: </w:t>
            </w:r>
            <w:proofErr w:type="spellStart"/>
            <w:r w:rsidRPr="00303CAD">
              <w:rPr>
                <w:rFonts w:ascii="Calibri" w:hAnsi="Calibri" w:cs="Calibri"/>
                <w:lang w:val="en-MY" w:eastAsia="en-US" w:bidi="ar-SA"/>
              </w:rPr>
              <w:t>aais</w:t>
            </w:r>
            <w:proofErr w:type="spellEnd"/>
            <w:r w:rsidRPr="00303CAD">
              <w:rPr>
                <w:rFonts w:ascii="Calibri" w:hAnsi="Calibri" w:cs="Calibri"/>
                <w:lang w:val="en-MY" w:eastAsia="en-US" w:bidi="ar-SA"/>
              </w:rPr>
              <w:t>-dev-</w:t>
            </w:r>
            <w:proofErr w:type="spellStart"/>
            <w:r w:rsidRPr="00303CAD">
              <w:rPr>
                <w:rFonts w:ascii="Calibri" w:hAnsi="Calibri" w:cs="Calibri"/>
                <w:lang w:val="en-MY" w:eastAsia="en-US" w:bidi="ar-SA"/>
              </w:rPr>
              <w:t>baf</w:t>
            </w:r>
            <w:proofErr w:type="spellEnd"/>
            <w:r w:rsidRPr="00303CAD">
              <w:rPr>
                <w:rFonts w:ascii="Calibri" w:hAnsi="Calibri" w:cs="Calibri"/>
                <w:lang w:val="en-MY" w:eastAsia="en-US" w:bidi="ar-SA"/>
              </w:rPr>
              <w:t>-automation</w:t>
            </w:r>
          </w:p>
        </w:tc>
        <w:tc>
          <w:tcPr>
            <w:tcW w:w="3387" w:type="dxa"/>
            <w:shd w:val="clear" w:color="auto" w:fill="auto"/>
          </w:tcPr>
          <w:p w14:paraId="3884C61C" w14:textId="77777777" w:rsidR="005D4D2B" w:rsidRPr="006725F0" w:rsidRDefault="005D4D2B" w:rsidP="00361DE9">
            <w:pPr>
              <w:pStyle w:val="LO-normal1"/>
              <w:rPr>
                <w:rFonts w:ascii="Calibri" w:hAnsi="Calibri" w:cs="Calibri"/>
                <w:sz w:val="20"/>
                <w:szCs w:val="20"/>
                <w:lang w:val="en-MY" w:eastAsia="en-US" w:bidi="ar-SA"/>
              </w:rPr>
            </w:pPr>
            <w:r w:rsidRPr="006725F0">
              <w:rPr>
                <w:rFonts w:ascii="Calibri" w:eastAsia="Times New Roman" w:hAnsi="Calibri" w:cs="Calibri"/>
                <w:color w:val="000000"/>
                <w:sz w:val="20"/>
                <w:szCs w:val="20"/>
                <w:lang w:val="en-MY" w:eastAsia="en-US" w:bidi="ar-SA"/>
              </w:rPr>
              <w:t>IAM user provisioned for BAF automation</w:t>
            </w:r>
          </w:p>
        </w:tc>
      </w:tr>
      <w:tr w:rsidR="005D4D2B" w:rsidRPr="006725F0" w14:paraId="4F191F4B" w14:textId="77777777" w:rsidTr="00361DE9">
        <w:tc>
          <w:tcPr>
            <w:tcW w:w="2065" w:type="dxa"/>
            <w:shd w:val="clear" w:color="auto" w:fill="auto"/>
          </w:tcPr>
          <w:p w14:paraId="1837B97B" w14:textId="77777777" w:rsidR="005D4D2B" w:rsidRPr="006725F0" w:rsidRDefault="005D4D2B" w:rsidP="00361DE9">
            <w:pPr>
              <w:pStyle w:val="LO-normal1"/>
              <w:rPr>
                <w:rFonts w:ascii="Calibri" w:hAnsi="Calibri" w:cs="Calibri"/>
                <w:sz w:val="20"/>
                <w:szCs w:val="20"/>
                <w:lang w:val="en-MY" w:eastAsia="en-US" w:bidi="ar-SA"/>
              </w:rPr>
            </w:pPr>
            <w:r w:rsidRPr="006725F0">
              <w:rPr>
                <w:rFonts w:ascii="Calibri" w:eastAsia="Times New Roman" w:hAnsi="Calibri" w:cs="Calibri"/>
                <w:color w:val="000000"/>
                <w:sz w:val="20"/>
                <w:szCs w:val="20"/>
                <w:lang w:val="en-MY" w:eastAsia="en-US" w:bidi="ar-SA"/>
              </w:rPr>
              <w:t>GitHub Actions Automation</w:t>
            </w:r>
          </w:p>
        </w:tc>
        <w:tc>
          <w:tcPr>
            <w:tcW w:w="4173" w:type="dxa"/>
            <w:shd w:val="clear" w:color="auto" w:fill="auto"/>
          </w:tcPr>
          <w:p w14:paraId="2CD36087" w14:textId="77777777" w:rsidR="005D4D2B" w:rsidRPr="00303CAD" w:rsidRDefault="005D4D2B" w:rsidP="00303CAD">
            <w:pPr>
              <w:pStyle w:val="LO-normal1"/>
              <w:rPr>
                <w:rFonts w:ascii="Calibri" w:hAnsi="Calibri" w:cs="Calibri"/>
                <w:lang w:val="en-MY" w:eastAsia="en-US" w:bidi="ar-SA"/>
              </w:rPr>
            </w:pPr>
            <w:bookmarkStart w:id="53" w:name="_Toc85393303"/>
            <w:r w:rsidRPr="00303CAD">
              <w:rPr>
                <w:rFonts w:ascii="Calibri" w:hAnsi="Calibri" w:cs="Calibri"/>
                <w:lang w:val="en-MY" w:eastAsia="en-US" w:bidi="ar-SA"/>
              </w:rPr>
              <w:t>&lt;</w:t>
            </w:r>
            <w:proofErr w:type="spellStart"/>
            <w:r w:rsidRPr="00303CAD">
              <w:rPr>
                <w:rFonts w:ascii="Calibri" w:hAnsi="Calibri" w:cs="Calibri"/>
                <w:lang w:val="en-MY" w:eastAsia="en-US" w:bidi="ar-SA"/>
              </w:rPr>
              <w:t>orgname</w:t>
            </w:r>
            <w:proofErr w:type="spellEnd"/>
            <w:r w:rsidRPr="00303CAD">
              <w:rPr>
                <w:rFonts w:ascii="Calibri" w:hAnsi="Calibri" w:cs="Calibri"/>
                <w:lang w:val="en-MY" w:eastAsia="en-US" w:bidi="ar-SA"/>
              </w:rPr>
              <w:t>&gt;-&lt;</w:t>
            </w:r>
            <w:proofErr w:type="spellStart"/>
            <w:r w:rsidRPr="00303CAD">
              <w:rPr>
                <w:rFonts w:ascii="Calibri" w:hAnsi="Calibri" w:cs="Calibri"/>
                <w:lang w:val="en-MY" w:eastAsia="en-US" w:bidi="ar-SA"/>
              </w:rPr>
              <w:t>envtype</w:t>
            </w:r>
            <w:proofErr w:type="spellEnd"/>
            <w:r w:rsidRPr="00303CAD">
              <w:rPr>
                <w:rFonts w:ascii="Calibri" w:hAnsi="Calibri" w:cs="Calibri"/>
                <w:lang w:val="en-MY" w:eastAsia="en-US" w:bidi="ar-SA"/>
              </w:rPr>
              <w:t>&gt;-</w:t>
            </w:r>
            <w:proofErr w:type="spellStart"/>
            <w:r w:rsidRPr="00303CAD">
              <w:rPr>
                <w:rFonts w:ascii="Calibri" w:hAnsi="Calibri" w:cs="Calibri"/>
                <w:lang w:val="en-MY" w:eastAsia="en-US" w:bidi="ar-SA"/>
              </w:rPr>
              <w:t>gitactions-eksadm</w:t>
            </w:r>
            <w:bookmarkEnd w:id="53"/>
            <w:proofErr w:type="spellEnd"/>
          </w:p>
          <w:p w14:paraId="442AE167" w14:textId="77777777" w:rsidR="005D4D2B" w:rsidRPr="00303CAD" w:rsidRDefault="005D4D2B" w:rsidP="00361DE9">
            <w:pPr>
              <w:pStyle w:val="LO-normal1"/>
              <w:rPr>
                <w:rFonts w:ascii="Calibri" w:hAnsi="Calibri" w:cs="Calibri"/>
                <w:lang w:val="en-MY" w:eastAsia="en-US" w:bidi="ar-SA"/>
              </w:rPr>
            </w:pPr>
            <w:r w:rsidRPr="00303CAD">
              <w:rPr>
                <w:rFonts w:ascii="Calibri" w:hAnsi="Calibri" w:cs="Calibri"/>
                <w:lang w:val="en-MY" w:eastAsia="en-US" w:bidi="ar-SA"/>
              </w:rPr>
              <w:t xml:space="preserve">Example: </w:t>
            </w:r>
            <w:proofErr w:type="spellStart"/>
            <w:r w:rsidRPr="00303CAD">
              <w:rPr>
                <w:rFonts w:ascii="Calibri" w:hAnsi="Calibri" w:cs="Calibri"/>
                <w:lang w:val="en-MY" w:eastAsia="en-US" w:bidi="ar-SA"/>
              </w:rPr>
              <w:t>aais</w:t>
            </w:r>
            <w:proofErr w:type="spellEnd"/>
            <w:r w:rsidRPr="00303CAD">
              <w:rPr>
                <w:rFonts w:ascii="Calibri" w:hAnsi="Calibri" w:cs="Calibri"/>
                <w:lang w:val="en-MY" w:eastAsia="en-US" w:bidi="ar-SA"/>
              </w:rPr>
              <w:t>-dev-</w:t>
            </w:r>
            <w:proofErr w:type="spellStart"/>
            <w:r w:rsidRPr="00303CAD">
              <w:rPr>
                <w:rFonts w:ascii="Calibri" w:hAnsi="Calibri" w:cs="Calibri"/>
                <w:lang w:val="en-MY" w:eastAsia="en-US" w:bidi="ar-SA"/>
              </w:rPr>
              <w:t>gitactions</w:t>
            </w:r>
            <w:proofErr w:type="spellEnd"/>
            <w:r w:rsidRPr="00303CAD">
              <w:rPr>
                <w:rFonts w:ascii="Calibri" w:hAnsi="Calibri" w:cs="Calibri"/>
                <w:lang w:val="en-MY" w:eastAsia="en-US" w:bidi="ar-SA"/>
              </w:rPr>
              <w:t>-</w:t>
            </w:r>
            <w:proofErr w:type="spellStart"/>
            <w:r w:rsidRPr="00303CAD">
              <w:rPr>
                <w:rFonts w:ascii="Calibri" w:hAnsi="Calibri" w:cs="Calibri"/>
                <w:lang w:val="en-MY" w:eastAsia="en-US" w:bidi="ar-SA"/>
              </w:rPr>
              <w:t>eksadm</w:t>
            </w:r>
            <w:proofErr w:type="spellEnd"/>
          </w:p>
          <w:p w14:paraId="3C15F566" w14:textId="77777777" w:rsidR="005D4D2B" w:rsidRPr="00303CAD" w:rsidRDefault="005D4D2B" w:rsidP="00361DE9">
            <w:pPr>
              <w:pStyle w:val="LO-normal1"/>
              <w:rPr>
                <w:rFonts w:ascii="Calibri" w:hAnsi="Calibri" w:cs="Calibri"/>
                <w:lang w:val="en-MY" w:eastAsia="en-US" w:bidi="ar-SA"/>
              </w:rPr>
            </w:pPr>
          </w:p>
        </w:tc>
        <w:tc>
          <w:tcPr>
            <w:tcW w:w="3387" w:type="dxa"/>
            <w:shd w:val="clear" w:color="auto" w:fill="auto"/>
          </w:tcPr>
          <w:p w14:paraId="317420BF" w14:textId="77777777" w:rsidR="005D4D2B" w:rsidRPr="006725F0" w:rsidRDefault="005D4D2B" w:rsidP="00361DE9">
            <w:pPr>
              <w:pStyle w:val="LO-normal1"/>
              <w:rPr>
                <w:rFonts w:ascii="Calibri" w:hAnsi="Calibri" w:cs="Calibri"/>
                <w:sz w:val="20"/>
                <w:szCs w:val="20"/>
                <w:lang w:val="en-MY" w:eastAsia="en-US" w:bidi="ar-SA"/>
              </w:rPr>
            </w:pPr>
            <w:r w:rsidRPr="006725F0">
              <w:rPr>
                <w:rFonts w:ascii="Calibri" w:eastAsia="Times New Roman" w:hAnsi="Calibri" w:cs="Calibri"/>
                <w:color w:val="000000"/>
                <w:sz w:val="20"/>
                <w:szCs w:val="20"/>
                <w:lang w:val="en-MY" w:eastAsia="en-US" w:bidi="ar-SA"/>
              </w:rPr>
              <w:t>IAM user provisioned for GitHub Actions pipelines</w:t>
            </w:r>
          </w:p>
        </w:tc>
      </w:tr>
      <w:tr w:rsidR="004429F4" w:rsidRPr="006725F0" w14:paraId="7FCED84A" w14:textId="77777777" w:rsidTr="00361DE9">
        <w:tc>
          <w:tcPr>
            <w:tcW w:w="2065" w:type="dxa"/>
            <w:shd w:val="clear" w:color="auto" w:fill="auto"/>
          </w:tcPr>
          <w:p w14:paraId="505377B5" w14:textId="0CA2EFA2" w:rsidR="004429F4" w:rsidRPr="006725F0" w:rsidRDefault="004429F4" w:rsidP="00361DE9">
            <w:pPr>
              <w:pStyle w:val="LO-normal1"/>
              <w:rPr>
                <w:rFonts w:ascii="Calibri" w:eastAsia="Times New Roman" w:hAnsi="Calibri" w:cs="Calibri"/>
                <w:color w:val="000000"/>
                <w:sz w:val="20"/>
                <w:szCs w:val="20"/>
                <w:lang w:val="en-MY" w:eastAsia="en-US" w:bidi="ar-SA"/>
              </w:rPr>
            </w:pPr>
            <w:r>
              <w:rPr>
                <w:rFonts w:ascii="Calibri" w:eastAsia="Times New Roman" w:hAnsi="Calibri" w:cs="Calibri"/>
                <w:color w:val="000000"/>
                <w:sz w:val="20"/>
                <w:szCs w:val="20"/>
                <w:lang w:val="en-MY" w:eastAsia="en-US" w:bidi="ar-SA"/>
              </w:rPr>
              <w:t>Application User</w:t>
            </w:r>
          </w:p>
        </w:tc>
        <w:tc>
          <w:tcPr>
            <w:tcW w:w="4173" w:type="dxa"/>
            <w:shd w:val="clear" w:color="auto" w:fill="auto"/>
          </w:tcPr>
          <w:p w14:paraId="2D244A79" w14:textId="3940FD92" w:rsidR="004429F4" w:rsidRPr="00303CAD" w:rsidRDefault="004429F4" w:rsidP="00303CAD">
            <w:pPr>
              <w:pStyle w:val="LO-normal1"/>
              <w:rPr>
                <w:rFonts w:ascii="Calibri" w:hAnsi="Calibri" w:cs="Calibri"/>
                <w:lang w:val="en-MY" w:eastAsia="en-US" w:bidi="ar-SA"/>
              </w:rPr>
            </w:pPr>
            <w:r>
              <w:rPr>
                <w:rFonts w:ascii="Calibri" w:hAnsi="Calibri" w:cs="Calibri"/>
                <w:lang w:val="en-MY" w:eastAsia="en-US" w:bidi="ar-SA"/>
              </w:rPr>
              <w:t>&lt;</w:t>
            </w:r>
            <w:proofErr w:type="spellStart"/>
            <w:r>
              <w:rPr>
                <w:rFonts w:ascii="Calibri" w:hAnsi="Calibri" w:cs="Calibri"/>
                <w:lang w:val="en-MY" w:eastAsia="en-US" w:bidi="ar-SA"/>
              </w:rPr>
              <w:t>orgname</w:t>
            </w:r>
            <w:proofErr w:type="spellEnd"/>
            <w:r>
              <w:rPr>
                <w:rFonts w:ascii="Calibri" w:hAnsi="Calibri" w:cs="Calibri"/>
                <w:lang w:val="en-MY" w:eastAsia="en-US" w:bidi="ar-SA"/>
              </w:rPr>
              <w:t>&gt;-&lt;</w:t>
            </w:r>
            <w:proofErr w:type="spellStart"/>
            <w:r>
              <w:rPr>
                <w:rFonts w:ascii="Calibri" w:hAnsi="Calibri" w:cs="Calibri"/>
                <w:lang w:val="en-MY" w:eastAsia="en-US" w:bidi="ar-SA"/>
              </w:rPr>
              <w:t>envtype</w:t>
            </w:r>
            <w:proofErr w:type="spellEnd"/>
            <w:r>
              <w:rPr>
                <w:rFonts w:ascii="Calibri" w:hAnsi="Calibri" w:cs="Calibri"/>
                <w:lang w:val="en-MY" w:eastAsia="en-US" w:bidi="ar-SA"/>
              </w:rPr>
              <w:t>&gt;-</w:t>
            </w:r>
            <w:proofErr w:type="spellStart"/>
            <w:r>
              <w:rPr>
                <w:rFonts w:ascii="Calibri" w:hAnsi="Calibri" w:cs="Calibri"/>
                <w:lang w:val="en-MY" w:eastAsia="en-US" w:bidi="ar-SA"/>
              </w:rPr>
              <w:t>openidl</w:t>
            </w:r>
            <w:proofErr w:type="spellEnd"/>
            <w:r>
              <w:rPr>
                <w:rFonts w:ascii="Calibri" w:hAnsi="Calibri" w:cs="Calibri"/>
                <w:lang w:val="en-MY" w:eastAsia="en-US" w:bidi="ar-SA"/>
              </w:rPr>
              <w:t>-apps-user</w:t>
            </w:r>
          </w:p>
        </w:tc>
        <w:tc>
          <w:tcPr>
            <w:tcW w:w="3387" w:type="dxa"/>
            <w:shd w:val="clear" w:color="auto" w:fill="auto"/>
          </w:tcPr>
          <w:p w14:paraId="6449D720" w14:textId="48BE7E3B" w:rsidR="004429F4" w:rsidRPr="006725F0" w:rsidRDefault="004429F4" w:rsidP="00361DE9">
            <w:pPr>
              <w:pStyle w:val="LO-normal1"/>
              <w:rPr>
                <w:rFonts w:ascii="Calibri" w:eastAsia="Times New Roman" w:hAnsi="Calibri" w:cs="Calibri"/>
                <w:color w:val="000000"/>
                <w:sz w:val="20"/>
                <w:szCs w:val="20"/>
                <w:lang w:val="en-MY" w:eastAsia="en-US" w:bidi="ar-SA"/>
              </w:rPr>
            </w:pPr>
            <w:r>
              <w:rPr>
                <w:rFonts w:ascii="Calibri" w:eastAsia="Times New Roman" w:hAnsi="Calibri" w:cs="Calibri"/>
                <w:color w:val="000000"/>
                <w:sz w:val="20"/>
                <w:szCs w:val="20"/>
                <w:lang w:val="en-MY" w:eastAsia="en-US" w:bidi="ar-SA"/>
              </w:rPr>
              <w:t xml:space="preserve">IAM user provisioned for using in application configuration to access AWS resources. This IAM user has access to Cognito, Secrets Manager, S3 Buckets created for HDS data analytics and public S3 bucket provisioned for logos. </w:t>
            </w:r>
          </w:p>
        </w:tc>
      </w:tr>
    </w:tbl>
    <w:p w14:paraId="11D26D45" w14:textId="77777777" w:rsidR="005D4D2B" w:rsidRPr="006725F0" w:rsidRDefault="005D4D2B" w:rsidP="00174C4B">
      <w:pPr>
        <w:pStyle w:val="LO-normal1"/>
        <w:rPr>
          <w:rFonts w:ascii="Calibri" w:hAnsi="Calibri" w:cs="Calibri"/>
          <w:lang w:val="en-MY" w:eastAsia="en-US" w:bidi="ar-SA"/>
        </w:rPr>
      </w:pPr>
    </w:p>
    <w:p w14:paraId="50B6AE8E" w14:textId="77777777" w:rsidR="005D4D2B" w:rsidRPr="006725F0" w:rsidRDefault="005D4D2B" w:rsidP="00176E31">
      <w:pPr>
        <w:pStyle w:val="Heading2"/>
        <w:rPr>
          <w:rFonts w:ascii="Calibri" w:eastAsia="Times New Roman" w:hAnsi="Calibri" w:cs="Calibri"/>
          <w:color w:val="2F5496"/>
          <w:sz w:val="26"/>
          <w:szCs w:val="26"/>
          <w:lang w:val="en-MY" w:eastAsia="en-US" w:bidi="ar-SA"/>
        </w:rPr>
      </w:pPr>
      <w:bookmarkStart w:id="54" w:name="_Toc86222660"/>
      <w:bookmarkStart w:id="55" w:name="_Toc86913749"/>
      <w:r w:rsidRPr="006725F0">
        <w:rPr>
          <w:rFonts w:ascii="Calibri" w:eastAsia="Times New Roman" w:hAnsi="Calibri" w:cs="Calibri"/>
          <w:color w:val="2F5496"/>
          <w:sz w:val="26"/>
          <w:szCs w:val="26"/>
          <w:lang w:val="en-MY" w:eastAsia="en-US" w:bidi="ar-SA"/>
        </w:rPr>
        <w:t>Remove security rule created by Kubernetes HA proxy deployment</w:t>
      </w:r>
      <w:bookmarkEnd w:id="54"/>
      <w:bookmarkEnd w:id="55"/>
    </w:p>
    <w:p w14:paraId="0B536A29" w14:textId="77777777" w:rsidR="005D4D2B" w:rsidRPr="006725F0" w:rsidRDefault="005D4D2B" w:rsidP="005D4D2B">
      <w:pPr>
        <w:pStyle w:val="LO-normal1"/>
        <w:rPr>
          <w:rFonts w:ascii="Calibri" w:hAnsi="Calibri" w:cs="Calibri"/>
          <w:lang w:val="en-MY" w:eastAsia="en-US" w:bidi="ar-SA"/>
        </w:rPr>
      </w:pPr>
    </w:p>
    <w:p w14:paraId="1A1C61F1" w14:textId="77777777" w:rsidR="008B4F35" w:rsidRDefault="008B4F35" w:rsidP="005D4D2B">
      <w:pPr>
        <w:pStyle w:val="LO-normal1"/>
        <w:rPr>
          <w:rFonts w:ascii="Calibri" w:hAnsi="Calibri" w:cs="Calibri"/>
          <w:lang w:val="en-MY" w:eastAsia="en-US" w:bidi="ar-SA"/>
        </w:rPr>
      </w:pPr>
      <w:r>
        <w:rPr>
          <w:rFonts w:ascii="Calibri" w:hAnsi="Calibri" w:cs="Calibri"/>
          <w:lang w:val="en-MY" w:eastAsia="en-US" w:bidi="ar-SA"/>
        </w:rPr>
        <w:t xml:space="preserve">Once AWS resources are provisioned. The following security rules from the security groups are required to remove as they are deployed by default by Ingress Controller deployment in Kubernetes cluster. </w:t>
      </w:r>
    </w:p>
    <w:p w14:paraId="4DE6131F" w14:textId="77777777" w:rsidR="008B4F35" w:rsidRDefault="008B4F35" w:rsidP="005D4D2B">
      <w:pPr>
        <w:pStyle w:val="LO-normal1"/>
        <w:rPr>
          <w:rFonts w:ascii="Calibri" w:hAnsi="Calibri" w:cs="Calibri"/>
          <w:lang w:val="en-MY" w:eastAsia="en-US" w:bidi="ar-SA"/>
        </w:rPr>
      </w:pPr>
      <w:r>
        <w:rPr>
          <w:rFonts w:ascii="Calibri" w:hAnsi="Calibri" w:cs="Calibri"/>
          <w:lang w:val="en-MY" w:eastAsia="en-US" w:bidi="ar-SA"/>
        </w:rPr>
        <w:t xml:space="preserve">Refer to the following security groups to identify the rule and remove it. </w:t>
      </w:r>
    </w:p>
    <w:p w14:paraId="0E786B6D" w14:textId="77777777" w:rsidR="00A50014" w:rsidRDefault="00A50014" w:rsidP="005D4D2B">
      <w:pPr>
        <w:pStyle w:val="LO-normal1"/>
        <w:rPr>
          <w:rFonts w:ascii="Calibri" w:hAnsi="Calibri" w:cs="Calibri"/>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7"/>
        <w:gridCol w:w="2983"/>
        <w:gridCol w:w="3006"/>
      </w:tblGrid>
      <w:tr w:rsidR="008B4F35" w:rsidRPr="007A29F7" w14:paraId="788FDB1F" w14:textId="77777777" w:rsidTr="00A50014">
        <w:tc>
          <w:tcPr>
            <w:tcW w:w="3094" w:type="dxa"/>
            <w:shd w:val="clear" w:color="auto" w:fill="auto"/>
          </w:tcPr>
          <w:p w14:paraId="3CBDDBEF" w14:textId="77777777" w:rsidR="008B4F35" w:rsidRPr="007A29F7" w:rsidRDefault="008B4F35" w:rsidP="007A29F7">
            <w:pPr>
              <w:pStyle w:val="LO-normal1"/>
              <w:jc w:val="center"/>
              <w:rPr>
                <w:rFonts w:ascii="Calibri" w:eastAsia="Times New Roman" w:hAnsi="Calibri" w:cs="Calibri"/>
                <w:b/>
                <w:bCs/>
                <w:color w:val="000000"/>
                <w:sz w:val="20"/>
                <w:szCs w:val="20"/>
                <w:lang w:val="en-MY" w:eastAsia="en-US" w:bidi="ar-SA"/>
              </w:rPr>
            </w:pPr>
            <w:r w:rsidRPr="007A29F7">
              <w:rPr>
                <w:rFonts w:ascii="Calibri" w:eastAsia="Times New Roman" w:hAnsi="Calibri" w:cs="Calibri"/>
                <w:b/>
                <w:bCs/>
                <w:color w:val="000000"/>
                <w:sz w:val="20"/>
                <w:szCs w:val="20"/>
                <w:lang w:val="en-MY" w:eastAsia="en-US" w:bidi="ar-SA"/>
              </w:rPr>
              <w:t>Security Group Name</w:t>
            </w:r>
          </w:p>
        </w:tc>
        <w:tc>
          <w:tcPr>
            <w:tcW w:w="3067" w:type="dxa"/>
            <w:shd w:val="clear" w:color="auto" w:fill="auto"/>
          </w:tcPr>
          <w:p w14:paraId="5AAB4786" w14:textId="77777777" w:rsidR="008B4F35" w:rsidRPr="007A29F7" w:rsidRDefault="008B4F35" w:rsidP="007A29F7">
            <w:pPr>
              <w:pStyle w:val="LO-normal1"/>
              <w:jc w:val="center"/>
              <w:rPr>
                <w:rFonts w:ascii="Calibri" w:eastAsia="Times New Roman" w:hAnsi="Calibri" w:cs="Calibri"/>
                <w:b/>
                <w:bCs/>
                <w:color w:val="000000"/>
                <w:sz w:val="20"/>
                <w:szCs w:val="20"/>
                <w:lang w:val="en-MY" w:eastAsia="en-US" w:bidi="ar-SA"/>
              </w:rPr>
            </w:pPr>
            <w:r w:rsidRPr="007A29F7">
              <w:rPr>
                <w:rFonts w:ascii="Calibri" w:eastAsia="Times New Roman" w:hAnsi="Calibri" w:cs="Calibri"/>
                <w:b/>
                <w:bCs/>
                <w:color w:val="000000"/>
                <w:sz w:val="20"/>
                <w:szCs w:val="20"/>
                <w:lang w:val="en-MY" w:eastAsia="en-US" w:bidi="ar-SA"/>
              </w:rPr>
              <w:t>Example</w:t>
            </w:r>
          </w:p>
        </w:tc>
        <w:tc>
          <w:tcPr>
            <w:tcW w:w="3081" w:type="dxa"/>
            <w:shd w:val="clear" w:color="auto" w:fill="auto"/>
          </w:tcPr>
          <w:p w14:paraId="77E3C880" w14:textId="77777777" w:rsidR="008B4F35" w:rsidRPr="007A29F7" w:rsidRDefault="008B4F35" w:rsidP="007A29F7">
            <w:pPr>
              <w:pStyle w:val="LO-normal1"/>
              <w:jc w:val="center"/>
              <w:rPr>
                <w:rFonts w:ascii="Calibri" w:eastAsia="Times New Roman" w:hAnsi="Calibri" w:cs="Calibri"/>
                <w:b/>
                <w:bCs/>
                <w:color w:val="000000"/>
                <w:sz w:val="20"/>
                <w:szCs w:val="20"/>
                <w:lang w:val="en-MY" w:eastAsia="en-US" w:bidi="ar-SA"/>
              </w:rPr>
            </w:pPr>
            <w:r w:rsidRPr="007A29F7">
              <w:rPr>
                <w:rFonts w:ascii="Calibri" w:eastAsia="Times New Roman" w:hAnsi="Calibri" w:cs="Calibri"/>
                <w:b/>
                <w:bCs/>
                <w:color w:val="000000"/>
                <w:sz w:val="20"/>
                <w:szCs w:val="20"/>
                <w:lang w:val="en-MY" w:eastAsia="en-US" w:bidi="ar-SA"/>
              </w:rPr>
              <w:t>Description</w:t>
            </w:r>
          </w:p>
        </w:tc>
      </w:tr>
      <w:tr w:rsidR="008B4F35" w:rsidRPr="007A29F7" w14:paraId="7995B0B7" w14:textId="77777777" w:rsidTr="00A50014">
        <w:tc>
          <w:tcPr>
            <w:tcW w:w="3094" w:type="dxa"/>
            <w:shd w:val="clear" w:color="auto" w:fill="auto"/>
          </w:tcPr>
          <w:p w14:paraId="41D62195" w14:textId="77777777" w:rsidR="008B4F35" w:rsidRPr="007A29F7" w:rsidRDefault="008B4F35" w:rsidP="005D4D2B">
            <w:pPr>
              <w:pStyle w:val="LO-normal1"/>
              <w:rPr>
                <w:rFonts w:ascii="Calibri" w:hAnsi="Calibri" w:cs="Calibri"/>
                <w:lang w:val="en-MY" w:eastAsia="en-US" w:bidi="ar-SA"/>
              </w:rPr>
            </w:pPr>
            <w:r w:rsidRPr="007A29F7">
              <w:rPr>
                <w:rFonts w:ascii="Calibri" w:hAnsi="Calibri" w:cs="Calibri"/>
                <w:highlight w:val="yellow"/>
                <w:lang w:val="en-MY" w:eastAsia="en-US" w:bidi="ar-SA"/>
              </w:rPr>
              <w:t>&lt;</w:t>
            </w:r>
            <w:proofErr w:type="spellStart"/>
            <w:r w:rsidRPr="007A29F7">
              <w:rPr>
                <w:rFonts w:ascii="Calibri" w:hAnsi="Calibri" w:cs="Calibri"/>
                <w:highlight w:val="yellow"/>
                <w:lang w:val="en-MY" w:eastAsia="en-US" w:bidi="ar-SA"/>
              </w:rPr>
              <w:t>org_name</w:t>
            </w:r>
            <w:proofErr w:type="spellEnd"/>
            <w:r w:rsidRPr="007A29F7">
              <w:rPr>
                <w:rFonts w:ascii="Calibri" w:hAnsi="Calibri" w:cs="Calibri"/>
                <w:highlight w:val="yellow"/>
                <w:lang w:val="en-MY" w:eastAsia="en-US" w:bidi="ar-SA"/>
              </w:rPr>
              <w:t>&gt;-&lt;env&gt;-app-</w:t>
            </w:r>
            <w:proofErr w:type="spellStart"/>
            <w:r w:rsidRPr="007A29F7">
              <w:rPr>
                <w:rFonts w:ascii="Calibri" w:hAnsi="Calibri" w:cs="Calibri"/>
                <w:highlight w:val="yellow"/>
                <w:lang w:val="en-MY" w:eastAsia="en-US" w:bidi="ar-SA"/>
              </w:rPr>
              <w:t>eks</w:t>
            </w:r>
            <w:proofErr w:type="spellEnd"/>
            <w:r w:rsidRPr="007A29F7">
              <w:rPr>
                <w:rFonts w:ascii="Calibri" w:hAnsi="Calibri" w:cs="Calibri"/>
                <w:highlight w:val="yellow"/>
                <w:lang w:val="en-MY" w:eastAsia="en-US" w:bidi="ar-SA"/>
              </w:rPr>
              <w:t>-worker-node-group-sg</w:t>
            </w:r>
          </w:p>
        </w:tc>
        <w:tc>
          <w:tcPr>
            <w:tcW w:w="3067" w:type="dxa"/>
            <w:shd w:val="clear" w:color="auto" w:fill="auto"/>
          </w:tcPr>
          <w:p w14:paraId="4ED32B91" w14:textId="77777777" w:rsidR="008B4F35" w:rsidRPr="007A29F7" w:rsidRDefault="008B4F35" w:rsidP="005D4D2B">
            <w:pPr>
              <w:pStyle w:val="LO-normal1"/>
              <w:rPr>
                <w:rFonts w:ascii="Calibri" w:hAnsi="Calibri" w:cs="Calibri"/>
                <w:lang w:val="en-MY" w:eastAsia="en-US" w:bidi="ar-SA"/>
              </w:rPr>
            </w:pPr>
            <w:proofErr w:type="spellStart"/>
            <w:r w:rsidRPr="007A29F7">
              <w:rPr>
                <w:rFonts w:ascii="Calibri" w:hAnsi="Calibri" w:cs="Calibri"/>
                <w:lang w:val="en-MY" w:eastAsia="en-US" w:bidi="ar-SA"/>
              </w:rPr>
              <w:t>Aais</w:t>
            </w:r>
            <w:proofErr w:type="spellEnd"/>
            <w:r w:rsidRPr="007A29F7">
              <w:rPr>
                <w:rFonts w:ascii="Calibri" w:hAnsi="Calibri" w:cs="Calibri"/>
                <w:lang w:val="en-MY" w:eastAsia="en-US" w:bidi="ar-SA"/>
              </w:rPr>
              <w:t>-dev-app-</w:t>
            </w:r>
            <w:proofErr w:type="spellStart"/>
            <w:r w:rsidRPr="007A29F7">
              <w:rPr>
                <w:rFonts w:ascii="Calibri" w:hAnsi="Calibri" w:cs="Calibri"/>
                <w:lang w:val="en-MY" w:eastAsia="en-US" w:bidi="ar-SA"/>
              </w:rPr>
              <w:t>eks</w:t>
            </w:r>
            <w:proofErr w:type="spellEnd"/>
            <w:r w:rsidRPr="007A29F7">
              <w:rPr>
                <w:rFonts w:ascii="Calibri" w:hAnsi="Calibri" w:cs="Calibri"/>
                <w:lang w:val="en-MY" w:eastAsia="en-US" w:bidi="ar-SA"/>
              </w:rPr>
              <w:t>-worker-node-group-sg</w:t>
            </w:r>
          </w:p>
        </w:tc>
        <w:tc>
          <w:tcPr>
            <w:tcW w:w="3081" w:type="dxa"/>
            <w:shd w:val="clear" w:color="auto" w:fill="auto"/>
          </w:tcPr>
          <w:p w14:paraId="163B3CBC" w14:textId="77777777" w:rsidR="008B4F35" w:rsidRPr="007A29F7" w:rsidRDefault="008B4F35" w:rsidP="005D4D2B">
            <w:pPr>
              <w:pStyle w:val="LO-normal1"/>
              <w:rPr>
                <w:rFonts w:ascii="Calibri" w:hAnsi="Calibri" w:cs="Calibri"/>
                <w:lang w:val="en-MY" w:eastAsia="en-US" w:bidi="ar-SA"/>
              </w:rPr>
            </w:pPr>
            <w:r w:rsidRPr="007A29F7">
              <w:rPr>
                <w:rFonts w:ascii="Calibri" w:hAnsi="Calibri" w:cs="Calibri"/>
                <w:lang w:val="en-MY" w:eastAsia="en-US" w:bidi="ar-SA"/>
              </w:rPr>
              <w:t xml:space="preserve">This is the security group attached to the worker nodes of app EKS cluster </w:t>
            </w:r>
          </w:p>
        </w:tc>
      </w:tr>
      <w:tr w:rsidR="008B4F35" w:rsidRPr="007A29F7" w14:paraId="3CDC9B92" w14:textId="77777777" w:rsidTr="00A50014">
        <w:tc>
          <w:tcPr>
            <w:tcW w:w="3094" w:type="dxa"/>
            <w:shd w:val="clear" w:color="auto" w:fill="auto"/>
          </w:tcPr>
          <w:p w14:paraId="7EA95410" w14:textId="77777777" w:rsidR="008B4F35" w:rsidRPr="007A29F7" w:rsidRDefault="008B4F35" w:rsidP="005D4D2B">
            <w:pPr>
              <w:pStyle w:val="LO-normal1"/>
              <w:rPr>
                <w:rFonts w:ascii="Calibri" w:hAnsi="Calibri" w:cs="Calibri"/>
                <w:lang w:val="en-MY" w:eastAsia="en-US" w:bidi="ar-SA"/>
              </w:rPr>
            </w:pPr>
            <w:r w:rsidRPr="007A29F7">
              <w:rPr>
                <w:rFonts w:ascii="Calibri" w:hAnsi="Calibri" w:cs="Calibri"/>
                <w:highlight w:val="yellow"/>
                <w:lang w:val="en-MY" w:eastAsia="en-US" w:bidi="ar-SA"/>
              </w:rPr>
              <w:t>&lt;</w:t>
            </w:r>
            <w:proofErr w:type="spellStart"/>
            <w:r w:rsidRPr="007A29F7">
              <w:rPr>
                <w:rFonts w:ascii="Calibri" w:hAnsi="Calibri" w:cs="Calibri"/>
                <w:highlight w:val="yellow"/>
                <w:lang w:val="en-MY" w:eastAsia="en-US" w:bidi="ar-SA"/>
              </w:rPr>
              <w:t>org_name</w:t>
            </w:r>
            <w:proofErr w:type="spellEnd"/>
            <w:r w:rsidRPr="007A29F7">
              <w:rPr>
                <w:rFonts w:ascii="Calibri" w:hAnsi="Calibri" w:cs="Calibri"/>
                <w:highlight w:val="yellow"/>
                <w:lang w:val="en-MY" w:eastAsia="en-US" w:bidi="ar-SA"/>
              </w:rPr>
              <w:t>&gt;-&lt;env&gt;-</w:t>
            </w:r>
            <w:proofErr w:type="spellStart"/>
            <w:r w:rsidRPr="007A29F7">
              <w:rPr>
                <w:rFonts w:ascii="Calibri" w:hAnsi="Calibri" w:cs="Calibri"/>
                <w:highlight w:val="yellow"/>
                <w:lang w:val="en-MY" w:eastAsia="en-US" w:bidi="ar-SA"/>
              </w:rPr>
              <w:t>blk</w:t>
            </w:r>
            <w:proofErr w:type="spellEnd"/>
            <w:r w:rsidRPr="007A29F7">
              <w:rPr>
                <w:rFonts w:ascii="Calibri" w:hAnsi="Calibri" w:cs="Calibri"/>
                <w:highlight w:val="yellow"/>
                <w:lang w:val="en-MY" w:eastAsia="en-US" w:bidi="ar-SA"/>
              </w:rPr>
              <w:t>-</w:t>
            </w:r>
            <w:proofErr w:type="spellStart"/>
            <w:r w:rsidRPr="007A29F7">
              <w:rPr>
                <w:rFonts w:ascii="Calibri" w:hAnsi="Calibri" w:cs="Calibri"/>
                <w:highlight w:val="yellow"/>
                <w:lang w:val="en-MY" w:eastAsia="en-US" w:bidi="ar-SA"/>
              </w:rPr>
              <w:t>eks</w:t>
            </w:r>
            <w:proofErr w:type="spellEnd"/>
            <w:r w:rsidRPr="007A29F7">
              <w:rPr>
                <w:rFonts w:ascii="Calibri" w:hAnsi="Calibri" w:cs="Calibri"/>
                <w:highlight w:val="yellow"/>
                <w:lang w:val="en-MY" w:eastAsia="en-US" w:bidi="ar-SA"/>
              </w:rPr>
              <w:t>-worker-node-group-sg</w:t>
            </w:r>
          </w:p>
        </w:tc>
        <w:tc>
          <w:tcPr>
            <w:tcW w:w="3067" w:type="dxa"/>
            <w:shd w:val="clear" w:color="auto" w:fill="auto"/>
          </w:tcPr>
          <w:p w14:paraId="410AE61E" w14:textId="77777777" w:rsidR="008B4F35" w:rsidRPr="007A29F7" w:rsidRDefault="008B4F35" w:rsidP="005D4D2B">
            <w:pPr>
              <w:pStyle w:val="LO-normal1"/>
              <w:rPr>
                <w:rFonts w:ascii="Calibri" w:hAnsi="Calibri" w:cs="Calibri"/>
                <w:lang w:val="en-MY" w:eastAsia="en-US" w:bidi="ar-SA"/>
              </w:rPr>
            </w:pPr>
            <w:proofErr w:type="spellStart"/>
            <w:r w:rsidRPr="007A29F7">
              <w:rPr>
                <w:rFonts w:ascii="Calibri" w:hAnsi="Calibri" w:cs="Calibri"/>
                <w:lang w:val="en-MY" w:eastAsia="en-US" w:bidi="ar-SA"/>
              </w:rPr>
              <w:t>Aais</w:t>
            </w:r>
            <w:proofErr w:type="spellEnd"/>
            <w:r w:rsidRPr="007A29F7">
              <w:rPr>
                <w:rFonts w:ascii="Calibri" w:hAnsi="Calibri" w:cs="Calibri"/>
                <w:lang w:val="en-MY" w:eastAsia="en-US" w:bidi="ar-SA"/>
              </w:rPr>
              <w:t>-dev-</w:t>
            </w:r>
            <w:proofErr w:type="spellStart"/>
            <w:r w:rsidRPr="007A29F7">
              <w:rPr>
                <w:rFonts w:ascii="Calibri" w:hAnsi="Calibri" w:cs="Calibri"/>
                <w:lang w:val="en-MY" w:eastAsia="en-US" w:bidi="ar-SA"/>
              </w:rPr>
              <w:t>blk</w:t>
            </w:r>
            <w:proofErr w:type="spellEnd"/>
            <w:r w:rsidRPr="007A29F7">
              <w:rPr>
                <w:rFonts w:ascii="Calibri" w:hAnsi="Calibri" w:cs="Calibri"/>
                <w:lang w:val="en-MY" w:eastAsia="en-US" w:bidi="ar-SA"/>
              </w:rPr>
              <w:t>-</w:t>
            </w:r>
            <w:proofErr w:type="spellStart"/>
            <w:r w:rsidRPr="007A29F7">
              <w:rPr>
                <w:rFonts w:ascii="Calibri" w:hAnsi="Calibri" w:cs="Calibri"/>
                <w:lang w:val="en-MY" w:eastAsia="en-US" w:bidi="ar-SA"/>
              </w:rPr>
              <w:t>eks</w:t>
            </w:r>
            <w:proofErr w:type="spellEnd"/>
            <w:r w:rsidRPr="007A29F7">
              <w:rPr>
                <w:rFonts w:ascii="Calibri" w:hAnsi="Calibri" w:cs="Calibri"/>
                <w:lang w:val="en-MY" w:eastAsia="en-US" w:bidi="ar-SA"/>
              </w:rPr>
              <w:t>-worker-node-group-sg</w:t>
            </w:r>
          </w:p>
        </w:tc>
        <w:tc>
          <w:tcPr>
            <w:tcW w:w="3081" w:type="dxa"/>
            <w:shd w:val="clear" w:color="auto" w:fill="auto"/>
          </w:tcPr>
          <w:p w14:paraId="5A2AF3EC" w14:textId="77777777" w:rsidR="008B4F35" w:rsidRPr="007A29F7" w:rsidRDefault="008B4F35" w:rsidP="005D4D2B">
            <w:pPr>
              <w:pStyle w:val="LO-normal1"/>
              <w:rPr>
                <w:rFonts w:ascii="Calibri" w:hAnsi="Calibri" w:cs="Calibri"/>
                <w:lang w:val="en-MY" w:eastAsia="en-US" w:bidi="ar-SA"/>
              </w:rPr>
            </w:pPr>
            <w:r w:rsidRPr="007A29F7">
              <w:rPr>
                <w:rFonts w:ascii="Calibri" w:hAnsi="Calibri" w:cs="Calibri"/>
                <w:lang w:val="en-MY" w:eastAsia="en-US" w:bidi="ar-SA"/>
              </w:rPr>
              <w:t xml:space="preserve">This is the security group attached to the worker nodes of </w:t>
            </w:r>
            <w:proofErr w:type="spellStart"/>
            <w:r w:rsidRPr="007A29F7">
              <w:rPr>
                <w:rFonts w:ascii="Calibri" w:hAnsi="Calibri" w:cs="Calibri"/>
                <w:lang w:val="en-MY" w:eastAsia="en-US" w:bidi="ar-SA"/>
              </w:rPr>
              <w:t>blk</w:t>
            </w:r>
            <w:proofErr w:type="spellEnd"/>
            <w:r w:rsidRPr="007A29F7">
              <w:rPr>
                <w:rFonts w:ascii="Calibri" w:hAnsi="Calibri" w:cs="Calibri"/>
                <w:lang w:val="en-MY" w:eastAsia="en-US" w:bidi="ar-SA"/>
              </w:rPr>
              <w:t xml:space="preserve"> EKS cluster</w:t>
            </w:r>
          </w:p>
        </w:tc>
      </w:tr>
    </w:tbl>
    <w:p w14:paraId="76490D06" w14:textId="77777777" w:rsidR="008B4F35" w:rsidRDefault="008B4F35" w:rsidP="005D4D2B">
      <w:pPr>
        <w:pStyle w:val="LO-normal1"/>
        <w:rPr>
          <w:rFonts w:ascii="Calibri" w:hAnsi="Calibri" w:cs="Calibri"/>
          <w:lang w:val="en-MY" w:eastAsia="en-US" w:bidi="ar-SA"/>
        </w:rPr>
      </w:pPr>
    </w:p>
    <w:p w14:paraId="6B8588FA" w14:textId="77777777" w:rsidR="008B4F35" w:rsidRDefault="007F3858" w:rsidP="005D4D2B">
      <w:pPr>
        <w:pStyle w:val="LO-normal1"/>
        <w:rPr>
          <w:rFonts w:ascii="Calibri" w:hAnsi="Calibri" w:cs="Calibri"/>
          <w:lang w:val="en-MY" w:eastAsia="en-US" w:bidi="ar-SA"/>
        </w:rPr>
      </w:pPr>
      <w:r>
        <w:rPr>
          <w:rFonts w:ascii="Calibri" w:hAnsi="Calibri" w:cs="Calibri"/>
          <w:lang w:val="en-MY" w:eastAsia="en-US" w:bidi="ar-SA"/>
        </w:rPr>
        <w:br w:type="page"/>
      </w:r>
      <w:r w:rsidR="008B4F35">
        <w:rPr>
          <w:rFonts w:ascii="Calibri" w:hAnsi="Calibri" w:cs="Calibri"/>
          <w:lang w:val="en-MY" w:eastAsia="en-US" w:bidi="ar-SA"/>
        </w:rPr>
        <w:lastRenderedPageBreak/>
        <w:t xml:space="preserve">1. Go to EC2/VPC services section in the AWS console </w:t>
      </w:r>
    </w:p>
    <w:p w14:paraId="7CE4CAF0" w14:textId="77777777" w:rsidR="008B4F35" w:rsidRDefault="008B4F35" w:rsidP="005D4D2B">
      <w:pPr>
        <w:pStyle w:val="LO-normal1"/>
        <w:rPr>
          <w:rFonts w:ascii="Calibri" w:hAnsi="Calibri" w:cs="Calibri"/>
          <w:lang w:val="en-MY" w:eastAsia="en-US" w:bidi="ar-SA"/>
        </w:rPr>
      </w:pPr>
      <w:r>
        <w:rPr>
          <w:rFonts w:ascii="Calibri" w:hAnsi="Calibri" w:cs="Calibri"/>
          <w:lang w:val="en-MY" w:eastAsia="en-US" w:bidi="ar-SA"/>
        </w:rPr>
        <w:t>2. Go to Security Group section</w:t>
      </w:r>
    </w:p>
    <w:p w14:paraId="704A5D95" w14:textId="77777777" w:rsidR="008B4F35" w:rsidRDefault="008B4F35" w:rsidP="005D4D2B">
      <w:pPr>
        <w:pStyle w:val="LO-normal1"/>
        <w:rPr>
          <w:rFonts w:ascii="Calibri" w:hAnsi="Calibri" w:cs="Calibri"/>
          <w:lang w:val="en-MY" w:eastAsia="en-US" w:bidi="ar-SA"/>
        </w:rPr>
      </w:pPr>
      <w:r>
        <w:rPr>
          <w:rFonts w:ascii="Calibri" w:hAnsi="Calibri" w:cs="Calibri"/>
          <w:lang w:val="en-MY" w:eastAsia="en-US" w:bidi="ar-SA"/>
        </w:rPr>
        <w:t xml:space="preserve">3. Look for the security group as mentioned in the above table </w:t>
      </w:r>
    </w:p>
    <w:p w14:paraId="6FF51BD4" w14:textId="77777777" w:rsidR="008B4F35" w:rsidRDefault="008B4F35" w:rsidP="005D4D2B">
      <w:pPr>
        <w:pStyle w:val="LO-normal1"/>
        <w:rPr>
          <w:rFonts w:ascii="Calibri" w:hAnsi="Calibri" w:cs="Calibri"/>
          <w:lang w:val="en-MY" w:eastAsia="en-US" w:bidi="ar-SA"/>
        </w:rPr>
      </w:pPr>
    </w:p>
    <w:p w14:paraId="29399A37" w14:textId="77777777" w:rsidR="008B4F35" w:rsidRPr="006725F0" w:rsidRDefault="00566BBD" w:rsidP="005D4D2B">
      <w:pPr>
        <w:pStyle w:val="LO-normal1"/>
        <w:rPr>
          <w:rFonts w:ascii="Calibri" w:hAnsi="Calibri" w:cs="Calibri"/>
          <w:lang w:val="en-MY" w:eastAsia="en-US" w:bidi="ar-SA"/>
        </w:rPr>
      </w:pPr>
      <w:r>
        <w:rPr>
          <w:rFonts w:ascii="Calibri" w:hAnsi="Calibri" w:cs="Calibri"/>
          <w:noProof/>
          <w:lang w:val="en-MY" w:eastAsia="en-US" w:bidi="ar-SA"/>
        </w:rPr>
        <w:drawing>
          <wp:inline distT="0" distB="0" distL="0" distR="0" wp14:anchorId="679C322D" wp14:editId="6E3DCABA">
            <wp:extent cx="5948680" cy="2427605"/>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8680" cy="2427605"/>
                    </a:xfrm>
                    <a:prstGeom prst="rect">
                      <a:avLst/>
                    </a:prstGeom>
                    <a:noFill/>
                    <a:ln>
                      <a:noFill/>
                    </a:ln>
                  </pic:spPr>
                </pic:pic>
              </a:graphicData>
            </a:graphic>
          </wp:inline>
        </w:drawing>
      </w:r>
    </w:p>
    <w:p w14:paraId="21DDEFBF" w14:textId="77777777" w:rsidR="005D4D2B" w:rsidRDefault="005D4D2B" w:rsidP="005D4D2B">
      <w:pPr>
        <w:pStyle w:val="LO-normal1"/>
        <w:rPr>
          <w:rFonts w:ascii="Calibri" w:hAnsi="Calibri" w:cs="Calibri"/>
          <w:lang w:val="en-MY" w:eastAsia="en-US" w:bidi="ar-SA"/>
        </w:rPr>
      </w:pPr>
    </w:p>
    <w:p w14:paraId="5A433BF7" w14:textId="77777777" w:rsidR="008B4F35" w:rsidRDefault="008B4F35" w:rsidP="008B4F35">
      <w:pPr>
        <w:pStyle w:val="LO-normal1"/>
        <w:numPr>
          <w:ilvl w:val="0"/>
          <w:numId w:val="9"/>
        </w:numPr>
        <w:rPr>
          <w:rFonts w:ascii="Calibri" w:hAnsi="Calibri" w:cs="Calibri"/>
          <w:lang w:val="en-MY" w:eastAsia="en-US" w:bidi="ar-SA"/>
        </w:rPr>
      </w:pPr>
      <w:r>
        <w:rPr>
          <w:rFonts w:ascii="Calibri" w:hAnsi="Calibri" w:cs="Calibri"/>
          <w:lang w:val="en-MY" w:eastAsia="en-US" w:bidi="ar-SA"/>
        </w:rPr>
        <w:t xml:space="preserve">Open the security group and look for the rule related to ICMP set with source 0.0.0.0/0 and remove it. The below screenshot is a reference. Please remove only this rule only. </w:t>
      </w:r>
    </w:p>
    <w:p w14:paraId="60605ACE" w14:textId="77777777" w:rsidR="008B4F35" w:rsidRDefault="008B4F35" w:rsidP="008B4F35">
      <w:pPr>
        <w:pStyle w:val="LO-normal1"/>
        <w:ind w:left="720"/>
        <w:rPr>
          <w:rFonts w:ascii="Calibri" w:hAnsi="Calibri" w:cs="Calibri"/>
          <w:lang w:val="en-MY" w:eastAsia="en-US" w:bidi="ar-SA"/>
        </w:rPr>
      </w:pPr>
    </w:p>
    <w:p w14:paraId="6B887623" w14:textId="77777777" w:rsidR="008B4F35" w:rsidRDefault="00566BBD" w:rsidP="008B4F35">
      <w:pPr>
        <w:pStyle w:val="LO-normal1"/>
        <w:ind w:left="720"/>
        <w:rPr>
          <w:rFonts w:ascii="Calibri" w:hAnsi="Calibri" w:cs="Calibri"/>
          <w:lang w:val="en-MY" w:eastAsia="en-US" w:bidi="ar-SA"/>
        </w:rPr>
      </w:pPr>
      <w:r>
        <w:rPr>
          <w:rFonts w:ascii="Calibri" w:hAnsi="Calibri" w:cs="Calibri"/>
          <w:noProof/>
          <w:lang w:val="en-MY" w:eastAsia="en-US" w:bidi="ar-SA"/>
        </w:rPr>
        <w:drawing>
          <wp:inline distT="0" distB="0" distL="0" distR="0" wp14:anchorId="53972E5E" wp14:editId="69DA9C18">
            <wp:extent cx="5943600" cy="1019810"/>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019810"/>
                    </a:xfrm>
                    <a:prstGeom prst="rect">
                      <a:avLst/>
                    </a:prstGeom>
                    <a:noFill/>
                    <a:ln>
                      <a:noFill/>
                    </a:ln>
                  </pic:spPr>
                </pic:pic>
              </a:graphicData>
            </a:graphic>
          </wp:inline>
        </w:drawing>
      </w:r>
    </w:p>
    <w:p w14:paraId="6D290CBB" w14:textId="77777777" w:rsidR="008B4F35" w:rsidRPr="006725F0" w:rsidRDefault="008B4F35" w:rsidP="008B4F35">
      <w:pPr>
        <w:pStyle w:val="LO-normal1"/>
        <w:numPr>
          <w:ilvl w:val="0"/>
          <w:numId w:val="9"/>
        </w:numPr>
        <w:rPr>
          <w:rFonts w:ascii="Calibri" w:hAnsi="Calibri" w:cs="Calibri"/>
          <w:lang w:val="en-MY" w:eastAsia="en-US" w:bidi="ar-SA"/>
        </w:rPr>
      </w:pPr>
      <w:r>
        <w:rPr>
          <w:rFonts w:ascii="Calibri" w:hAnsi="Calibri" w:cs="Calibri"/>
          <w:lang w:val="en-MY" w:eastAsia="en-US" w:bidi="ar-SA"/>
        </w:rPr>
        <w:t xml:space="preserve">Remove this rule from both (two) security groups as mentioned the table above. </w:t>
      </w:r>
    </w:p>
    <w:p w14:paraId="5ADA510D" w14:textId="77777777" w:rsidR="005D4D2B" w:rsidRPr="006725F0" w:rsidRDefault="005D4D2B" w:rsidP="005D4D2B">
      <w:pPr>
        <w:pStyle w:val="LO-normal1"/>
        <w:rPr>
          <w:rFonts w:ascii="Calibri" w:hAnsi="Calibri" w:cs="Calibri"/>
          <w:lang w:val="en-MY" w:eastAsia="en-US" w:bidi="ar-SA"/>
        </w:rPr>
      </w:pPr>
    </w:p>
    <w:p w14:paraId="046447F4" w14:textId="77777777" w:rsidR="008A4B5C" w:rsidRPr="006725F0" w:rsidRDefault="008A4B5C" w:rsidP="00174C4B">
      <w:pPr>
        <w:pStyle w:val="LO-normal1"/>
        <w:rPr>
          <w:rFonts w:ascii="Calibri" w:hAnsi="Calibri" w:cs="Calibri"/>
          <w:lang w:val="en-MY" w:eastAsia="en-US" w:bidi="ar-SA"/>
        </w:rPr>
      </w:pPr>
    </w:p>
    <w:p w14:paraId="16290228" w14:textId="77777777" w:rsidR="00E506FD" w:rsidRPr="006725F0" w:rsidRDefault="00E506FD" w:rsidP="00174C4B">
      <w:pPr>
        <w:pStyle w:val="LO-normal1"/>
        <w:rPr>
          <w:rFonts w:ascii="Calibri" w:hAnsi="Calibri" w:cs="Calibri"/>
          <w:lang w:val="en-MY" w:eastAsia="en-US" w:bidi="ar-SA"/>
        </w:rPr>
      </w:pPr>
    </w:p>
    <w:p w14:paraId="3E4479F2" w14:textId="77777777" w:rsidR="009E4350" w:rsidRPr="006725F0" w:rsidRDefault="000728DF" w:rsidP="000728DF">
      <w:pPr>
        <w:pStyle w:val="Heading1"/>
        <w:rPr>
          <w:rFonts w:ascii="Calibri" w:eastAsia="Times New Roman" w:hAnsi="Calibri" w:cs="Calibri"/>
          <w:color w:val="2F5496"/>
          <w:sz w:val="32"/>
          <w:szCs w:val="32"/>
          <w:lang w:val="en-MY" w:eastAsia="en-US" w:bidi="ar-SA"/>
        </w:rPr>
      </w:pPr>
      <w:bookmarkStart w:id="56" w:name="_Toc86222661"/>
      <w:bookmarkStart w:id="57" w:name="_Toc86913750"/>
      <w:r w:rsidRPr="006725F0">
        <w:rPr>
          <w:rFonts w:ascii="Calibri" w:eastAsia="Times New Roman" w:hAnsi="Calibri" w:cs="Calibri"/>
          <w:color w:val="2F5496"/>
          <w:sz w:val="32"/>
          <w:szCs w:val="32"/>
          <w:lang w:val="en-MY" w:eastAsia="en-US" w:bidi="ar-SA"/>
        </w:rPr>
        <w:lastRenderedPageBreak/>
        <w:t>References – Inputs</w:t>
      </w:r>
      <w:bookmarkEnd w:id="56"/>
      <w:bookmarkEnd w:id="57"/>
    </w:p>
    <w:p w14:paraId="64070258" w14:textId="77777777"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58" w:name="_Toc86222662"/>
      <w:bookmarkStart w:id="59" w:name="_Toc86913751"/>
      <w:r w:rsidRPr="006725F0">
        <w:rPr>
          <w:rFonts w:ascii="Calibri" w:eastAsia="Times New Roman" w:hAnsi="Calibri" w:cs="Calibri"/>
          <w:color w:val="2F5496"/>
          <w:sz w:val="26"/>
          <w:szCs w:val="26"/>
          <w:lang w:val="en-MY" w:eastAsia="en-US" w:bidi="ar-SA"/>
        </w:rPr>
        <w:t>Input Template</w:t>
      </w:r>
      <w:bookmarkEnd w:id="58"/>
      <w:bookmarkEnd w:id="59"/>
    </w:p>
    <w:p w14:paraId="7BF1C41B" w14:textId="77777777" w:rsidR="00BC654E" w:rsidRPr="006725F0" w:rsidRDefault="00C55FB7" w:rsidP="00BC654E">
      <w:pPr>
        <w:pStyle w:val="HTMLPreformatted"/>
        <w:shd w:val="clear" w:color="auto" w:fill="2B2B2B"/>
        <w:rPr>
          <w:rFonts w:ascii="Calibri" w:hAnsi="Calibri" w:cs="Calibri"/>
          <w:color w:val="A9B7C6"/>
        </w:rPr>
      </w:pPr>
      <w:r w:rsidRPr="006725F0">
        <w:rPr>
          <w:rFonts w:ascii="Calibri" w:hAnsi="Calibri" w:cs="Calibri"/>
          <w:color w:val="A9B7C6"/>
        </w:rPr>
        <w:t>#The following inputs should be via git secrets as they contain sensitive data. refer to README.md</w:t>
      </w:r>
      <w:r w:rsidRPr="006725F0">
        <w:rPr>
          <w:rFonts w:ascii="Calibri" w:hAnsi="Calibri" w:cs="Calibri"/>
          <w:color w:val="A9B7C6"/>
        </w:rPr>
        <w:br/>
        <w:t>##################start of sensitive data that goes to git secrets###################</w:t>
      </w:r>
      <w:r w:rsidRPr="006725F0">
        <w:rPr>
          <w:rFonts w:ascii="Calibri" w:hAnsi="Calibri" w:cs="Calibri"/>
          <w:color w:val="A9B7C6"/>
        </w:rPr>
        <w:br/>
      </w:r>
      <w:proofErr w:type="spellStart"/>
      <w:r w:rsidRPr="006725F0">
        <w:rPr>
          <w:rFonts w:ascii="Calibri" w:hAnsi="Calibri" w:cs="Calibri"/>
          <w:color w:val="A9B7C6"/>
        </w:rPr>
        <w:t>aws_account_number</w:t>
      </w:r>
      <w:proofErr w:type="spellEnd"/>
      <w:r w:rsidRPr="006725F0">
        <w:rPr>
          <w:rFonts w:ascii="Calibri" w:hAnsi="Calibri" w:cs="Calibri"/>
          <w:color w:val="A9B7C6"/>
        </w:rPr>
        <w:t xml:space="preserve"> = "" #mandatory</w:t>
      </w:r>
      <w:r w:rsidRPr="006725F0">
        <w:rPr>
          <w:rFonts w:ascii="Calibri" w:hAnsi="Calibri" w:cs="Calibri"/>
          <w:color w:val="A9B7C6"/>
        </w:rPr>
        <w:br/>
      </w:r>
      <w:proofErr w:type="spellStart"/>
      <w:r w:rsidRPr="006725F0">
        <w:rPr>
          <w:rFonts w:ascii="Calibri" w:hAnsi="Calibri" w:cs="Calibri"/>
          <w:color w:val="A9B7C6"/>
        </w:rPr>
        <w:t>aws_access_key</w:t>
      </w:r>
      <w:proofErr w:type="spellEnd"/>
      <w:r w:rsidRPr="006725F0">
        <w:rPr>
          <w:rFonts w:ascii="Calibri" w:hAnsi="Calibri" w:cs="Calibri"/>
          <w:color w:val="A9B7C6"/>
        </w:rPr>
        <w:t xml:space="preserve"> = ""     #mandatory</w:t>
      </w:r>
      <w:r w:rsidRPr="006725F0">
        <w:rPr>
          <w:rFonts w:ascii="Calibri" w:hAnsi="Calibri" w:cs="Calibri"/>
          <w:color w:val="A9B7C6"/>
        </w:rPr>
        <w:br/>
      </w:r>
      <w:proofErr w:type="spellStart"/>
      <w:r w:rsidRPr="006725F0">
        <w:rPr>
          <w:rFonts w:ascii="Calibri" w:hAnsi="Calibri" w:cs="Calibri"/>
          <w:color w:val="A9B7C6"/>
        </w:rPr>
        <w:t>aws_secret_key</w:t>
      </w:r>
      <w:proofErr w:type="spellEnd"/>
      <w:r w:rsidRPr="006725F0">
        <w:rPr>
          <w:rFonts w:ascii="Calibri" w:hAnsi="Calibri" w:cs="Calibri"/>
          <w:color w:val="A9B7C6"/>
        </w:rPr>
        <w:t xml:space="preserve"> = ""     #mandatory</w:t>
      </w:r>
      <w:r w:rsidRPr="006725F0">
        <w:rPr>
          <w:rFonts w:ascii="Calibri" w:hAnsi="Calibri" w:cs="Calibri"/>
          <w:color w:val="A9B7C6"/>
        </w:rPr>
        <w:br/>
      </w:r>
      <w:proofErr w:type="spellStart"/>
      <w:r w:rsidRPr="006725F0">
        <w:rPr>
          <w:rFonts w:ascii="Calibri" w:hAnsi="Calibri" w:cs="Calibri"/>
          <w:color w:val="A9B7C6"/>
        </w:rPr>
        <w:t>aws_user_arn</w:t>
      </w:r>
      <w:proofErr w:type="spellEnd"/>
      <w:r w:rsidRPr="006725F0">
        <w:rPr>
          <w:rFonts w:ascii="Calibri" w:hAnsi="Calibri" w:cs="Calibri"/>
          <w:color w:val="A9B7C6"/>
        </w:rPr>
        <w:t xml:space="preserve"> = ""       #mandatory</w:t>
      </w:r>
      <w:r w:rsidRPr="006725F0">
        <w:rPr>
          <w:rFonts w:ascii="Calibri" w:hAnsi="Calibri" w:cs="Calibri"/>
          <w:color w:val="A9B7C6"/>
        </w:rPr>
        <w:br/>
      </w:r>
      <w:proofErr w:type="spellStart"/>
      <w:r w:rsidRPr="006725F0">
        <w:rPr>
          <w:rFonts w:ascii="Calibri" w:hAnsi="Calibri" w:cs="Calibri"/>
          <w:color w:val="A9B7C6"/>
        </w:rPr>
        <w:t>aws_role_arn</w:t>
      </w:r>
      <w:proofErr w:type="spellEnd"/>
      <w:r w:rsidRPr="006725F0">
        <w:rPr>
          <w:rFonts w:ascii="Calibri" w:hAnsi="Calibri" w:cs="Calibri"/>
          <w:color w:val="A9B7C6"/>
        </w:rPr>
        <w:t xml:space="preserve"> = ""       #mandatory</w:t>
      </w:r>
      <w:r w:rsidRPr="006725F0">
        <w:rPr>
          <w:rFonts w:ascii="Calibri" w:hAnsi="Calibri" w:cs="Calibri"/>
          <w:color w:val="A9B7C6"/>
        </w:rPr>
        <w:br/>
      </w:r>
      <w:proofErr w:type="spellStart"/>
      <w:r w:rsidRPr="006725F0">
        <w:rPr>
          <w:rFonts w:ascii="Calibri" w:hAnsi="Calibri" w:cs="Calibri"/>
          <w:color w:val="A9B7C6"/>
        </w:rPr>
        <w:t>aws_region</w:t>
      </w:r>
      <w:proofErr w:type="spellEnd"/>
      <w:r w:rsidRPr="006725F0">
        <w:rPr>
          <w:rFonts w:ascii="Calibri" w:hAnsi="Calibri" w:cs="Calibri"/>
          <w:color w:val="A9B7C6"/>
        </w:rPr>
        <w:t xml:space="preserve"> = ""         #mandatory</w:t>
      </w:r>
      <w:r w:rsidRPr="006725F0">
        <w:rPr>
          <w:rFonts w:ascii="Calibri" w:hAnsi="Calibri" w:cs="Calibri"/>
          <w:color w:val="A9B7C6"/>
        </w:rPr>
        <w:br/>
      </w:r>
      <w:proofErr w:type="spellStart"/>
      <w:r w:rsidRPr="006725F0">
        <w:rPr>
          <w:rFonts w:ascii="Calibri" w:hAnsi="Calibri" w:cs="Calibri"/>
          <w:color w:val="A9B7C6"/>
        </w:rPr>
        <w:t>aws_external_id</w:t>
      </w:r>
      <w:proofErr w:type="spellEnd"/>
      <w:r w:rsidRPr="006725F0">
        <w:rPr>
          <w:rFonts w:ascii="Calibri" w:hAnsi="Calibri" w:cs="Calibri"/>
          <w:color w:val="A9B7C6"/>
        </w:rPr>
        <w:t xml:space="preserve"> = ""    #mandatory</w:t>
      </w:r>
      <w:r w:rsidRPr="006725F0">
        <w:rPr>
          <w:rFonts w:ascii="Calibri" w:hAnsi="Calibri" w:cs="Calibri"/>
          <w:color w:val="A9B7C6"/>
        </w:rPr>
        <w:br/>
      </w:r>
      <w:proofErr w:type="spellStart"/>
      <w:r w:rsidRPr="006725F0">
        <w:rPr>
          <w:rFonts w:ascii="Calibri" w:hAnsi="Calibri" w:cs="Calibri"/>
          <w:color w:val="A9B7C6"/>
        </w:rPr>
        <w:t>app_bastion_ssh_key</w:t>
      </w:r>
      <w:proofErr w:type="spellEnd"/>
      <w:r w:rsidRPr="006725F0">
        <w:rPr>
          <w:rFonts w:ascii="Calibri" w:hAnsi="Calibri" w:cs="Calibri"/>
          <w:color w:val="A9B7C6"/>
        </w:rPr>
        <w:t xml:space="preserve"> = ""    #mandatory</w:t>
      </w:r>
      <w:r w:rsidRPr="006725F0">
        <w:rPr>
          <w:rFonts w:ascii="Calibri" w:hAnsi="Calibri" w:cs="Calibri"/>
          <w:color w:val="A9B7C6"/>
        </w:rPr>
        <w:br/>
      </w:r>
      <w:proofErr w:type="spellStart"/>
      <w:r w:rsidRPr="006725F0">
        <w:rPr>
          <w:rFonts w:ascii="Calibri" w:hAnsi="Calibri" w:cs="Calibri"/>
          <w:color w:val="A9B7C6"/>
        </w:rPr>
        <w:t>blk_bastion_ssh_key</w:t>
      </w:r>
      <w:proofErr w:type="spellEnd"/>
      <w:r w:rsidRPr="006725F0">
        <w:rPr>
          <w:rFonts w:ascii="Calibri" w:hAnsi="Calibri" w:cs="Calibri"/>
          <w:color w:val="A9B7C6"/>
        </w:rPr>
        <w:t xml:space="preserve"> = ""    #mandatory</w:t>
      </w:r>
      <w:r w:rsidRPr="006725F0">
        <w:rPr>
          <w:rFonts w:ascii="Calibri" w:hAnsi="Calibri" w:cs="Calibri"/>
          <w:color w:val="A9B7C6"/>
        </w:rPr>
        <w:br/>
      </w:r>
      <w:proofErr w:type="spellStart"/>
      <w:r w:rsidRPr="006725F0">
        <w:rPr>
          <w:rFonts w:ascii="Calibri" w:hAnsi="Calibri" w:cs="Calibri"/>
          <w:color w:val="A9B7C6"/>
        </w:rPr>
        <w:t>app_eks_worker_nodes_ssh_key</w:t>
      </w:r>
      <w:proofErr w:type="spellEnd"/>
      <w:r w:rsidRPr="006725F0">
        <w:rPr>
          <w:rFonts w:ascii="Calibri" w:hAnsi="Calibri" w:cs="Calibri"/>
          <w:color w:val="A9B7C6"/>
        </w:rPr>
        <w:t xml:space="preserve"> = ""   #mandatory</w:t>
      </w:r>
      <w:r w:rsidRPr="006725F0">
        <w:rPr>
          <w:rFonts w:ascii="Calibri" w:hAnsi="Calibri" w:cs="Calibri"/>
          <w:color w:val="A9B7C6"/>
        </w:rPr>
        <w:br/>
      </w:r>
      <w:proofErr w:type="spellStart"/>
      <w:r w:rsidRPr="006725F0">
        <w:rPr>
          <w:rFonts w:ascii="Calibri" w:hAnsi="Calibri" w:cs="Calibri"/>
          <w:color w:val="A9B7C6"/>
        </w:rPr>
        <w:t>blk_eks_worker_nodes_ssh_key</w:t>
      </w:r>
      <w:proofErr w:type="spellEnd"/>
      <w:r w:rsidRPr="006725F0">
        <w:rPr>
          <w:rFonts w:ascii="Calibri" w:hAnsi="Calibri" w:cs="Calibri"/>
          <w:color w:val="A9B7C6"/>
        </w:rPr>
        <w:t xml:space="preserve"> = ""   #mandatory</w:t>
      </w:r>
      <w:r w:rsidRPr="006725F0">
        <w:rPr>
          <w:rFonts w:ascii="Calibri" w:hAnsi="Calibri" w:cs="Calibri"/>
          <w:color w:val="A9B7C6"/>
        </w:rPr>
        <w:br/>
      </w:r>
      <w:r w:rsidRPr="006725F0">
        <w:rPr>
          <w:rFonts w:ascii="Calibri" w:hAnsi="Calibri" w:cs="Calibri"/>
          <w:color w:val="A9B7C6"/>
        </w:rPr>
        <w:br/>
        <w:t>#Cognito specifications</w:t>
      </w:r>
      <w:r w:rsidRPr="006725F0">
        <w:rPr>
          <w:rFonts w:ascii="Calibri" w:hAnsi="Calibri" w:cs="Calibri"/>
          <w:color w:val="A9B7C6"/>
        </w:rPr>
        <w:br/>
        <w:t xml:space="preserve">#When </w:t>
      </w:r>
      <w:proofErr w:type="spellStart"/>
      <w:r w:rsidRPr="006725F0">
        <w:rPr>
          <w:rFonts w:ascii="Calibri" w:hAnsi="Calibri" w:cs="Calibri"/>
          <w:color w:val="A9B7C6"/>
        </w:rPr>
        <w:t>email_sending_account</w:t>
      </w:r>
      <w:proofErr w:type="spellEnd"/>
      <w:r w:rsidRPr="006725F0">
        <w:rPr>
          <w:rFonts w:ascii="Calibri" w:hAnsi="Calibri" w:cs="Calibri"/>
          <w:color w:val="A9B7C6"/>
        </w:rPr>
        <w:t xml:space="preserve"> = "COGNITO_DEFAULT", set the below to empty in git secrets</w:t>
      </w:r>
      <w:r w:rsidRPr="006725F0">
        <w:rPr>
          <w:rFonts w:ascii="Calibri" w:hAnsi="Calibri" w:cs="Calibri"/>
          <w:color w:val="A9B7C6"/>
        </w:rPr>
        <w:br/>
        <w:t xml:space="preserve">#When </w:t>
      </w:r>
      <w:proofErr w:type="spellStart"/>
      <w:r w:rsidRPr="006725F0">
        <w:rPr>
          <w:rFonts w:ascii="Calibri" w:hAnsi="Calibri" w:cs="Calibri"/>
          <w:color w:val="A9B7C6"/>
        </w:rPr>
        <w:t>email_sending_account</w:t>
      </w:r>
      <w:proofErr w:type="spellEnd"/>
      <w:r w:rsidRPr="006725F0">
        <w:rPr>
          <w:rFonts w:ascii="Calibri" w:hAnsi="Calibri" w:cs="Calibri"/>
          <w:color w:val="A9B7C6"/>
        </w:rPr>
        <w:t xml:space="preserve"> = "DEVELOPER", setup verified email address in AWS SES on </w:t>
      </w:r>
      <w:proofErr w:type="spellStart"/>
      <w:r w:rsidRPr="006725F0">
        <w:rPr>
          <w:rFonts w:ascii="Calibri" w:hAnsi="Calibri" w:cs="Calibri"/>
          <w:color w:val="A9B7C6"/>
        </w:rPr>
        <w:t>cognito</w:t>
      </w:r>
      <w:proofErr w:type="spellEnd"/>
      <w:r w:rsidRPr="006725F0">
        <w:rPr>
          <w:rFonts w:ascii="Calibri" w:hAnsi="Calibri" w:cs="Calibri"/>
          <w:color w:val="A9B7C6"/>
        </w:rPr>
        <w:t xml:space="preserve"> supported region and update the below in git secrets</w:t>
      </w:r>
      <w:r w:rsidRPr="006725F0">
        <w:rPr>
          <w:rFonts w:ascii="Calibri" w:hAnsi="Calibri" w:cs="Calibri"/>
          <w:color w:val="A9B7C6"/>
        </w:rPr>
        <w:br/>
      </w:r>
      <w:proofErr w:type="spellStart"/>
      <w:r w:rsidRPr="006725F0">
        <w:rPr>
          <w:rFonts w:ascii="Calibri" w:hAnsi="Calibri" w:cs="Calibri"/>
          <w:color w:val="A9B7C6"/>
        </w:rPr>
        <w:t>ses_email_identity</w:t>
      </w:r>
      <w:proofErr w:type="spellEnd"/>
      <w:r w:rsidRPr="006725F0">
        <w:rPr>
          <w:rFonts w:ascii="Calibri" w:hAnsi="Calibri" w:cs="Calibri"/>
          <w:color w:val="A9B7C6"/>
        </w:rPr>
        <w:t xml:space="preserve"> = "" #email address verified in AWS SES</w:t>
      </w:r>
      <w:r w:rsidRPr="006725F0">
        <w:rPr>
          <w:rFonts w:ascii="Calibri" w:hAnsi="Calibri" w:cs="Calibri"/>
          <w:color w:val="A9B7C6"/>
        </w:rPr>
        <w:br/>
      </w:r>
      <w:proofErr w:type="spellStart"/>
      <w:r w:rsidRPr="006725F0">
        <w:rPr>
          <w:rFonts w:ascii="Calibri" w:hAnsi="Calibri" w:cs="Calibri"/>
          <w:color w:val="A9B7C6"/>
        </w:rPr>
        <w:t>userpool_email_source_arn</w:t>
      </w:r>
      <w:proofErr w:type="spellEnd"/>
      <w:r w:rsidRPr="006725F0">
        <w:rPr>
          <w:rFonts w:ascii="Calibri" w:hAnsi="Calibri" w:cs="Calibri"/>
          <w:color w:val="A9B7C6"/>
        </w:rPr>
        <w:t xml:space="preserve"> ="" #arn of the email address configured in </w:t>
      </w:r>
      <w:proofErr w:type="spellStart"/>
      <w:r w:rsidRPr="006725F0">
        <w:rPr>
          <w:rFonts w:ascii="Calibri" w:hAnsi="Calibri" w:cs="Calibri"/>
          <w:color w:val="A9B7C6"/>
        </w:rPr>
        <w:t>aws</w:t>
      </w:r>
      <w:proofErr w:type="spellEnd"/>
      <w:r w:rsidRPr="006725F0">
        <w:rPr>
          <w:rFonts w:ascii="Calibri" w:hAnsi="Calibri" w:cs="Calibri"/>
          <w:color w:val="A9B7C6"/>
        </w:rPr>
        <w:t xml:space="preserve"> SES service</w:t>
      </w:r>
      <w:r w:rsidRPr="006725F0">
        <w:rPr>
          <w:rFonts w:ascii="Calibri" w:hAnsi="Calibri" w:cs="Calibri"/>
          <w:color w:val="A9B7C6"/>
        </w:rPr>
        <w:br/>
      </w:r>
      <w:r w:rsidRPr="006725F0">
        <w:rPr>
          <w:rFonts w:ascii="Calibri" w:hAnsi="Calibri" w:cs="Calibri"/>
          <w:color w:val="A9B7C6"/>
        </w:rPr>
        <w:br/>
        <w:t xml:space="preserve">#List of </w:t>
      </w:r>
      <w:proofErr w:type="spellStart"/>
      <w:r w:rsidRPr="006725F0">
        <w:rPr>
          <w:rFonts w:ascii="Calibri" w:hAnsi="Calibri" w:cs="Calibri"/>
          <w:color w:val="A9B7C6"/>
        </w:rPr>
        <w:t>iam</w:t>
      </w:r>
      <w:proofErr w:type="spellEnd"/>
      <w:r w:rsidRPr="006725F0">
        <w:rPr>
          <w:rFonts w:ascii="Calibri" w:hAnsi="Calibri" w:cs="Calibri"/>
          <w:color w:val="A9B7C6"/>
        </w:rPr>
        <w:t xml:space="preserve"> users and their relevant groups mapping in EKS for its access</w:t>
      </w:r>
      <w:r w:rsidRPr="006725F0">
        <w:rPr>
          <w:rFonts w:ascii="Calibri" w:hAnsi="Calibri" w:cs="Calibri"/>
          <w:color w:val="A9B7C6"/>
        </w:rPr>
        <w:br/>
        <w:t>#When no additional IAM users are required to enable EKS access, set the below as empty in git secrets</w:t>
      </w:r>
      <w:r w:rsidRPr="006725F0">
        <w:rPr>
          <w:rFonts w:ascii="Calibri" w:hAnsi="Calibri" w:cs="Calibri"/>
          <w:color w:val="A9B7C6"/>
        </w:rPr>
        <w:br/>
      </w:r>
      <w:proofErr w:type="spellStart"/>
      <w:r w:rsidRPr="006725F0">
        <w:rPr>
          <w:rFonts w:ascii="Calibri" w:hAnsi="Calibri" w:cs="Calibri"/>
          <w:color w:val="A9B7C6"/>
        </w:rPr>
        <w:t>app_cluster_map_users</w:t>
      </w:r>
      <w:proofErr w:type="spellEnd"/>
      <w:r w:rsidRPr="006725F0">
        <w:rPr>
          <w:rFonts w:ascii="Calibri" w:hAnsi="Calibri" w:cs="Calibri"/>
          <w:color w:val="A9B7C6"/>
        </w:rPr>
        <w:t xml:space="preserve"> = ["&lt;</w:t>
      </w:r>
      <w:proofErr w:type="spellStart"/>
      <w:r w:rsidRPr="006725F0">
        <w:rPr>
          <w:rFonts w:ascii="Calibri" w:hAnsi="Calibri" w:cs="Calibri"/>
          <w:color w:val="A9B7C6"/>
        </w:rPr>
        <w:t>userarn</w:t>
      </w:r>
      <w:proofErr w:type="spellEnd"/>
      <w:r w:rsidRPr="006725F0">
        <w:rPr>
          <w:rFonts w:ascii="Calibri" w:hAnsi="Calibri" w:cs="Calibri"/>
          <w:color w:val="A9B7C6"/>
        </w:rPr>
        <w:t>&gt;","&lt;</w:t>
      </w:r>
      <w:proofErr w:type="spellStart"/>
      <w:r w:rsidRPr="006725F0">
        <w:rPr>
          <w:rFonts w:ascii="Calibri" w:hAnsi="Calibri" w:cs="Calibri"/>
          <w:color w:val="A9B7C6"/>
        </w:rPr>
        <w:t>userarn</w:t>
      </w:r>
      <w:proofErr w:type="spellEnd"/>
      <w:r w:rsidRPr="006725F0">
        <w:rPr>
          <w:rFonts w:ascii="Calibri" w:hAnsi="Calibri" w:cs="Calibri"/>
          <w:color w:val="A9B7C6"/>
        </w:rPr>
        <w:t>&gt;"] #Optional, if not required set to empty in git secrets</w:t>
      </w:r>
      <w:r w:rsidRPr="006725F0">
        <w:rPr>
          <w:rFonts w:ascii="Calibri" w:hAnsi="Calibri" w:cs="Calibri"/>
          <w:color w:val="A9B7C6"/>
        </w:rPr>
        <w:br/>
      </w:r>
      <w:proofErr w:type="spellStart"/>
      <w:r w:rsidRPr="006725F0">
        <w:rPr>
          <w:rFonts w:ascii="Calibri" w:hAnsi="Calibri" w:cs="Calibri"/>
          <w:color w:val="A9B7C6"/>
        </w:rPr>
        <w:t>app_cluster_map_roles</w:t>
      </w:r>
      <w:proofErr w:type="spellEnd"/>
      <w:r w:rsidRPr="006725F0">
        <w:rPr>
          <w:rFonts w:ascii="Calibri" w:hAnsi="Calibri" w:cs="Calibri"/>
          <w:color w:val="A9B7C6"/>
        </w:rPr>
        <w:t xml:space="preserve"> = ["&lt;</w:t>
      </w:r>
      <w:proofErr w:type="spellStart"/>
      <w:r w:rsidRPr="006725F0">
        <w:rPr>
          <w:rFonts w:ascii="Calibri" w:hAnsi="Calibri" w:cs="Calibri"/>
          <w:color w:val="A9B7C6"/>
        </w:rPr>
        <w:t>rolearn</w:t>
      </w:r>
      <w:proofErr w:type="spellEnd"/>
      <w:r w:rsidRPr="006725F0">
        <w:rPr>
          <w:rFonts w:ascii="Calibri" w:hAnsi="Calibri" w:cs="Calibri"/>
          <w:color w:val="A9B7C6"/>
        </w:rPr>
        <w:t>&gt;","&lt;</w:t>
      </w:r>
      <w:proofErr w:type="spellStart"/>
      <w:r w:rsidRPr="006725F0">
        <w:rPr>
          <w:rFonts w:ascii="Calibri" w:hAnsi="Calibri" w:cs="Calibri"/>
          <w:color w:val="A9B7C6"/>
        </w:rPr>
        <w:t>rolearn</w:t>
      </w:r>
      <w:proofErr w:type="spellEnd"/>
      <w:r w:rsidRPr="006725F0">
        <w:rPr>
          <w:rFonts w:ascii="Calibri" w:hAnsi="Calibri" w:cs="Calibri"/>
          <w:color w:val="A9B7C6"/>
        </w:rPr>
        <w:t xml:space="preserve">&gt;"] #Optional, if not required set to </w:t>
      </w:r>
      <w:proofErr w:type="spellStart"/>
      <w:r w:rsidRPr="006725F0">
        <w:rPr>
          <w:rFonts w:ascii="Calibri" w:hAnsi="Calibri" w:cs="Calibri"/>
          <w:color w:val="A9B7C6"/>
        </w:rPr>
        <w:t>emtpy</w:t>
      </w:r>
      <w:proofErr w:type="spellEnd"/>
      <w:r w:rsidRPr="006725F0">
        <w:rPr>
          <w:rFonts w:ascii="Calibri" w:hAnsi="Calibri" w:cs="Calibri"/>
          <w:color w:val="A9B7C6"/>
        </w:rPr>
        <w:t xml:space="preserve"> in git secrets</w:t>
      </w:r>
      <w:r w:rsidRPr="006725F0">
        <w:rPr>
          <w:rFonts w:ascii="Calibri" w:hAnsi="Calibri" w:cs="Calibri"/>
          <w:color w:val="A9B7C6"/>
        </w:rPr>
        <w:br/>
      </w:r>
      <w:r w:rsidRPr="006725F0">
        <w:rPr>
          <w:rFonts w:ascii="Calibri" w:hAnsi="Calibri" w:cs="Calibri"/>
          <w:color w:val="A9B7C6"/>
        </w:rPr>
        <w:br/>
        <w:t xml:space="preserve">#List of </w:t>
      </w:r>
      <w:proofErr w:type="spellStart"/>
      <w:r w:rsidRPr="006725F0">
        <w:rPr>
          <w:rFonts w:ascii="Calibri" w:hAnsi="Calibri" w:cs="Calibri"/>
          <w:color w:val="A9B7C6"/>
        </w:rPr>
        <w:t>iam</w:t>
      </w:r>
      <w:proofErr w:type="spellEnd"/>
      <w:r w:rsidRPr="006725F0">
        <w:rPr>
          <w:rFonts w:ascii="Calibri" w:hAnsi="Calibri" w:cs="Calibri"/>
          <w:color w:val="A9B7C6"/>
        </w:rPr>
        <w:t xml:space="preserve"> roles and their relevant group mapping in EKS for its access</w:t>
      </w:r>
      <w:r w:rsidRPr="006725F0">
        <w:rPr>
          <w:rFonts w:ascii="Calibri" w:hAnsi="Calibri" w:cs="Calibri"/>
          <w:color w:val="A9B7C6"/>
        </w:rPr>
        <w:br/>
        <w:t>#When no additional IAM roles are required to enable EKS access, set the below as empty in git secrets</w:t>
      </w:r>
      <w:r w:rsidRPr="006725F0">
        <w:rPr>
          <w:rFonts w:ascii="Calibri" w:hAnsi="Calibri" w:cs="Calibri"/>
          <w:color w:val="A9B7C6"/>
        </w:rPr>
        <w:br/>
      </w:r>
      <w:proofErr w:type="spellStart"/>
      <w:r w:rsidRPr="006725F0">
        <w:rPr>
          <w:rFonts w:ascii="Calibri" w:hAnsi="Calibri" w:cs="Calibri"/>
          <w:color w:val="A9B7C6"/>
        </w:rPr>
        <w:t>blk_cluster_map_users</w:t>
      </w:r>
      <w:proofErr w:type="spellEnd"/>
      <w:r w:rsidRPr="006725F0">
        <w:rPr>
          <w:rFonts w:ascii="Calibri" w:hAnsi="Calibri" w:cs="Calibri"/>
          <w:color w:val="A9B7C6"/>
        </w:rPr>
        <w:t xml:space="preserve"> = ["&lt;</w:t>
      </w:r>
      <w:proofErr w:type="spellStart"/>
      <w:r w:rsidRPr="006725F0">
        <w:rPr>
          <w:rFonts w:ascii="Calibri" w:hAnsi="Calibri" w:cs="Calibri"/>
          <w:color w:val="A9B7C6"/>
        </w:rPr>
        <w:t>userarn</w:t>
      </w:r>
      <w:proofErr w:type="spellEnd"/>
      <w:r w:rsidRPr="006725F0">
        <w:rPr>
          <w:rFonts w:ascii="Calibri" w:hAnsi="Calibri" w:cs="Calibri"/>
          <w:color w:val="A9B7C6"/>
        </w:rPr>
        <w:t>&gt;","&lt;</w:t>
      </w:r>
      <w:proofErr w:type="spellStart"/>
      <w:r w:rsidRPr="006725F0">
        <w:rPr>
          <w:rFonts w:ascii="Calibri" w:hAnsi="Calibri" w:cs="Calibri"/>
          <w:color w:val="A9B7C6"/>
        </w:rPr>
        <w:t>userarn</w:t>
      </w:r>
      <w:proofErr w:type="spellEnd"/>
      <w:r w:rsidRPr="006725F0">
        <w:rPr>
          <w:rFonts w:ascii="Calibri" w:hAnsi="Calibri" w:cs="Calibri"/>
          <w:color w:val="A9B7C6"/>
        </w:rPr>
        <w:t>&gt;"] #Optional, if not required set to empty in git secrets</w:t>
      </w:r>
      <w:r w:rsidRPr="006725F0">
        <w:rPr>
          <w:rFonts w:ascii="Calibri" w:hAnsi="Calibri" w:cs="Calibri"/>
          <w:color w:val="A9B7C6"/>
        </w:rPr>
        <w:br/>
      </w:r>
      <w:proofErr w:type="spellStart"/>
      <w:r w:rsidRPr="006725F0">
        <w:rPr>
          <w:rFonts w:ascii="Calibri" w:hAnsi="Calibri" w:cs="Calibri"/>
          <w:color w:val="A9B7C6"/>
        </w:rPr>
        <w:t>blk_cluster_map_roles</w:t>
      </w:r>
      <w:proofErr w:type="spellEnd"/>
      <w:r w:rsidRPr="006725F0">
        <w:rPr>
          <w:rFonts w:ascii="Calibri" w:hAnsi="Calibri" w:cs="Calibri"/>
          <w:color w:val="A9B7C6"/>
        </w:rPr>
        <w:t xml:space="preserve"> = ["&lt;</w:t>
      </w:r>
      <w:proofErr w:type="spellStart"/>
      <w:r w:rsidRPr="006725F0">
        <w:rPr>
          <w:rFonts w:ascii="Calibri" w:hAnsi="Calibri" w:cs="Calibri"/>
          <w:color w:val="A9B7C6"/>
        </w:rPr>
        <w:t>rolearn</w:t>
      </w:r>
      <w:proofErr w:type="spellEnd"/>
      <w:r w:rsidRPr="006725F0">
        <w:rPr>
          <w:rFonts w:ascii="Calibri" w:hAnsi="Calibri" w:cs="Calibri"/>
          <w:color w:val="A9B7C6"/>
        </w:rPr>
        <w:t>&gt;","&lt;</w:t>
      </w:r>
      <w:proofErr w:type="spellStart"/>
      <w:r w:rsidRPr="006725F0">
        <w:rPr>
          <w:rFonts w:ascii="Calibri" w:hAnsi="Calibri" w:cs="Calibri"/>
          <w:color w:val="A9B7C6"/>
        </w:rPr>
        <w:t>rolearn</w:t>
      </w:r>
      <w:proofErr w:type="spellEnd"/>
      <w:r w:rsidRPr="006725F0">
        <w:rPr>
          <w:rFonts w:ascii="Calibri" w:hAnsi="Calibri" w:cs="Calibri"/>
          <w:color w:val="A9B7C6"/>
        </w:rPr>
        <w:t>&gt;"] #Optional, if not required set to empty in git secrets</w:t>
      </w:r>
      <w:r w:rsidRPr="006725F0">
        <w:rPr>
          <w:rFonts w:ascii="Calibri" w:hAnsi="Calibri" w:cs="Calibri"/>
          <w:color w:val="A9B7C6"/>
        </w:rPr>
        <w:br/>
      </w:r>
      <w:r w:rsidRPr="006725F0">
        <w:rPr>
          <w:rFonts w:ascii="Calibri" w:hAnsi="Calibri" w:cs="Calibri"/>
          <w:color w:val="A9B7C6"/>
        </w:rPr>
        <w:br/>
        <w:t>#Name of S3 bucket to hold terraform input file</w:t>
      </w:r>
      <w:r w:rsidRPr="006725F0">
        <w:rPr>
          <w:rFonts w:ascii="Calibri" w:hAnsi="Calibri" w:cs="Calibri"/>
          <w:color w:val="A9B7C6"/>
        </w:rPr>
        <w:br/>
      </w:r>
      <w:proofErr w:type="spellStart"/>
      <w:r w:rsidRPr="006725F0">
        <w:rPr>
          <w:rFonts w:ascii="Calibri" w:hAnsi="Calibri" w:cs="Calibri"/>
          <w:color w:val="A9B7C6"/>
        </w:rPr>
        <w:t>aws_input_bucket</w:t>
      </w:r>
      <w:proofErr w:type="spellEnd"/>
      <w:r w:rsidRPr="006725F0">
        <w:rPr>
          <w:rFonts w:ascii="Calibri" w:hAnsi="Calibri" w:cs="Calibri"/>
          <w:color w:val="A9B7C6"/>
        </w:rPr>
        <w:t xml:space="preserve"> = ""</w:t>
      </w:r>
      <w:r w:rsidRPr="006725F0">
        <w:rPr>
          <w:rFonts w:ascii="Calibri" w:hAnsi="Calibri" w:cs="Calibri"/>
          <w:color w:val="A9B7C6"/>
        </w:rPr>
        <w:br/>
      </w:r>
      <w:r w:rsidRPr="006725F0">
        <w:rPr>
          <w:rFonts w:ascii="Calibri" w:hAnsi="Calibri" w:cs="Calibri"/>
          <w:color w:val="A9B7C6"/>
        </w:rPr>
        <w:br/>
        <w:t>################end of sensitive data that goes to git secrets#####################</w:t>
      </w:r>
      <w:r w:rsidRPr="006725F0">
        <w:rPr>
          <w:rFonts w:ascii="Calibri" w:hAnsi="Calibri" w:cs="Calibri"/>
          <w:color w:val="A9B7C6"/>
        </w:rPr>
        <w:br/>
      </w:r>
      <w:r w:rsidRPr="006725F0">
        <w:rPr>
          <w:rFonts w:ascii="Calibri" w:hAnsi="Calibri" w:cs="Calibri"/>
          <w:color w:val="A9B7C6"/>
        </w:rPr>
        <w:br/>
      </w:r>
      <w:r w:rsidR="00BC654E" w:rsidRPr="006725F0">
        <w:rPr>
          <w:rFonts w:ascii="Calibri" w:hAnsi="Calibri" w:cs="Calibri"/>
          <w:color w:val="A9B7C6"/>
        </w:rPr>
        <w:t>#set org name as below</w:t>
      </w:r>
      <w:r w:rsidR="00BC654E" w:rsidRPr="006725F0">
        <w:rPr>
          <w:rFonts w:ascii="Calibri" w:hAnsi="Calibri" w:cs="Calibri"/>
          <w:color w:val="A9B7C6"/>
        </w:rPr>
        <w:br/>
        <w:t xml:space="preserve">#when </w:t>
      </w:r>
      <w:proofErr w:type="spellStart"/>
      <w:r w:rsidR="00BC654E" w:rsidRPr="006725F0">
        <w:rPr>
          <w:rFonts w:ascii="Calibri" w:hAnsi="Calibri" w:cs="Calibri"/>
          <w:color w:val="A9B7C6"/>
        </w:rPr>
        <w:t>nodetype</w:t>
      </w:r>
      <w:proofErr w:type="spellEnd"/>
      <w:r w:rsidR="00BC654E" w:rsidRPr="006725F0">
        <w:rPr>
          <w:rFonts w:ascii="Calibri" w:hAnsi="Calibri" w:cs="Calibri"/>
          <w:color w:val="A9B7C6"/>
        </w:rPr>
        <w:t xml:space="preserve"> is </w:t>
      </w:r>
      <w:proofErr w:type="spellStart"/>
      <w:r w:rsidR="00BC654E" w:rsidRPr="006725F0">
        <w:rPr>
          <w:rFonts w:ascii="Calibri" w:hAnsi="Calibri" w:cs="Calibri"/>
          <w:color w:val="A9B7C6"/>
        </w:rPr>
        <w:t>aais</w:t>
      </w:r>
      <w:proofErr w:type="spellEnd"/>
      <w:r w:rsidR="00BC654E" w:rsidRPr="006725F0">
        <w:rPr>
          <w:rFonts w:ascii="Calibri" w:hAnsi="Calibri" w:cs="Calibri"/>
          <w:color w:val="A9B7C6"/>
        </w:rPr>
        <w:t xml:space="preserve"> set </w:t>
      </w:r>
      <w:proofErr w:type="spellStart"/>
      <w:r w:rsidR="00BC654E" w:rsidRPr="006725F0">
        <w:rPr>
          <w:rFonts w:ascii="Calibri" w:hAnsi="Calibri" w:cs="Calibri"/>
          <w:color w:val="A9B7C6"/>
        </w:rPr>
        <w:t>org_name</w:t>
      </w:r>
      <w:proofErr w:type="spellEnd"/>
      <w:r w:rsidR="00BC654E" w:rsidRPr="006725F0">
        <w:rPr>
          <w:rFonts w:ascii="Calibri" w:hAnsi="Calibri" w:cs="Calibri"/>
          <w:color w:val="A9B7C6"/>
        </w:rPr>
        <w:t>="</w:t>
      </w:r>
      <w:proofErr w:type="spellStart"/>
      <w:r w:rsidR="00BC654E" w:rsidRPr="006725F0">
        <w:rPr>
          <w:rFonts w:ascii="Calibri" w:hAnsi="Calibri" w:cs="Calibri"/>
          <w:color w:val="A9B7C6"/>
        </w:rPr>
        <w:t>aais</w:t>
      </w:r>
      <w:proofErr w:type="spellEnd"/>
      <w:r w:rsidR="00BC654E" w:rsidRPr="006725F0">
        <w:rPr>
          <w:rFonts w:ascii="Calibri" w:hAnsi="Calibri" w:cs="Calibri"/>
          <w:color w:val="A9B7C6"/>
        </w:rPr>
        <w:t>"</w:t>
      </w:r>
      <w:r w:rsidR="00BC654E" w:rsidRPr="006725F0">
        <w:rPr>
          <w:rFonts w:ascii="Calibri" w:hAnsi="Calibri" w:cs="Calibri"/>
          <w:color w:val="A9B7C6"/>
        </w:rPr>
        <w:br/>
        <w:t xml:space="preserve">#when </w:t>
      </w:r>
      <w:proofErr w:type="spellStart"/>
      <w:r w:rsidR="00BC654E" w:rsidRPr="006725F0">
        <w:rPr>
          <w:rFonts w:ascii="Calibri" w:hAnsi="Calibri" w:cs="Calibri"/>
          <w:color w:val="A9B7C6"/>
        </w:rPr>
        <w:t>nodetype</w:t>
      </w:r>
      <w:proofErr w:type="spellEnd"/>
      <w:r w:rsidR="00BC654E" w:rsidRPr="006725F0">
        <w:rPr>
          <w:rFonts w:ascii="Calibri" w:hAnsi="Calibri" w:cs="Calibri"/>
          <w:color w:val="A9B7C6"/>
        </w:rPr>
        <w:t xml:space="preserve"> is analytics set </w:t>
      </w:r>
      <w:proofErr w:type="spellStart"/>
      <w:r w:rsidR="00BC654E" w:rsidRPr="006725F0">
        <w:rPr>
          <w:rFonts w:ascii="Calibri" w:hAnsi="Calibri" w:cs="Calibri"/>
          <w:color w:val="A9B7C6"/>
        </w:rPr>
        <w:t>org_name</w:t>
      </w:r>
      <w:proofErr w:type="spellEnd"/>
      <w:r w:rsidR="00BC654E" w:rsidRPr="006725F0">
        <w:rPr>
          <w:rFonts w:ascii="Calibri" w:hAnsi="Calibri" w:cs="Calibri"/>
          <w:color w:val="A9B7C6"/>
        </w:rPr>
        <w:t>="analytics"</w:t>
      </w:r>
      <w:r w:rsidR="00BC654E" w:rsidRPr="006725F0">
        <w:rPr>
          <w:rFonts w:ascii="Calibri" w:hAnsi="Calibri" w:cs="Calibri"/>
          <w:color w:val="A9B7C6"/>
        </w:rPr>
        <w:br/>
        <w:t xml:space="preserve">#when </w:t>
      </w:r>
      <w:proofErr w:type="spellStart"/>
      <w:r w:rsidR="00BC654E" w:rsidRPr="006725F0">
        <w:rPr>
          <w:rFonts w:ascii="Calibri" w:hAnsi="Calibri" w:cs="Calibri"/>
          <w:color w:val="A9B7C6"/>
        </w:rPr>
        <w:t>nodetype</w:t>
      </w:r>
      <w:proofErr w:type="spellEnd"/>
      <w:r w:rsidR="00BC654E" w:rsidRPr="006725F0">
        <w:rPr>
          <w:rFonts w:ascii="Calibri" w:hAnsi="Calibri" w:cs="Calibri"/>
          <w:color w:val="A9B7C6"/>
        </w:rPr>
        <w:t xml:space="preserve"> is </w:t>
      </w:r>
      <w:proofErr w:type="spellStart"/>
      <w:r w:rsidR="00BC654E" w:rsidRPr="006725F0">
        <w:rPr>
          <w:rFonts w:ascii="Calibri" w:hAnsi="Calibri" w:cs="Calibri"/>
          <w:color w:val="A9B7C6"/>
        </w:rPr>
        <w:t>aais's</w:t>
      </w:r>
      <w:proofErr w:type="spellEnd"/>
      <w:r w:rsidR="00BC654E" w:rsidRPr="006725F0">
        <w:rPr>
          <w:rFonts w:ascii="Calibri" w:hAnsi="Calibri" w:cs="Calibri"/>
          <w:color w:val="A9B7C6"/>
        </w:rPr>
        <w:t xml:space="preserve"> dummy carrier set </w:t>
      </w:r>
      <w:proofErr w:type="spellStart"/>
      <w:r w:rsidR="00BC654E" w:rsidRPr="006725F0">
        <w:rPr>
          <w:rFonts w:ascii="Calibri" w:hAnsi="Calibri" w:cs="Calibri"/>
          <w:color w:val="A9B7C6"/>
        </w:rPr>
        <w:t>org_name</w:t>
      </w:r>
      <w:proofErr w:type="spellEnd"/>
      <w:r w:rsidR="00BC654E" w:rsidRPr="006725F0">
        <w:rPr>
          <w:rFonts w:ascii="Calibri" w:hAnsi="Calibri" w:cs="Calibri"/>
          <w:color w:val="A9B7C6"/>
        </w:rPr>
        <w:t>="carrier" and for other carriers refer to next line.</w:t>
      </w:r>
      <w:r w:rsidR="00BC654E" w:rsidRPr="006725F0">
        <w:rPr>
          <w:rFonts w:ascii="Calibri" w:hAnsi="Calibri" w:cs="Calibri"/>
          <w:color w:val="A9B7C6"/>
        </w:rPr>
        <w:br/>
        <w:t xml:space="preserve">#when </w:t>
      </w:r>
      <w:proofErr w:type="spellStart"/>
      <w:r w:rsidR="00BC654E" w:rsidRPr="006725F0">
        <w:rPr>
          <w:rFonts w:ascii="Calibri" w:hAnsi="Calibri" w:cs="Calibri"/>
          <w:color w:val="A9B7C6"/>
        </w:rPr>
        <w:t>nodetype</w:t>
      </w:r>
      <w:proofErr w:type="spellEnd"/>
      <w:r w:rsidR="00BC654E" w:rsidRPr="006725F0">
        <w:rPr>
          <w:rFonts w:ascii="Calibri" w:hAnsi="Calibri" w:cs="Calibri"/>
          <w:color w:val="A9B7C6"/>
        </w:rPr>
        <w:t xml:space="preserve"> is other carrier set </w:t>
      </w:r>
      <w:proofErr w:type="spellStart"/>
      <w:r w:rsidR="00BC654E" w:rsidRPr="006725F0">
        <w:rPr>
          <w:rFonts w:ascii="Calibri" w:hAnsi="Calibri" w:cs="Calibri"/>
          <w:color w:val="A9B7C6"/>
        </w:rPr>
        <w:t>org_name</w:t>
      </w:r>
      <w:proofErr w:type="spellEnd"/>
      <w:r w:rsidR="00BC654E" w:rsidRPr="006725F0">
        <w:rPr>
          <w:rFonts w:ascii="Calibri" w:hAnsi="Calibri" w:cs="Calibri"/>
          <w:color w:val="A9B7C6"/>
        </w:rPr>
        <w:t>="&lt;</w:t>
      </w:r>
      <w:proofErr w:type="spellStart"/>
      <w:r w:rsidR="00BC654E" w:rsidRPr="006725F0">
        <w:rPr>
          <w:rFonts w:ascii="Calibri" w:hAnsi="Calibri" w:cs="Calibri"/>
          <w:color w:val="A9B7C6"/>
        </w:rPr>
        <w:t>carrier_org_name</w:t>
      </w:r>
      <w:proofErr w:type="spellEnd"/>
      <w:r w:rsidR="00BC654E" w:rsidRPr="006725F0">
        <w:rPr>
          <w:rFonts w:ascii="Calibri" w:hAnsi="Calibri" w:cs="Calibri"/>
          <w:color w:val="A9B7C6"/>
        </w:rPr>
        <w:t xml:space="preserve">&gt;" , example: </w:t>
      </w:r>
      <w:proofErr w:type="spellStart"/>
      <w:r w:rsidR="00BC654E" w:rsidRPr="006725F0">
        <w:rPr>
          <w:rFonts w:ascii="Calibri" w:hAnsi="Calibri" w:cs="Calibri"/>
          <w:color w:val="A9B7C6"/>
        </w:rPr>
        <w:t>org_name</w:t>
      </w:r>
      <w:proofErr w:type="spellEnd"/>
      <w:r w:rsidR="00BC654E" w:rsidRPr="006725F0">
        <w:rPr>
          <w:rFonts w:ascii="Calibri" w:hAnsi="Calibri" w:cs="Calibri"/>
          <w:color w:val="A9B7C6"/>
        </w:rPr>
        <w:t xml:space="preserve"> = "travelers" etc.,</w:t>
      </w:r>
      <w:r w:rsidR="00BC654E" w:rsidRPr="006725F0">
        <w:rPr>
          <w:rFonts w:ascii="Calibri" w:hAnsi="Calibri" w:cs="Calibri"/>
          <w:color w:val="A9B7C6"/>
        </w:rPr>
        <w:br/>
      </w:r>
      <w:r w:rsidR="00BC654E" w:rsidRPr="006725F0">
        <w:rPr>
          <w:rFonts w:ascii="Calibri" w:hAnsi="Calibri" w:cs="Calibri"/>
          <w:color w:val="A9B7C6"/>
        </w:rPr>
        <w:br/>
      </w:r>
      <w:proofErr w:type="spellStart"/>
      <w:r w:rsidR="00BC654E" w:rsidRPr="006725F0">
        <w:rPr>
          <w:rFonts w:ascii="Calibri" w:hAnsi="Calibri" w:cs="Calibri"/>
          <w:color w:val="A9B7C6"/>
        </w:rPr>
        <w:t>org_name</w:t>
      </w:r>
      <w:proofErr w:type="spellEnd"/>
      <w:r w:rsidR="00BC654E" w:rsidRPr="006725F0">
        <w:rPr>
          <w:rFonts w:ascii="Calibri" w:hAnsi="Calibri" w:cs="Calibri"/>
          <w:color w:val="A9B7C6"/>
        </w:rPr>
        <w:t xml:space="preserve"> = "</w:t>
      </w:r>
      <w:proofErr w:type="spellStart"/>
      <w:r w:rsidR="00BC654E" w:rsidRPr="006725F0">
        <w:rPr>
          <w:rFonts w:ascii="Calibri" w:hAnsi="Calibri" w:cs="Calibri"/>
          <w:color w:val="A9B7C6"/>
        </w:rPr>
        <w:t>aais</w:t>
      </w:r>
      <w:proofErr w:type="spellEnd"/>
      <w:r w:rsidR="00BC654E" w:rsidRPr="006725F0">
        <w:rPr>
          <w:rFonts w:ascii="Calibri" w:hAnsi="Calibri" w:cs="Calibri"/>
          <w:color w:val="A9B7C6"/>
        </w:rPr>
        <w:t>"</w:t>
      </w:r>
      <w:r w:rsidR="00BC654E" w:rsidRPr="006725F0">
        <w:rPr>
          <w:rFonts w:ascii="Calibri" w:hAnsi="Calibri" w:cs="Calibri"/>
          <w:color w:val="A9B7C6"/>
        </w:rPr>
        <w:br/>
      </w:r>
      <w:proofErr w:type="spellStart"/>
      <w:r w:rsidR="00BC654E" w:rsidRPr="006725F0">
        <w:rPr>
          <w:rFonts w:ascii="Calibri" w:hAnsi="Calibri" w:cs="Calibri"/>
          <w:color w:val="A9B7C6"/>
        </w:rPr>
        <w:t>aws_env</w:t>
      </w:r>
      <w:proofErr w:type="spellEnd"/>
      <w:r w:rsidR="00BC654E" w:rsidRPr="006725F0">
        <w:rPr>
          <w:rFonts w:ascii="Calibri" w:hAnsi="Calibri" w:cs="Calibri"/>
          <w:color w:val="A9B7C6"/>
        </w:rPr>
        <w:t xml:space="preserve"> = "&lt;env&gt;" #set to </w:t>
      </w:r>
      <w:proofErr w:type="spellStart"/>
      <w:r w:rsidR="00BC654E" w:rsidRPr="006725F0">
        <w:rPr>
          <w:rFonts w:ascii="Calibri" w:hAnsi="Calibri" w:cs="Calibri"/>
          <w:color w:val="A9B7C6"/>
        </w:rPr>
        <w:t>dev|test|prod</w:t>
      </w:r>
      <w:proofErr w:type="spellEnd"/>
    </w:p>
    <w:p w14:paraId="04FD2D5C" w14:textId="77777777" w:rsidR="00BC654E" w:rsidRPr="006725F0" w:rsidRDefault="00C55FB7" w:rsidP="00BC654E">
      <w:pPr>
        <w:pStyle w:val="HTMLPreformatted"/>
        <w:shd w:val="clear" w:color="auto" w:fill="2B2B2B"/>
        <w:rPr>
          <w:rFonts w:ascii="Calibri" w:hAnsi="Calibri" w:cs="Calibri"/>
          <w:color w:val="A9B7C6"/>
        </w:rPr>
      </w:pPr>
      <w:r w:rsidRPr="006725F0">
        <w:rPr>
          <w:rFonts w:ascii="Calibri" w:hAnsi="Calibri" w:cs="Calibri"/>
          <w:color w:val="A9B7C6"/>
        </w:rPr>
        <w:br/>
      </w:r>
      <w:r w:rsidRPr="006725F0">
        <w:rPr>
          <w:rFonts w:ascii="Calibri" w:hAnsi="Calibri" w:cs="Calibri"/>
          <w:color w:val="A9B7C6"/>
        </w:rPr>
        <w:br/>
        <w:t>#--------------------------------------------------------------------------------------------------------------------</w:t>
      </w:r>
      <w:r w:rsidRPr="006725F0">
        <w:rPr>
          <w:rFonts w:ascii="Calibri" w:hAnsi="Calibri" w:cs="Calibri"/>
          <w:color w:val="A9B7C6"/>
        </w:rPr>
        <w:br/>
        <w:t>#Application cluster VPC specifications</w:t>
      </w:r>
      <w:r w:rsidRPr="006725F0">
        <w:rPr>
          <w:rFonts w:ascii="Calibri" w:hAnsi="Calibri" w:cs="Calibri"/>
          <w:color w:val="A9B7C6"/>
        </w:rPr>
        <w:br/>
      </w:r>
      <w:proofErr w:type="spellStart"/>
      <w:r w:rsidRPr="006725F0">
        <w:rPr>
          <w:rFonts w:ascii="Calibri" w:hAnsi="Calibri" w:cs="Calibri"/>
          <w:color w:val="A9B7C6"/>
        </w:rPr>
        <w:t>app_vpc_cidr</w:t>
      </w:r>
      <w:proofErr w:type="spellEnd"/>
      <w:r w:rsidRPr="006725F0">
        <w:rPr>
          <w:rFonts w:ascii="Calibri" w:hAnsi="Calibri" w:cs="Calibri"/>
          <w:color w:val="A9B7C6"/>
        </w:rPr>
        <w:t xml:space="preserve">           = "&lt;</w:t>
      </w:r>
      <w:proofErr w:type="spellStart"/>
      <w:r w:rsidRPr="006725F0">
        <w:rPr>
          <w:rFonts w:ascii="Calibri" w:hAnsi="Calibri" w:cs="Calibri"/>
          <w:color w:val="A9B7C6"/>
        </w:rPr>
        <w:t>app_vpc_cidr</w:t>
      </w:r>
      <w:proofErr w:type="spellEnd"/>
      <w:r w:rsidRPr="006725F0">
        <w:rPr>
          <w:rFonts w:ascii="Calibri" w:hAnsi="Calibri" w:cs="Calibri"/>
          <w:color w:val="A9B7C6"/>
        </w:rPr>
        <w:t>&gt;"</w:t>
      </w:r>
      <w:r w:rsidRPr="006725F0">
        <w:rPr>
          <w:rFonts w:ascii="Calibri" w:hAnsi="Calibri" w:cs="Calibri"/>
          <w:color w:val="A9B7C6"/>
        </w:rPr>
        <w:br/>
      </w:r>
      <w:proofErr w:type="spellStart"/>
      <w:r w:rsidRPr="006725F0">
        <w:rPr>
          <w:rFonts w:ascii="Calibri" w:hAnsi="Calibri" w:cs="Calibri"/>
          <w:color w:val="A9B7C6"/>
        </w:rPr>
        <w:t>app_availability_zones</w:t>
      </w:r>
      <w:proofErr w:type="spellEnd"/>
      <w:r w:rsidRPr="006725F0">
        <w:rPr>
          <w:rFonts w:ascii="Calibri" w:hAnsi="Calibri" w:cs="Calibri"/>
          <w:color w:val="A9B7C6"/>
        </w:rPr>
        <w:t xml:space="preserve"> = ["", ""]</w:t>
      </w:r>
      <w:r w:rsidRPr="006725F0">
        <w:rPr>
          <w:rFonts w:ascii="Calibri" w:hAnsi="Calibri" w:cs="Calibri"/>
          <w:color w:val="A9B7C6"/>
        </w:rPr>
        <w:br/>
      </w:r>
      <w:proofErr w:type="spellStart"/>
      <w:r w:rsidRPr="006725F0">
        <w:rPr>
          <w:rFonts w:ascii="Calibri" w:hAnsi="Calibri" w:cs="Calibri"/>
          <w:color w:val="A9B7C6"/>
        </w:rPr>
        <w:t>app_public_subnets</w:t>
      </w:r>
      <w:proofErr w:type="spellEnd"/>
      <w:r w:rsidRPr="006725F0">
        <w:rPr>
          <w:rFonts w:ascii="Calibri" w:hAnsi="Calibri" w:cs="Calibri"/>
          <w:color w:val="A9B7C6"/>
        </w:rPr>
        <w:t xml:space="preserve">     = ["", ""]</w:t>
      </w:r>
      <w:r w:rsidRPr="006725F0">
        <w:rPr>
          <w:rFonts w:ascii="Calibri" w:hAnsi="Calibri" w:cs="Calibri"/>
          <w:color w:val="A9B7C6"/>
        </w:rPr>
        <w:br/>
      </w:r>
      <w:proofErr w:type="spellStart"/>
      <w:r w:rsidRPr="006725F0">
        <w:rPr>
          <w:rFonts w:ascii="Calibri" w:hAnsi="Calibri" w:cs="Calibri"/>
          <w:color w:val="A9B7C6"/>
        </w:rPr>
        <w:t>app_private_subnets</w:t>
      </w:r>
      <w:proofErr w:type="spellEnd"/>
      <w:r w:rsidRPr="006725F0">
        <w:rPr>
          <w:rFonts w:ascii="Calibri" w:hAnsi="Calibri" w:cs="Calibri"/>
          <w:color w:val="A9B7C6"/>
        </w:rPr>
        <w:t xml:space="preserve">    = ["", ""]</w:t>
      </w:r>
      <w:r w:rsidRPr="006725F0">
        <w:rPr>
          <w:rFonts w:ascii="Calibri" w:hAnsi="Calibri" w:cs="Calibri"/>
          <w:color w:val="A9B7C6"/>
        </w:rPr>
        <w:br/>
      </w:r>
      <w:r w:rsidRPr="006725F0">
        <w:rPr>
          <w:rFonts w:ascii="Calibri" w:hAnsi="Calibri" w:cs="Calibri"/>
          <w:color w:val="A9B7C6"/>
        </w:rPr>
        <w:lastRenderedPageBreak/>
        <w:br/>
        <w:t>#--------------------------------------------------------------------------------------------------------------------</w:t>
      </w:r>
      <w:r w:rsidRPr="006725F0">
        <w:rPr>
          <w:rFonts w:ascii="Calibri" w:hAnsi="Calibri" w:cs="Calibri"/>
          <w:color w:val="A9B7C6"/>
        </w:rPr>
        <w:br/>
        <w:t>#Blockchain cluster VPC specifications</w:t>
      </w:r>
      <w:r w:rsidRPr="006725F0">
        <w:rPr>
          <w:rFonts w:ascii="Calibri" w:hAnsi="Calibri" w:cs="Calibri"/>
          <w:color w:val="A9B7C6"/>
        </w:rPr>
        <w:br/>
      </w:r>
      <w:proofErr w:type="spellStart"/>
      <w:r w:rsidRPr="006725F0">
        <w:rPr>
          <w:rFonts w:ascii="Calibri" w:hAnsi="Calibri" w:cs="Calibri"/>
          <w:color w:val="A9B7C6"/>
        </w:rPr>
        <w:t>app_vpc_cidr</w:t>
      </w:r>
      <w:proofErr w:type="spellEnd"/>
      <w:r w:rsidRPr="006725F0">
        <w:rPr>
          <w:rFonts w:ascii="Calibri" w:hAnsi="Calibri" w:cs="Calibri"/>
          <w:color w:val="A9B7C6"/>
        </w:rPr>
        <w:t xml:space="preserve">           = "&lt;</w:t>
      </w:r>
      <w:proofErr w:type="spellStart"/>
      <w:r w:rsidRPr="006725F0">
        <w:rPr>
          <w:rFonts w:ascii="Calibri" w:hAnsi="Calibri" w:cs="Calibri"/>
          <w:color w:val="A9B7C6"/>
        </w:rPr>
        <w:t>blk_vpc_cidr</w:t>
      </w:r>
      <w:proofErr w:type="spellEnd"/>
      <w:r w:rsidRPr="006725F0">
        <w:rPr>
          <w:rFonts w:ascii="Calibri" w:hAnsi="Calibri" w:cs="Calibri"/>
          <w:color w:val="A9B7C6"/>
        </w:rPr>
        <w:t>&gt;"</w:t>
      </w:r>
      <w:r w:rsidRPr="006725F0">
        <w:rPr>
          <w:rFonts w:ascii="Calibri" w:hAnsi="Calibri" w:cs="Calibri"/>
          <w:color w:val="A9B7C6"/>
        </w:rPr>
        <w:br/>
      </w:r>
      <w:proofErr w:type="spellStart"/>
      <w:r w:rsidRPr="006725F0">
        <w:rPr>
          <w:rFonts w:ascii="Calibri" w:hAnsi="Calibri" w:cs="Calibri"/>
          <w:color w:val="A9B7C6"/>
        </w:rPr>
        <w:t>app_availability_zones</w:t>
      </w:r>
      <w:proofErr w:type="spellEnd"/>
      <w:r w:rsidRPr="006725F0">
        <w:rPr>
          <w:rFonts w:ascii="Calibri" w:hAnsi="Calibri" w:cs="Calibri"/>
          <w:color w:val="A9B7C6"/>
        </w:rPr>
        <w:t xml:space="preserve"> = ["", ""]</w:t>
      </w:r>
      <w:r w:rsidRPr="006725F0">
        <w:rPr>
          <w:rFonts w:ascii="Calibri" w:hAnsi="Calibri" w:cs="Calibri"/>
          <w:color w:val="A9B7C6"/>
        </w:rPr>
        <w:br/>
      </w:r>
      <w:proofErr w:type="spellStart"/>
      <w:r w:rsidRPr="006725F0">
        <w:rPr>
          <w:rFonts w:ascii="Calibri" w:hAnsi="Calibri" w:cs="Calibri"/>
          <w:color w:val="A9B7C6"/>
        </w:rPr>
        <w:t>app_public_subnets</w:t>
      </w:r>
      <w:proofErr w:type="spellEnd"/>
      <w:r w:rsidRPr="006725F0">
        <w:rPr>
          <w:rFonts w:ascii="Calibri" w:hAnsi="Calibri" w:cs="Calibri"/>
          <w:color w:val="A9B7C6"/>
        </w:rPr>
        <w:t xml:space="preserve">     = ["", ""]</w:t>
      </w:r>
      <w:r w:rsidRPr="006725F0">
        <w:rPr>
          <w:rFonts w:ascii="Calibri" w:hAnsi="Calibri" w:cs="Calibri"/>
          <w:color w:val="A9B7C6"/>
        </w:rPr>
        <w:br/>
      </w:r>
      <w:proofErr w:type="spellStart"/>
      <w:r w:rsidRPr="006725F0">
        <w:rPr>
          <w:rFonts w:ascii="Calibri" w:hAnsi="Calibri" w:cs="Calibri"/>
          <w:color w:val="A9B7C6"/>
        </w:rPr>
        <w:t>app_private_subnets</w:t>
      </w:r>
      <w:proofErr w:type="spellEnd"/>
      <w:r w:rsidRPr="006725F0">
        <w:rPr>
          <w:rFonts w:ascii="Calibri" w:hAnsi="Calibri" w:cs="Calibri"/>
          <w:color w:val="A9B7C6"/>
        </w:rPr>
        <w:t xml:space="preserve">    = ["", ""]</w:t>
      </w:r>
      <w:r w:rsidRPr="006725F0">
        <w:rPr>
          <w:rFonts w:ascii="Calibri" w:hAnsi="Calibri" w:cs="Calibri"/>
          <w:color w:val="A9B7C6"/>
        </w:rPr>
        <w:br/>
      </w:r>
      <w:r w:rsidRPr="006725F0">
        <w:rPr>
          <w:rFonts w:ascii="Calibri" w:hAnsi="Calibri" w:cs="Calibri"/>
          <w:color w:val="A9B7C6"/>
        </w:rPr>
        <w:br/>
        <w:t>#--------------------------------------------------------------------------------------------------------------------</w:t>
      </w:r>
      <w:r w:rsidRPr="006725F0">
        <w:rPr>
          <w:rFonts w:ascii="Calibri" w:hAnsi="Calibri" w:cs="Calibri"/>
          <w:color w:val="A9B7C6"/>
        </w:rPr>
        <w:br/>
        <w:t>#Bastion host specifications</w:t>
      </w:r>
      <w:r w:rsidRPr="006725F0">
        <w:rPr>
          <w:rFonts w:ascii="Calibri" w:hAnsi="Calibri" w:cs="Calibri"/>
          <w:color w:val="A9B7C6"/>
        </w:rPr>
        <w:br/>
        <w:t xml:space="preserve">#Bastion hosts are placed behind </w:t>
      </w:r>
      <w:proofErr w:type="spellStart"/>
      <w:r w:rsidRPr="006725F0">
        <w:rPr>
          <w:rFonts w:ascii="Calibri" w:hAnsi="Calibri" w:cs="Calibri"/>
          <w:color w:val="A9B7C6"/>
        </w:rPr>
        <w:t>nlb</w:t>
      </w:r>
      <w:proofErr w:type="spellEnd"/>
      <w:r w:rsidRPr="006725F0">
        <w:rPr>
          <w:rFonts w:ascii="Calibri" w:hAnsi="Calibri" w:cs="Calibri"/>
          <w:color w:val="A9B7C6"/>
        </w:rPr>
        <w:t>. These NLBs can be configured to be private | public to serve SSH traffics.</w:t>
      </w:r>
      <w:r w:rsidRPr="006725F0">
        <w:rPr>
          <w:rFonts w:ascii="Calibri" w:hAnsi="Calibri" w:cs="Calibri"/>
          <w:color w:val="A9B7C6"/>
        </w:rPr>
        <w:br/>
        <w:t xml:space="preserve">#Either case whether NLB is </w:t>
      </w:r>
      <w:proofErr w:type="spellStart"/>
      <w:r w:rsidRPr="006725F0">
        <w:rPr>
          <w:rFonts w:ascii="Calibri" w:hAnsi="Calibri" w:cs="Calibri"/>
          <w:color w:val="A9B7C6"/>
        </w:rPr>
        <w:t>private|public</w:t>
      </w:r>
      <w:proofErr w:type="spellEnd"/>
      <w:r w:rsidRPr="006725F0">
        <w:rPr>
          <w:rFonts w:ascii="Calibri" w:hAnsi="Calibri" w:cs="Calibri"/>
          <w:color w:val="A9B7C6"/>
        </w:rPr>
        <w:t xml:space="preserve">, the source </w:t>
      </w:r>
      <w:proofErr w:type="spellStart"/>
      <w:r w:rsidRPr="006725F0">
        <w:rPr>
          <w:rFonts w:ascii="Calibri" w:hAnsi="Calibri" w:cs="Calibri"/>
          <w:color w:val="A9B7C6"/>
        </w:rPr>
        <w:t>ip_address|cidr_block</w:t>
      </w:r>
      <w:proofErr w:type="spellEnd"/>
      <w:r w:rsidRPr="006725F0">
        <w:rPr>
          <w:rFonts w:ascii="Calibri" w:hAnsi="Calibri" w:cs="Calibri"/>
          <w:color w:val="A9B7C6"/>
        </w:rPr>
        <w:t xml:space="preserve"> should be enabled in bastion host's security group for incoming </w:t>
      </w:r>
      <w:proofErr w:type="spellStart"/>
      <w:r w:rsidRPr="006725F0">
        <w:rPr>
          <w:rFonts w:ascii="Calibri" w:hAnsi="Calibri" w:cs="Calibri"/>
          <w:color w:val="A9B7C6"/>
        </w:rPr>
        <w:t>ssh</w:t>
      </w:r>
      <w:proofErr w:type="spellEnd"/>
      <w:r w:rsidRPr="006725F0">
        <w:rPr>
          <w:rFonts w:ascii="Calibri" w:hAnsi="Calibri" w:cs="Calibri"/>
          <w:color w:val="A9B7C6"/>
        </w:rPr>
        <w:t xml:space="preserve"> traffic.</w:t>
      </w:r>
      <w:r w:rsidRPr="006725F0">
        <w:rPr>
          <w:rFonts w:ascii="Calibri" w:hAnsi="Calibri" w:cs="Calibri"/>
          <w:color w:val="A9B7C6"/>
        </w:rPr>
        <w:br/>
        <w:t xml:space="preserve">#in bastion hosts security group for </w:t>
      </w:r>
      <w:proofErr w:type="spellStart"/>
      <w:r w:rsidRPr="006725F0">
        <w:rPr>
          <w:rFonts w:ascii="Calibri" w:hAnsi="Calibri" w:cs="Calibri"/>
          <w:color w:val="A9B7C6"/>
        </w:rPr>
        <w:t>ssh</w:t>
      </w:r>
      <w:proofErr w:type="spellEnd"/>
      <w:r w:rsidRPr="006725F0">
        <w:rPr>
          <w:rFonts w:ascii="Calibri" w:hAnsi="Calibri" w:cs="Calibri"/>
          <w:color w:val="A9B7C6"/>
        </w:rPr>
        <w:t xml:space="preserve"> traffic</w:t>
      </w:r>
      <w:r w:rsidRPr="006725F0">
        <w:rPr>
          <w:rFonts w:ascii="Calibri" w:hAnsi="Calibri" w:cs="Calibri"/>
          <w:color w:val="A9B7C6"/>
        </w:rPr>
        <w:br/>
      </w:r>
      <w:r w:rsidRPr="006725F0">
        <w:rPr>
          <w:rFonts w:ascii="Calibri" w:hAnsi="Calibri" w:cs="Calibri"/>
          <w:color w:val="A9B7C6"/>
        </w:rPr>
        <w:br/>
        <w:t xml:space="preserve">#when set to true bastion host's </w:t>
      </w:r>
      <w:proofErr w:type="spellStart"/>
      <w:r w:rsidRPr="006725F0">
        <w:rPr>
          <w:rFonts w:ascii="Calibri" w:hAnsi="Calibri" w:cs="Calibri"/>
          <w:color w:val="A9B7C6"/>
        </w:rPr>
        <w:t>nlb</w:t>
      </w:r>
      <w:proofErr w:type="spellEnd"/>
      <w:r w:rsidRPr="006725F0">
        <w:rPr>
          <w:rFonts w:ascii="Calibri" w:hAnsi="Calibri" w:cs="Calibri"/>
          <w:color w:val="A9B7C6"/>
        </w:rPr>
        <w:t xml:space="preserve"> is exposed as public, otherwise exposed only to internal to VPC</w:t>
      </w:r>
      <w:r w:rsidRPr="006725F0">
        <w:rPr>
          <w:rFonts w:ascii="Calibri" w:hAnsi="Calibri" w:cs="Calibri"/>
          <w:color w:val="A9B7C6"/>
        </w:rPr>
        <w:br/>
      </w:r>
      <w:proofErr w:type="spellStart"/>
      <w:r w:rsidRPr="006725F0">
        <w:rPr>
          <w:rFonts w:ascii="Calibri" w:hAnsi="Calibri" w:cs="Calibri"/>
          <w:color w:val="A9B7C6"/>
        </w:rPr>
        <w:t>bastion_host_nlb_external</w:t>
      </w:r>
      <w:proofErr w:type="spellEnd"/>
      <w:r w:rsidRPr="006725F0">
        <w:rPr>
          <w:rFonts w:ascii="Calibri" w:hAnsi="Calibri" w:cs="Calibri"/>
          <w:color w:val="A9B7C6"/>
        </w:rPr>
        <w:t xml:space="preserve"> = "true"</w:t>
      </w:r>
      <w:r w:rsidRPr="006725F0">
        <w:rPr>
          <w:rFonts w:ascii="Calibri" w:hAnsi="Calibri" w:cs="Calibri"/>
          <w:color w:val="A9B7C6"/>
        </w:rPr>
        <w:br/>
      </w:r>
      <w:r w:rsidRPr="006725F0">
        <w:rPr>
          <w:rFonts w:ascii="Calibri" w:hAnsi="Calibri" w:cs="Calibri"/>
          <w:color w:val="A9B7C6"/>
        </w:rPr>
        <w:br/>
        <w:t>#application cluster bastion host specifications</w:t>
      </w:r>
      <w:r w:rsidRPr="006725F0">
        <w:rPr>
          <w:rFonts w:ascii="Calibri" w:hAnsi="Calibri" w:cs="Calibri"/>
          <w:color w:val="A9B7C6"/>
        </w:rPr>
        <w:br/>
      </w:r>
      <w:proofErr w:type="spellStart"/>
      <w:r w:rsidRPr="006725F0">
        <w:rPr>
          <w:rFonts w:ascii="Calibri" w:hAnsi="Calibri" w:cs="Calibri"/>
          <w:color w:val="A9B7C6"/>
        </w:rPr>
        <w:t>app_bastion_sg_ingress</w:t>
      </w:r>
      <w:proofErr w:type="spellEnd"/>
      <w:r w:rsidRPr="006725F0">
        <w:rPr>
          <w:rFonts w:ascii="Calibri" w:hAnsi="Calibri" w:cs="Calibri"/>
          <w:color w:val="A9B7C6"/>
        </w:rPr>
        <w:t xml:space="preserve"> =  [</w:t>
      </w:r>
      <w:r w:rsidRPr="006725F0">
        <w:rPr>
          <w:rFonts w:ascii="Calibri" w:hAnsi="Calibri" w:cs="Calibri"/>
          <w:color w:val="A9B7C6"/>
        </w:rPr>
        <w:br/>
        <w:t xml:space="preserve">    {rule="</w:t>
      </w:r>
      <w:proofErr w:type="spellStart"/>
      <w:r w:rsidRPr="006725F0">
        <w:rPr>
          <w:rFonts w:ascii="Calibri" w:hAnsi="Calibri" w:cs="Calibri"/>
          <w:color w:val="A9B7C6"/>
        </w:rPr>
        <w:t>ssh-tcp</w:t>
      </w:r>
      <w:proofErr w:type="spellEnd"/>
      <w:r w:rsidRPr="006725F0">
        <w:rPr>
          <w:rFonts w:ascii="Calibri" w:hAnsi="Calibri" w:cs="Calibri"/>
          <w:color w:val="A9B7C6"/>
        </w:rPr>
        <w:t xml:space="preserve">",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"&lt;</w:t>
      </w:r>
      <w:proofErr w:type="spellStart"/>
      <w:r w:rsidRPr="006725F0">
        <w:rPr>
          <w:rFonts w:ascii="Calibri" w:hAnsi="Calibri" w:cs="Calibri"/>
          <w:color w:val="A9B7C6"/>
        </w:rPr>
        <w:t>app_vpc_cidr</w:t>
      </w:r>
      <w:proofErr w:type="spellEnd"/>
      <w:r w:rsidRPr="006725F0">
        <w:rPr>
          <w:rFonts w:ascii="Calibri" w:hAnsi="Calibri" w:cs="Calibri"/>
          <w:color w:val="A9B7C6"/>
        </w:rPr>
        <w:t>&gt;"},</w:t>
      </w:r>
      <w:r w:rsidRPr="006725F0">
        <w:rPr>
          <w:rFonts w:ascii="Calibri" w:hAnsi="Calibri" w:cs="Calibri"/>
          <w:color w:val="A9B7C6"/>
        </w:rPr>
        <w:br/>
        <w:t xml:space="preserve">    {rule="</w:t>
      </w:r>
      <w:proofErr w:type="spellStart"/>
      <w:r w:rsidRPr="006725F0">
        <w:rPr>
          <w:rFonts w:ascii="Calibri" w:hAnsi="Calibri" w:cs="Calibri"/>
          <w:color w:val="A9B7C6"/>
        </w:rPr>
        <w:t>ssh-tcp</w:t>
      </w:r>
      <w:proofErr w:type="spellEnd"/>
      <w:r w:rsidRPr="006725F0">
        <w:rPr>
          <w:rFonts w:ascii="Calibri" w:hAnsi="Calibri" w:cs="Calibri"/>
          <w:color w:val="A9B7C6"/>
        </w:rPr>
        <w:t xml:space="preserve">,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"&lt;</w:t>
      </w:r>
      <w:proofErr w:type="spellStart"/>
      <w:r w:rsidRPr="006725F0">
        <w:rPr>
          <w:rFonts w:ascii="Calibri" w:hAnsi="Calibri" w:cs="Calibri"/>
          <w:color w:val="A9B7C6"/>
        </w:rPr>
        <w:t>cidr_allowed_to_ssh_inbound</w:t>
      </w:r>
      <w:proofErr w:type="spellEnd"/>
      <w:r w:rsidRPr="006725F0">
        <w:rPr>
          <w:rFonts w:ascii="Calibri" w:hAnsi="Calibri" w:cs="Calibri"/>
          <w:color w:val="A9B7C6"/>
        </w:rPr>
        <w:t>&gt;"}</w:t>
      </w:r>
      <w:r w:rsidRPr="006725F0">
        <w:rPr>
          <w:rFonts w:ascii="Calibri" w:hAnsi="Calibri" w:cs="Calibri"/>
          <w:color w:val="A9B7C6"/>
        </w:rPr>
        <w:br/>
        <w:t xml:space="preserve">    ]</w:t>
      </w:r>
      <w:r w:rsidRPr="006725F0">
        <w:rPr>
          <w:rFonts w:ascii="Calibri" w:hAnsi="Calibri" w:cs="Calibri"/>
          <w:color w:val="A9B7C6"/>
        </w:rPr>
        <w:br/>
      </w:r>
      <w:proofErr w:type="spellStart"/>
      <w:r w:rsidRPr="006725F0">
        <w:rPr>
          <w:rFonts w:ascii="Calibri" w:hAnsi="Calibri" w:cs="Calibri"/>
          <w:color w:val="A9B7C6"/>
        </w:rPr>
        <w:t>app_bastion_sg_egress</w:t>
      </w:r>
      <w:proofErr w:type="spellEnd"/>
      <w:r w:rsidRPr="006725F0">
        <w:rPr>
          <w:rFonts w:ascii="Calibri" w:hAnsi="Calibri" w:cs="Calibri"/>
          <w:color w:val="A9B7C6"/>
        </w:rPr>
        <w:t xml:space="preserve"> =   [</w:t>
      </w:r>
      <w:r w:rsidRPr="006725F0">
        <w:rPr>
          <w:rFonts w:ascii="Calibri" w:hAnsi="Calibri" w:cs="Calibri"/>
          <w:color w:val="A9B7C6"/>
        </w:rPr>
        <w:br/>
        <w:t xml:space="preserve">    {rule="https-443-tcp",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"0.0.0.0/0"},</w:t>
      </w:r>
      <w:r w:rsidRPr="006725F0">
        <w:rPr>
          <w:rFonts w:ascii="Calibri" w:hAnsi="Calibri" w:cs="Calibri"/>
          <w:color w:val="A9B7C6"/>
        </w:rPr>
        <w:br/>
        <w:t xml:space="preserve">    {rule="http-80-tcp",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"0.0.0.0/0"},</w:t>
      </w:r>
      <w:r w:rsidRPr="006725F0">
        <w:rPr>
          <w:rFonts w:ascii="Calibri" w:hAnsi="Calibri" w:cs="Calibri"/>
          <w:color w:val="A9B7C6"/>
        </w:rPr>
        <w:br/>
        <w:t xml:space="preserve">    {rule="</w:t>
      </w:r>
      <w:proofErr w:type="spellStart"/>
      <w:r w:rsidRPr="006725F0">
        <w:rPr>
          <w:rFonts w:ascii="Calibri" w:hAnsi="Calibri" w:cs="Calibri"/>
          <w:color w:val="A9B7C6"/>
        </w:rPr>
        <w:t>ssh-tcp</w:t>
      </w:r>
      <w:proofErr w:type="spellEnd"/>
      <w:r w:rsidRPr="006725F0">
        <w:rPr>
          <w:rFonts w:ascii="Calibri" w:hAnsi="Calibri" w:cs="Calibri"/>
          <w:color w:val="A9B7C6"/>
        </w:rPr>
        <w:t xml:space="preserve">",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"&lt;</w:t>
      </w:r>
      <w:proofErr w:type="spellStart"/>
      <w:r w:rsidRPr="006725F0">
        <w:rPr>
          <w:rFonts w:ascii="Calibri" w:hAnsi="Calibri" w:cs="Calibri"/>
          <w:color w:val="A9B7C6"/>
        </w:rPr>
        <w:t>app_vpc_cidr</w:t>
      </w:r>
      <w:proofErr w:type="spellEnd"/>
      <w:r w:rsidRPr="006725F0">
        <w:rPr>
          <w:rFonts w:ascii="Calibri" w:hAnsi="Calibri" w:cs="Calibri"/>
          <w:color w:val="A9B7C6"/>
        </w:rPr>
        <w:t>&gt;"},</w:t>
      </w:r>
      <w:r w:rsidRPr="006725F0">
        <w:rPr>
          <w:rFonts w:ascii="Calibri" w:hAnsi="Calibri" w:cs="Calibri"/>
          <w:color w:val="A9B7C6"/>
        </w:rPr>
        <w:br/>
        <w:t xml:space="preserve">    {rule="</w:t>
      </w:r>
      <w:proofErr w:type="spellStart"/>
      <w:r w:rsidRPr="006725F0">
        <w:rPr>
          <w:rFonts w:ascii="Calibri" w:hAnsi="Calibri" w:cs="Calibri"/>
          <w:color w:val="A9B7C6"/>
        </w:rPr>
        <w:t>ssh-tcp</w:t>
      </w:r>
      <w:proofErr w:type="spellEnd"/>
      <w:r w:rsidRPr="006725F0">
        <w:rPr>
          <w:rFonts w:ascii="Calibri" w:hAnsi="Calibri" w:cs="Calibri"/>
          <w:color w:val="A9B7C6"/>
        </w:rPr>
        <w:t xml:space="preserve">",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"&lt;</w:t>
      </w:r>
      <w:proofErr w:type="spellStart"/>
      <w:r w:rsidRPr="006725F0">
        <w:rPr>
          <w:rFonts w:ascii="Calibri" w:hAnsi="Calibri" w:cs="Calibri"/>
          <w:color w:val="A9B7C6"/>
        </w:rPr>
        <w:t>cidr_allowed_to_ssh_outbound</w:t>
      </w:r>
      <w:proofErr w:type="spellEnd"/>
      <w:r w:rsidRPr="006725F0">
        <w:rPr>
          <w:rFonts w:ascii="Calibri" w:hAnsi="Calibri" w:cs="Calibri"/>
          <w:color w:val="A9B7C6"/>
        </w:rPr>
        <w:t>&gt;"}</w:t>
      </w:r>
      <w:r w:rsidRPr="006725F0">
        <w:rPr>
          <w:rFonts w:ascii="Calibri" w:hAnsi="Calibri" w:cs="Calibri"/>
          <w:color w:val="A9B7C6"/>
        </w:rPr>
        <w:br/>
        <w:t xml:space="preserve">    ]</w:t>
      </w:r>
      <w:r w:rsidRPr="006725F0">
        <w:rPr>
          <w:rFonts w:ascii="Calibri" w:hAnsi="Calibri" w:cs="Calibri"/>
          <w:color w:val="A9B7C6"/>
        </w:rPr>
        <w:br/>
      </w:r>
      <w:r w:rsidRPr="006725F0">
        <w:rPr>
          <w:rFonts w:ascii="Calibri" w:hAnsi="Calibri" w:cs="Calibri"/>
          <w:color w:val="A9B7C6"/>
        </w:rPr>
        <w:br/>
        <w:t>#blockchain cluster bastion host specifications</w:t>
      </w:r>
      <w:r w:rsidRPr="006725F0">
        <w:rPr>
          <w:rFonts w:ascii="Calibri" w:hAnsi="Calibri" w:cs="Calibri"/>
          <w:color w:val="A9B7C6"/>
        </w:rPr>
        <w:br/>
        <w:t>#bastion host security specifications</w:t>
      </w:r>
      <w:r w:rsidRPr="006725F0">
        <w:rPr>
          <w:rFonts w:ascii="Calibri" w:hAnsi="Calibri" w:cs="Calibri"/>
          <w:color w:val="A9B7C6"/>
        </w:rPr>
        <w:br/>
      </w:r>
      <w:proofErr w:type="spellStart"/>
      <w:r w:rsidRPr="006725F0">
        <w:rPr>
          <w:rFonts w:ascii="Calibri" w:hAnsi="Calibri" w:cs="Calibri"/>
          <w:color w:val="A9B7C6"/>
        </w:rPr>
        <w:t>blk_bastion_sg_ingress</w:t>
      </w:r>
      <w:proofErr w:type="spellEnd"/>
      <w:r w:rsidRPr="006725F0">
        <w:rPr>
          <w:rFonts w:ascii="Calibri" w:hAnsi="Calibri" w:cs="Calibri"/>
          <w:color w:val="A9B7C6"/>
        </w:rPr>
        <w:t xml:space="preserve"> =  [</w:t>
      </w:r>
      <w:r w:rsidRPr="006725F0">
        <w:rPr>
          <w:rFonts w:ascii="Calibri" w:hAnsi="Calibri" w:cs="Calibri"/>
          <w:color w:val="A9B7C6"/>
        </w:rPr>
        <w:br/>
        <w:t xml:space="preserve">    {rule="</w:t>
      </w:r>
      <w:proofErr w:type="spellStart"/>
      <w:r w:rsidRPr="006725F0">
        <w:rPr>
          <w:rFonts w:ascii="Calibri" w:hAnsi="Calibri" w:cs="Calibri"/>
          <w:color w:val="A9B7C6"/>
        </w:rPr>
        <w:t>ssh-tcp</w:t>
      </w:r>
      <w:proofErr w:type="spellEnd"/>
      <w:r w:rsidRPr="006725F0">
        <w:rPr>
          <w:rFonts w:ascii="Calibri" w:hAnsi="Calibri" w:cs="Calibri"/>
          <w:color w:val="A9B7C6"/>
        </w:rPr>
        <w:t xml:space="preserve">",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"&lt;</w:t>
      </w:r>
      <w:proofErr w:type="spellStart"/>
      <w:r w:rsidRPr="006725F0">
        <w:rPr>
          <w:rFonts w:ascii="Calibri" w:hAnsi="Calibri" w:cs="Calibri"/>
          <w:color w:val="A9B7C6"/>
        </w:rPr>
        <w:t>blk_vpc_cidr</w:t>
      </w:r>
      <w:proofErr w:type="spellEnd"/>
      <w:r w:rsidRPr="006725F0">
        <w:rPr>
          <w:rFonts w:ascii="Calibri" w:hAnsi="Calibri" w:cs="Calibri"/>
          <w:color w:val="A9B7C6"/>
        </w:rPr>
        <w:t>&gt;"},</w:t>
      </w:r>
      <w:r w:rsidRPr="006725F0">
        <w:rPr>
          <w:rFonts w:ascii="Calibri" w:hAnsi="Calibri" w:cs="Calibri"/>
          <w:color w:val="A9B7C6"/>
        </w:rPr>
        <w:br/>
        <w:t xml:space="preserve">    {rule="</w:t>
      </w:r>
      <w:proofErr w:type="spellStart"/>
      <w:r w:rsidRPr="006725F0">
        <w:rPr>
          <w:rFonts w:ascii="Calibri" w:hAnsi="Calibri" w:cs="Calibri"/>
          <w:color w:val="A9B7C6"/>
        </w:rPr>
        <w:t>ssh-tcp</w:t>
      </w:r>
      <w:proofErr w:type="spellEnd"/>
      <w:r w:rsidRPr="006725F0">
        <w:rPr>
          <w:rFonts w:ascii="Calibri" w:hAnsi="Calibri" w:cs="Calibri"/>
          <w:color w:val="A9B7C6"/>
        </w:rPr>
        <w:t xml:space="preserve">,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"&lt;</w:t>
      </w:r>
      <w:proofErr w:type="spellStart"/>
      <w:r w:rsidRPr="006725F0">
        <w:rPr>
          <w:rFonts w:ascii="Calibri" w:hAnsi="Calibri" w:cs="Calibri"/>
          <w:color w:val="A9B7C6"/>
        </w:rPr>
        <w:t>cidr_allowed_to_ssh_inbound</w:t>
      </w:r>
      <w:proofErr w:type="spellEnd"/>
      <w:r w:rsidRPr="006725F0">
        <w:rPr>
          <w:rFonts w:ascii="Calibri" w:hAnsi="Calibri" w:cs="Calibri"/>
          <w:color w:val="A9B7C6"/>
        </w:rPr>
        <w:t>&gt;"}</w:t>
      </w:r>
      <w:r w:rsidRPr="006725F0">
        <w:rPr>
          <w:rFonts w:ascii="Calibri" w:hAnsi="Calibri" w:cs="Calibri"/>
          <w:color w:val="A9B7C6"/>
        </w:rPr>
        <w:br/>
        <w:t xml:space="preserve">    ]</w:t>
      </w:r>
      <w:r w:rsidRPr="006725F0">
        <w:rPr>
          <w:rFonts w:ascii="Calibri" w:hAnsi="Calibri" w:cs="Calibri"/>
          <w:color w:val="A9B7C6"/>
        </w:rPr>
        <w:br/>
      </w:r>
      <w:proofErr w:type="spellStart"/>
      <w:r w:rsidRPr="006725F0">
        <w:rPr>
          <w:rFonts w:ascii="Calibri" w:hAnsi="Calibri" w:cs="Calibri"/>
          <w:color w:val="A9B7C6"/>
        </w:rPr>
        <w:t>blk_bastion_sg_egress</w:t>
      </w:r>
      <w:proofErr w:type="spellEnd"/>
      <w:r w:rsidRPr="006725F0">
        <w:rPr>
          <w:rFonts w:ascii="Calibri" w:hAnsi="Calibri" w:cs="Calibri"/>
          <w:color w:val="A9B7C6"/>
        </w:rPr>
        <w:t xml:space="preserve"> =   [</w:t>
      </w:r>
      <w:r w:rsidRPr="006725F0">
        <w:rPr>
          <w:rFonts w:ascii="Calibri" w:hAnsi="Calibri" w:cs="Calibri"/>
          <w:color w:val="A9B7C6"/>
        </w:rPr>
        <w:br/>
        <w:t xml:space="preserve">    {rule="https-443-tcp",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"0.0.0.0/0"},</w:t>
      </w:r>
      <w:r w:rsidRPr="006725F0">
        <w:rPr>
          <w:rFonts w:ascii="Calibri" w:hAnsi="Calibri" w:cs="Calibri"/>
          <w:color w:val="A9B7C6"/>
        </w:rPr>
        <w:br/>
        <w:t xml:space="preserve">    {rule="http-80-tcp",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"0.0.0.0/0"},</w:t>
      </w:r>
      <w:r w:rsidRPr="006725F0">
        <w:rPr>
          <w:rFonts w:ascii="Calibri" w:hAnsi="Calibri" w:cs="Calibri"/>
          <w:color w:val="A9B7C6"/>
        </w:rPr>
        <w:br/>
        <w:t xml:space="preserve">    {rule="</w:t>
      </w:r>
      <w:proofErr w:type="spellStart"/>
      <w:r w:rsidRPr="006725F0">
        <w:rPr>
          <w:rFonts w:ascii="Calibri" w:hAnsi="Calibri" w:cs="Calibri"/>
          <w:color w:val="A9B7C6"/>
        </w:rPr>
        <w:t>ssh-tcp</w:t>
      </w:r>
      <w:proofErr w:type="spellEnd"/>
      <w:r w:rsidRPr="006725F0">
        <w:rPr>
          <w:rFonts w:ascii="Calibri" w:hAnsi="Calibri" w:cs="Calibri"/>
          <w:color w:val="A9B7C6"/>
        </w:rPr>
        <w:t xml:space="preserve">",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"&lt;</w:t>
      </w:r>
      <w:proofErr w:type="spellStart"/>
      <w:r w:rsidRPr="006725F0">
        <w:rPr>
          <w:rFonts w:ascii="Calibri" w:hAnsi="Calibri" w:cs="Calibri"/>
          <w:color w:val="A9B7C6"/>
        </w:rPr>
        <w:t>blk_vpc_cidr</w:t>
      </w:r>
      <w:proofErr w:type="spellEnd"/>
      <w:r w:rsidRPr="006725F0">
        <w:rPr>
          <w:rFonts w:ascii="Calibri" w:hAnsi="Calibri" w:cs="Calibri"/>
          <w:color w:val="A9B7C6"/>
        </w:rPr>
        <w:t>&gt;"},</w:t>
      </w:r>
      <w:r w:rsidRPr="006725F0">
        <w:rPr>
          <w:rFonts w:ascii="Calibri" w:hAnsi="Calibri" w:cs="Calibri"/>
          <w:color w:val="A9B7C6"/>
        </w:rPr>
        <w:br/>
        <w:t xml:space="preserve">    {rule="</w:t>
      </w:r>
      <w:proofErr w:type="spellStart"/>
      <w:r w:rsidRPr="006725F0">
        <w:rPr>
          <w:rFonts w:ascii="Calibri" w:hAnsi="Calibri" w:cs="Calibri"/>
          <w:color w:val="A9B7C6"/>
        </w:rPr>
        <w:t>ssh-tcp</w:t>
      </w:r>
      <w:proofErr w:type="spellEnd"/>
      <w:r w:rsidRPr="006725F0">
        <w:rPr>
          <w:rFonts w:ascii="Calibri" w:hAnsi="Calibri" w:cs="Calibri"/>
          <w:color w:val="A9B7C6"/>
        </w:rPr>
        <w:t xml:space="preserve">",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"&lt;</w:t>
      </w:r>
      <w:proofErr w:type="spellStart"/>
      <w:r w:rsidRPr="006725F0">
        <w:rPr>
          <w:rFonts w:ascii="Calibri" w:hAnsi="Calibri" w:cs="Calibri"/>
          <w:color w:val="A9B7C6"/>
        </w:rPr>
        <w:t>cidr_allowed_to_ssh_outbound</w:t>
      </w:r>
      <w:proofErr w:type="spellEnd"/>
      <w:r w:rsidRPr="006725F0">
        <w:rPr>
          <w:rFonts w:ascii="Calibri" w:hAnsi="Calibri" w:cs="Calibri"/>
          <w:color w:val="A9B7C6"/>
        </w:rPr>
        <w:t>&gt;"}</w:t>
      </w:r>
      <w:r w:rsidRPr="006725F0">
        <w:rPr>
          <w:rFonts w:ascii="Calibri" w:hAnsi="Calibri" w:cs="Calibri"/>
          <w:color w:val="A9B7C6"/>
        </w:rPr>
        <w:br/>
        <w:t xml:space="preserve">    ]</w:t>
      </w:r>
      <w:r w:rsidRPr="006725F0">
        <w:rPr>
          <w:rFonts w:ascii="Calibri" w:hAnsi="Calibri" w:cs="Calibri"/>
          <w:color w:val="A9B7C6"/>
        </w:rPr>
        <w:br/>
      </w:r>
      <w:r w:rsidRPr="006725F0">
        <w:rPr>
          <w:rFonts w:ascii="Calibri" w:hAnsi="Calibri" w:cs="Calibri"/>
          <w:color w:val="A9B7C6"/>
        </w:rPr>
        <w:br/>
        <w:t>#--------------------------------------------------------------------------------------------------------------------</w:t>
      </w:r>
      <w:r w:rsidRPr="006725F0">
        <w:rPr>
          <w:rFonts w:ascii="Calibri" w:hAnsi="Calibri" w:cs="Calibri"/>
          <w:color w:val="A9B7C6"/>
        </w:rPr>
        <w:br/>
      </w:r>
      <w:r w:rsidR="00BC654E" w:rsidRPr="006725F0">
        <w:rPr>
          <w:rFonts w:ascii="Calibri" w:hAnsi="Calibri" w:cs="Calibri"/>
          <w:color w:val="A9B7C6"/>
        </w:rPr>
        <w:t>#Route53 (PUBLIC) DNS domain related specifications</w:t>
      </w:r>
      <w:r w:rsidR="00BC654E" w:rsidRPr="006725F0">
        <w:rPr>
          <w:rFonts w:ascii="Calibri" w:hAnsi="Calibri" w:cs="Calibri"/>
          <w:color w:val="A9B7C6"/>
        </w:rPr>
        <w:br/>
      </w:r>
      <w:proofErr w:type="spellStart"/>
      <w:r w:rsidR="00BC654E" w:rsidRPr="006725F0">
        <w:rPr>
          <w:rFonts w:ascii="Calibri" w:hAnsi="Calibri" w:cs="Calibri"/>
          <w:color w:val="A9B7C6"/>
        </w:rPr>
        <w:t>domain_info</w:t>
      </w:r>
      <w:proofErr w:type="spellEnd"/>
      <w:r w:rsidR="00BC654E" w:rsidRPr="006725F0">
        <w:rPr>
          <w:rFonts w:ascii="Calibri" w:hAnsi="Calibri" w:cs="Calibri"/>
          <w:color w:val="A9B7C6"/>
        </w:rPr>
        <w:t xml:space="preserve"> = {</w:t>
      </w:r>
      <w:r w:rsidR="00BC654E" w:rsidRPr="006725F0">
        <w:rPr>
          <w:rFonts w:ascii="Calibri" w:hAnsi="Calibri" w:cs="Calibri"/>
          <w:color w:val="A9B7C6"/>
        </w:rPr>
        <w:br/>
        <w:t xml:space="preserve">  r53_public_hosted_zone_required = "&lt;yes&gt;", #Options: yes | no</w:t>
      </w:r>
      <w:r w:rsidR="00BC654E" w:rsidRPr="006725F0">
        <w:rPr>
          <w:rFonts w:ascii="Calibri" w:hAnsi="Calibri" w:cs="Calibri"/>
          <w:color w:val="A9B7C6"/>
        </w:rPr>
        <w:br/>
        <w:t xml:space="preserve">  </w:t>
      </w:r>
      <w:proofErr w:type="spellStart"/>
      <w:r w:rsidR="00BC654E" w:rsidRPr="006725F0">
        <w:rPr>
          <w:rFonts w:ascii="Calibri" w:hAnsi="Calibri" w:cs="Calibri"/>
          <w:color w:val="A9B7C6"/>
        </w:rPr>
        <w:t>domain_name</w:t>
      </w:r>
      <w:proofErr w:type="spellEnd"/>
      <w:r w:rsidR="00BC654E" w:rsidRPr="006725F0">
        <w:rPr>
          <w:rFonts w:ascii="Calibri" w:hAnsi="Calibri" w:cs="Calibri"/>
          <w:color w:val="A9B7C6"/>
        </w:rPr>
        <w:t xml:space="preserve"> = "&lt;</w:t>
      </w:r>
      <w:proofErr w:type="spellStart"/>
      <w:r w:rsidR="00BC654E" w:rsidRPr="006725F0">
        <w:rPr>
          <w:rFonts w:ascii="Calibri" w:hAnsi="Calibri" w:cs="Calibri"/>
          <w:color w:val="A9B7C6"/>
        </w:rPr>
        <w:t>domain_name</w:t>
      </w:r>
      <w:proofErr w:type="spellEnd"/>
      <w:r w:rsidR="00BC654E" w:rsidRPr="006725F0">
        <w:rPr>
          <w:rFonts w:ascii="Calibri" w:hAnsi="Calibri" w:cs="Calibri"/>
          <w:color w:val="A9B7C6"/>
        </w:rPr>
        <w:t>&gt;", #primary domain registered</w:t>
      </w:r>
      <w:r w:rsidR="00BC654E" w:rsidRPr="006725F0">
        <w:rPr>
          <w:rFonts w:ascii="Calibri" w:hAnsi="Calibri" w:cs="Calibri"/>
          <w:color w:val="A9B7C6"/>
        </w:rPr>
        <w:br/>
        <w:t xml:space="preserve">  </w:t>
      </w:r>
      <w:proofErr w:type="spellStart"/>
      <w:r w:rsidR="00BC654E" w:rsidRPr="006725F0">
        <w:rPr>
          <w:rFonts w:ascii="Calibri" w:hAnsi="Calibri" w:cs="Calibri"/>
          <w:color w:val="A9B7C6"/>
        </w:rPr>
        <w:t>sub_domain_name</w:t>
      </w:r>
      <w:proofErr w:type="spellEnd"/>
      <w:r w:rsidR="00BC654E" w:rsidRPr="006725F0">
        <w:rPr>
          <w:rFonts w:ascii="Calibri" w:hAnsi="Calibri" w:cs="Calibri"/>
          <w:color w:val="A9B7C6"/>
        </w:rPr>
        <w:t xml:space="preserve"> = "&lt;</w:t>
      </w:r>
      <w:proofErr w:type="spellStart"/>
      <w:r w:rsidR="00BC654E" w:rsidRPr="006725F0">
        <w:rPr>
          <w:rFonts w:ascii="Calibri" w:hAnsi="Calibri" w:cs="Calibri"/>
          <w:color w:val="A9B7C6"/>
        </w:rPr>
        <w:t>sub_domain_name</w:t>
      </w:r>
      <w:proofErr w:type="spellEnd"/>
      <w:r w:rsidR="00BC654E" w:rsidRPr="006725F0">
        <w:rPr>
          <w:rFonts w:ascii="Calibri" w:hAnsi="Calibri" w:cs="Calibri"/>
          <w:color w:val="A9B7C6"/>
        </w:rPr>
        <w:t>&gt;", #sub domain name</w:t>
      </w:r>
      <w:r w:rsidR="00BC654E" w:rsidRPr="006725F0">
        <w:rPr>
          <w:rFonts w:ascii="Calibri" w:hAnsi="Calibri" w:cs="Calibri"/>
          <w:color w:val="A9B7C6"/>
        </w:rPr>
        <w:br/>
        <w:t xml:space="preserve">  comments = "&lt;comments&gt;"</w:t>
      </w:r>
      <w:r w:rsidR="00BC654E" w:rsidRPr="006725F0">
        <w:rPr>
          <w:rFonts w:ascii="Calibri" w:hAnsi="Calibri" w:cs="Calibri"/>
          <w:color w:val="A9B7C6"/>
        </w:rPr>
        <w:br/>
        <w:t>}</w:t>
      </w:r>
    </w:p>
    <w:p w14:paraId="7FC1C51C" w14:textId="77777777" w:rsidR="00BC654E" w:rsidRPr="006725F0" w:rsidRDefault="00BC654E" w:rsidP="00BC654E">
      <w:pPr>
        <w:pStyle w:val="HTMLPreformatted"/>
        <w:shd w:val="clear" w:color="auto" w:fill="2B2B2B"/>
        <w:rPr>
          <w:rFonts w:ascii="Calibri" w:hAnsi="Calibri" w:cs="Calibri"/>
          <w:color w:val="A9B7C6"/>
        </w:rPr>
      </w:pPr>
    </w:p>
    <w:p w14:paraId="47B3C732" w14:textId="77777777" w:rsidR="00546747" w:rsidRPr="006725F0" w:rsidRDefault="00C55FB7" w:rsidP="00C55F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A9B7C6"/>
          <w:sz w:val="20"/>
          <w:szCs w:val="20"/>
        </w:rPr>
      </w:pPr>
      <w:r w:rsidRPr="006725F0">
        <w:rPr>
          <w:rFonts w:ascii="Calibri" w:hAnsi="Calibri" w:cs="Calibri"/>
          <w:color w:val="A9B7C6"/>
          <w:sz w:val="20"/>
          <w:szCs w:val="20"/>
        </w:rPr>
        <w:br/>
      </w:r>
      <w:r w:rsidRPr="006725F0">
        <w:rPr>
          <w:rFonts w:ascii="Calibri" w:hAnsi="Calibri" w:cs="Calibri"/>
          <w:color w:val="A9B7C6"/>
          <w:sz w:val="20"/>
          <w:szCs w:val="20"/>
        </w:rPr>
        <w:br/>
        <w:t>#-------------------------------------------------------------------------------------------------------------------</w:t>
      </w:r>
      <w:r w:rsidRPr="006725F0">
        <w:rPr>
          <w:rFonts w:ascii="Calibri" w:hAnsi="Calibri" w:cs="Calibri"/>
          <w:color w:val="A9B7C6"/>
          <w:sz w:val="20"/>
          <w:szCs w:val="20"/>
        </w:rPr>
        <w:br/>
        <w:t>#Transit gateway  specifications</w:t>
      </w:r>
      <w:r w:rsidRPr="006725F0">
        <w:rPr>
          <w:rFonts w:ascii="Calibri" w:hAnsi="Calibri" w:cs="Calibri"/>
          <w:color w:val="A9B7C6"/>
          <w:sz w:val="20"/>
          <w:szCs w:val="20"/>
        </w:rPr>
        <w:br/>
      </w:r>
      <w:proofErr w:type="spellStart"/>
      <w:r w:rsidRPr="006725F0">
        <w:rPr>
          <w:rFonts w:ascii="Calibri" w:hAnsi="Calibri" w:cs="Calibri"/>
          <w:color w:val="A9B7C6"/>
          <w:sz w:val="20"/>
          <w:szCs w:val="20"/>
        </w:rPr>
        <w:t>tgw_amazon_side_asn</w:t>
      </w:r>
      <w:proofErr w:type="spellEnd"/>
      <w:r w:rsidRPr="006725F0">
        <w:rPr>
          <w:rFonts w:ascii="Calibri" w:hAnsi="Calibri" w:cs="Calibri"/>
          <w:color w:val="A9B7C6"/>
          <w:sz w:val="20"/>
          <w:szCs w:val="20"/>
        </w:rPr>
        <w:t xml:space="preserve"> = "&lt;</w:t>
      </w:r>
      <w:proofErr w:type="spellStart"/>
      <w:r w:rsidRPr="006725F0">
        <w:rPr>
          <w:rFonts w:ascii="Calibri" w:hAnsi="Calibri" w:cs="Calibri"/>
          <w:color w:val="A9B7C6"/>
          <w:sz w:val="20"/>
          <w:szCs w:val="20"/>
        </w:rPr>
        <w:t>amazon_side_asn</w:t>
      </w:r>
      <w:proofErr w:type="spellEnd"/>
      <w:r w:rsidRPr="006725F0">
        <w:rPr>
          <w:rFonts w:ascii="Calibri" w:hAnsi="Calibri" w:cs="Calibri"/>
          <w:color w:val="A9B7C6"/>
          <w:sz w:val="20"/>
          <w:szCs w:val="20"/>
        </w:rPr>
        <w:t>&gt;" #default is 64532</w:t>
      </w:r>
      <w:r w:rsidRPr="006725F0">
        <w:rPr>
          <w:rFonts w:ascii="Calibri" w:hAnsi="Calibri" w:cs="Calibri"/>
          <w:color w:val="A9B7C6"/>
          <w:sz w:val="20"/>
          <w:szCs w:val="20"/>
        </w:rPr>
        <w:br/>
      </w:r>
      <w:r w:rsidRPr="006725F0">
        <w:rPr>
          <w:rFonts w:ascii="Calibri" w:hAnsi="Calibri" w:cs="Calibri"/>
          <w:color w:val="A9B7C6"/>
          <w:sz w:val="20"/>
          <w:szCs w:val="20"/>
        </w:rPr>
        <w:lastRenderedPageBreak/>
        <w:br/>
        <w:t>#--------------------------------------------------------------------------------------------------------------------</w:t>
      </w:r>
      <w:r w:rsidRPr="006725F0">
        <w:rPr>
          <w:rFonts w:ascii="Calibri" w:hAnsi="Calibri" w:cs="Calibri"/>
          <w:color w:val="A9B7C6"/>
          <w:sz w:val="20"/>
          <w:szCs w:val="20"/>
        </w:rPr>
        <w:br/>
        <w:t>#Cognito specifications</w:t>
      </w:r>
      <w:r w:rsidRPr="006725F0">
        <w:rPr>
          <w:rFonts w:ascii="Calibri" w:hAnsi="Calibri" w:cs="Calibri"/>
          <w:color w:val="A9B7C6"/>
          <w:sz w:val="20"/>
          <w:szCs w:val="20"/>
        </w:rPr>
        <w:br/>
      </w:r>
      <w:proofErr w:type="spellStart"/>
      <w:r w:rsidRPr="006725F0">
        <w:rPr>
          <w:rFonts w:ascii="Calibri" w:hAnsi="Calibri" w:cs="Calibri"/>
          <w:color w:val="A9B7C6"/>
          <w:sz w:val="20"/>
          <w:szCs w:val="20"/>
        </w:rPr>
        <w:t>userpool_name</w:t>
      </w:r>
      <w:proofErr w:type="spellEnd"/>
      <w:r w:rsidRPr="006725F0">
        <w:rPr>
          <w:rFonts w:ascii="Calibri" w:hAnsi="Calibri" w:cs="Calibri"/>
          <w:color w:val="A9B7C6"/>
          <w:sz w:val="20"/>
          <w:szCs w:val="20"/>
        </w:rPr>
        <w:t xml:space="preserve">                = "&lt;</w:t>
      </w:r>
      <w:proofErr w:type="spellStart"/>
      <w:r w:rsidRPr="006725F0">
        <w:rPr>
          <w:rFonts w:ascii="Calibri" w:hAnsi="Calibri" w:cs="Calibri"/>
          <w:color w:val="A9B7C6"/>
          <w:sz w:val="20"/>
          <w:szCs w:val="20"/>
        </w:rPr>
        <w:t>cognito_pool_name</w:t>
      </w:r>
      <w:proofErr w:type="spellEnd"/>
      <w:r w:rsidRPr="006725F0">
        <w:rPr>
          <w:rFonts w:ascii="Calibri" w:hAnsi="Calibri" w:cs="Calibri"/>
          <w:color w:val="A9B7C6"/>
          <w:sz w:val="20"/>
          <w:szCs w:val="20"/>
        </w:rPr>
        <w:t xml:space="preserve">&gt;" #unique </w:t>
      </w:r>
      <w:proofErr w:type="spellStart"/>
      <w:r w:rsidRPr="006725F0">
        <w:rPr>
          <w:rFonts w:ascii="Calibri" w:hAnsi="Calibri" w:cs="Calibri"/>
          <w:color w:val="A9B7C6"/>
          <w:sz w:val="20"/>
          <w:szCs w:val="20"/>
        </w:rPr>
        <w:t>user_pool</w:t>
      </w:r>
      <w:proofErr w:type="spellEnd"/>
      <w:r w:rsidRPr="006725F0">
        <w:rPr>
          <w:rFonts w:ascii="Calibri" w:hAnsi="Calibri" w:cs="Calibri"/>
          <w:color w:val="A9B7C6"/>
          <w:sz w:val="20"/>
          <w:szCs w:val="20"/>
        </w:rPr>
        <w:t xml:space="preserve"> name</w:t>
      </w:r>
      <w:r w:rsidRPr="006725F0">
        <w:rPr>
          <w:rFonts w:ascii="Calibri" w:hAnsi="Calibri" w:cs="Calibri"/>
          <w:color w:val="A9B7C6"/>
          <w:sz w:val="20"/>
          <w:szCs w:val="20"/>
        </w:rPr>
        <w:br/>
      </w:r>
      <w:proofErr w:type="spellStart"/>
      <w:r w:rsidRPr="006725F0">
        <w:rPr>
          <w:rFonts w:ascii="Calibri" w:hAnsi="Calibri" w:cs="Calibri"/>
          <w:color w:val="A9B7C6"/>
          <w:sz w:val="20"/>
          <w:szCs w:val="20"/>
        </w:rPr>
        <w:t>client_app_name</w:t>
      </w:r>
      <w:proofErr w:type="spellEnd"/>
      <w:r w:rsidRPr="006725F0">
        <w:rPr>
          <w:rFonts w:ascii="Calibri" w:hAnsi="Calibri" w:cs="Calibri"/>
          <w:color w:val="A9B7C6"/>
          <w:sz w:val="20"/>
          <w:szCs w:val="20"/>
        </w:rPr>
        <w:t xml:space="preserve">              = "&lt;</w:t>
      </w:r>
      <w:proofErr w:type="spellStart"/>
      <w:r w:rsidRPr="006725F0">
        <w:rPr>
          <w:rFonts w:ascii="Calibri" w:hAnsi="Calibri" w:cs="Calibri"/>
          <w:color w:val="A9B7C6"/>
          <w:sz w:val="20"/>
          <w:szCs w:val="20"/>
        </w:rPr>
        <w:t>cognito_app_client_name</w:t>
      </w:r>
      <w:proofErr w:type="spellEnd"/>
      <w:r w:rsidRPr="006725F0">
        <w:rPr>
          <w:rFonts w:ascii="Calibri" w:hAnsi="Calibri" w:cs="Calibri"/>
          <w:color w:val="A9B7C6"/>
          <w:sz w:val="20"/>
          <w:szCs w:val="20"/>
        </w:rPr>
        <w:t>&gt;" #a name of the application that uses user pool</w:t>
      </w:r>
      <w:r w:rsidRPr="006725F0">
        <w:rPr>
          <w:rFonts w:ascii="Calibri" w:hAnsi="Calibri" w:cs="Calibri"/>
          <w:color w:val="A9B7C6"/>
          <w:sz w:val="20"/>
          <w:szCs w:val="20"/>
        </w:rPr>
        <w:br/>
      </w:r>
      <w:proofErr w:type="spellStart"/>
      <w:r w:rsidRPr="006725F0">
        <w:rPr>
          <w:rFonts w:ascii="Calibri" w:hAnsi="Calibri" w:cs="Calibri"/>
          <w:color w:val="A9B7C6"/>
          <w:sz w:val="20"/>
          <w:szCs w:val="20"/>
        </w:rPr>
        <w:t>client_callback_urls</w:t>
      </w:r>
      <w:proofErr w:type="spellEnd"/>
      <w:r w:rsidRPr="006725F0">
        <w:rPr>
          <w:rFonts w:ascii="Calibri" w:hAnsi="Calibri" w:cs="Calibri"/>
          <w:color w:val="A9B7C6"/>
          <w:sz w:val="20"/>
          <w:szCs w:val="20"/>
        </w:rPr>
        <w:t xml:space="preserve">         = ["", ""] #ensure to add redirect </w:t>
      </w:r>
      <w:proofErr w:type="spellStart"/>
      <w:r w:rsidRPr="006725F0">
        <w:rPr>
          <w:rFonts w:ascii="Calibri" w:hAnsi="Calibri" w:cs="Calibri"/>
          <w:color w:val="A9B7C6"/>
          <w:sz w:val="20"/>
          <w:szCs w:val="20"/>
        </w:rPr>
        <w:t>url</w:t>
      </w:r>
      <w:proofErr w:type="spellEnd"/>
      <w:r w:rsidRPr="006725F0">
        <w:rPr>
          <w:rFonts w:ascii="Calibri" w:hAnsi="Calibri" w:cs="Calibri"/>
          <w:color w:val="A9B7C6"/>
          <w:sz w:val="20"/>
          <w:szCs w:val="20"/>
        </w:rPr>
        <w:t xml:space="preserve"> part of callback </w:t>
      </w:r>
      <w:proofErr w:type="spellStart"/>
      <w:r w:rsidRPr="006725F0">
        <w:rPr>
          <w:rFonts w:ascii="Calibri" w:hAnsi="Calibri" w:cs="Calibri"/>
          <w:color w:val="A9B7C6"/>
          <w:sz w:val="20"/>
          <w:szCs w:val="20"/>
        </w:rPr>
        <w:t>urls</w:t>
      </w:r>
      <w:proofErr w:type="spellEnd"/>
      <w:r w:rsidRPr="006725F0">
        <w:rPr>
          <w:rFonts w:ascii="Calibri" w:hAnsi="Calibri" w:cs="Calibri"/>
          <w:color w:val="A9B7C6"/>
          <w:sz w:val="20"/>
          <w:szCs w:val="20"/>
        </w:rPr>
        <w:t>, as this is required</w:t>
      </w:r>
      <w:r w:rsidRPr="006725F0">
        <w:rPr>
          <w:rFonts w:ascii="Calibri" w:hAnsi="Calibri" w:cs="Calibri"/>
          <w:color w:val="A9B7C6"/>
          <w:sz w:val="20"/>
          <w:szCs w:val="20"/>
        </w:rPr>
        <w:br/>
      </w:r>
      <w:proofErr w:type="spellStart"/>
      <w:r w:rsidRPr="006725F0">
        <w:rPr>
          <w:rFonts w:ascii="Calibri" w:hAnsi="Calibri" w:cs="Calibri"/>
          <w:color w:val="A9B7C6"/>
          <w:sz w:val="20"/>
          <w:szCs w:val="20"/>
        </w:rPr>
        <w:t>client_default_redirect_url</w:t>
      </w:r>
      <w:proofErr w:type="spellEnd"/>
      <w:r w:rsidRPr="006725F0">
        <w:rPr>
          <w:rFonts w:ascii="Calibri" w:hAnsi="Calibri" w:cs="Calibri"/>
          <w:color w:val="A9B7C6"/>
          <w:sz w:val="20"/>
          <w:szCs w:val="20"/>
        </w:rPr>
        <w:t xml:space="preserve">  = "" #redirect </w:t>
      </w:r>
      <w:proofErr w:type="spellStart"/>
      <w:r w:rsidRPr="006725F0">
        <w:rPr>
          <w:rFonts w:ascii="Calibri" w:hAnsi="Calibri" w:cs="Calibri"/>
          <w:color w:val="A9B7C6"/>
          <w:sz w:val="20"/>
          <w:szCs w:val="20"/>
        </w:rPr>
        <w:t>url</w:t>
      </w:r>
      <w:proofErr w:type="spellEnd"/>
      <w:r w:rsidRPr="006725F0">
        <w:rPr>
          <w:rFonts w:ascii="Calibri" w:hAnsi="Calibri" w:cs="Calibri"/>
          <w:color w:val="A9B7C6"/>
          <w:sz w:val="20"/>
          <w:szCs w:val="20"/>
        </w:rPr>
        <w:br/>
      </w:r>
      <w:proofErr w:type="spellStart"/>
      <w:r w:rsidRPr="006725F0">
        <w:rPr>
          <w:rFonts w:ascii="Calibri" w:hAnsi="Calibri" w:cs="Calibri"/>
          <w:color w:val="A9B7C6"/>
          <w:sz w:val="20"/>
          <w:szCs w:val="20"/>
        </w:rPr>
        <w:t>client_logout_urls</w:t>
      </w:r>
      <w:proofErr w:type="spellEnd"/>
      <w:r w:rsidRPr="006725F0">
        <w:rPr>
          <w:rFonts w:ascii="Calibri" w:hAnsi="Calibri" w:cs="Calibri"/>
          <w:color w:val="A9B7C6"/>
          <w:sz w:val="20"/>
          <w:szCs w:val="20"/>
        </w:rPr>
        <w:t xml:space="preserve">           = [""] #logout </w:t>
      </w:r>
      <w:proofErr w:type="spellStart"/>
      <w:r w:rsidRPr="006725F0">
        <w:rPr>
          <w:rFonts w:ascii="Calibri" w:hAnsi="Calibri" w:cs="Calibri"/>
          <w:color w:val="A9B7C6"/>
          <w:sz w:val="20"/>
          <w:szCs w:val="20"/>
        </w:rPr>
        <w:t>url</w:t>
      </w:r>
      <w:proofErr w:type="spellEnd"/>
      <w:r w:rsidRPr="006725F0">
        <w:rPr>
          <w:rFonts w:ascii="Calibri" w:hAnsi="Calibri" w:cs="Calibri"/>
          <w:color w:val="A9B7C6"/>
          <w:sz w:val="20"/>
          <w:szCs w:val="20"/>
        </w:rPr>
        <w:br/>
      </w:r>
      <w:proofErr w:type="spellStart"/>
      <w:r w:rsidRPr="006725F0">
        <w:rPr>
          <w:rFonts w:ascii="Calibri" w:hAnsi="Calibri" w:cs="Calibri"/>
          <w:color w:val="A9B7C6"/>
          <w:sz w:val="20"/>
          <w:szCs w:val="20"/>
        </w:rPr>
        <w:t>cognito_domain</w:t>
      </w:r>
      <w:proofErr w:type="spellEnd"/>
      <w:r w:rsidRPr="006725F0">
        <w:rPr>
          <w:rFonts w:ascii="Calibri" w:hAnsi="Calibri" w:cs="Calibri"/>
          <w:color w:val="A9B7C6"/>
          <w:sz w:val="20"/>
          <w:szCs w:val="20"/>
        </w:rPr>
        <w:t xml:space="preserve">               = "&lt;</w:t>
      </w:r>
      <w:proofErr w:type="spellStart"/>
      <w:r w:rsidRPr="006725F0">
        <w:rPr>
          <w:rFonts w:ascii="Calibri" w:hAnsi="Calibri" w:cs="Calibri"/>
          <w:color w:val="A9B7C6"/>
          <w:sz w:val="20"/>
          <w:szCs w:val="20"/>
        </w:rPr>
        <w:t>cognito_domain_name</w:t>
      </w:r>
      <w:proofErr w:type="spellEnd"/>
      <w:r w:rsidRPr="006725F0">
        <w:rPr>
          <w:rFonts w:ascii="Calibri" w:hAnsi="Calibri" w:cs="Calibri"/>
          <w:color w:val="A9B7C6"/>
          <w:sz w:val="20"/>
          <w:szCs w:val="20"/>
        </w:rPr>
        <w:t>&gt;" #unique domain name</w:t>
      </w:r>
      <w:r w:rsidRPr="006725F0">
        <w:rPr>
          <w:rFonts w:ascii="Calibri" w:hAnsi="Calibri" w:cs="Calibri"/>
          <w:color w:val="A9B7C6"/>
          <w:sz w:val="20"/>
          <w:szCs w:val="20"/>
        </w:rPr>
        <w:br/>
      </w:r>
      <w:r w:rsidRPr="006725F0">
        <w:rPr>
          <w:rFonts w:ascii="Calibri" w:hAnsi="Calibri" w:cs="Calibri"/>
          <w:color w:val="A9B7C6"/>
          <w:sz w:val="20"/>
          <w:szCs w:val="20"/>
        </w:rPr>
        <w:br/>
        <w:t xml:space="preserve"># COGNITO_DEFAULT - Uses </w:t>
      </w:r>
      <w:proofErr w:type="spellStart"/>
      <w:r w:rsidRPr="006725F0">
        <w:rPr>
          <w:rFonts w:ascii="Calibri" w:hAnsi="Calibri" w:cs="Calibri"/>
          <w:color w:val="A9B7C6"/>
          <w:sz w:val="20"/>
          <w:szCs w:val="20"/>
        </w:rPr>
        <w:t>cognito</w:t>
      </w:r>
      <w:proofErr w:type="spellEnd"/>
      <w:r w:rsidRPr="006725F0">
        <w:rPr>
          <w:rFonts w:ascii="Calibri" w:hAnsi="Calibri" w:cs="Calibri"/>
          <w:color w:val="A9B7C6"/>
          <w:sz w:val="20"/>
          <w:szCs w:val="20"/>
        </w:rPr>
        <w:t xml:space="preserve"> default. When set to </w:t>
      </w:r>
      <w:proofErr w:type="spellStart"/>
      <w:r w:rsidRPr="006725F0">
        <w:rPr>
          <w:rFonts w:ascii="Calibri" w:hAnsi="Calibri" w:cs="Calibri"/>
          <w:color w:val="A9B7C6"/>
          <w:sz w:val="20"/>
          <w:szCs w:val="20"/>
        </w:rPr>
        <w:t>cognito</w:t>
      </w:r>
      <w:proofErr w:type="spellEnd"/>
      <w:r w:rsidRPr="006725F0">
        <w:rPr>
          <w:rFonts w:ascii="Calibri" w:hAnsi="Calibri" w:cs="Calibri"/>
          <w:color w:val="A9B7C6"/>
          <w:sz w:val="20"/>
          <w:szCs w:val="20"/>
        </w:rPr>
        <w:t xml:space="preserve"> default SES related inputs goes empty in git secrets</w:t>
      </w:r>
      <w:r w:rsidRPr="006725F0">
        <w:rPr>
          <w:rFonts w:ascii="Calibri" w:hAnsi="Calibri" w:cs="Calibri"/>
          <w:color w:val="A9B7C6"/>
          <w:sz w:val="20"/>
          <w:szCs w:val="20"/>
        </w:rPr>
        <w:br/>
        <w:t xml:space="preserve"># DEVELOPER - Ensure inputs </w:t>
      </w:r>
      <w:proofErr w:type="spellStart"/>
      <w:r w:rsidRPr="006725F0">
        <w:rPr>
          <w:rFonts w:ascii="Calibri" w:hAnsi="Calibri" w:cs="Calibri"/>
          <w:color w:val="A9B7C6"/>
          <w:sz w:val="20"/>
          <w:szCs w:val="20"/>
        </w:rPr>
        <w:t>ses_email_identity</w:t>
      </w:r>
      <w:proofErr w:type="spellEnd"/>
      <w:r w:rsidRPr="006725F0">
        <w:rPr>
          <w:rFonts w:ascii="Calibri" w:hAnsi="Calibri" w:cs="Calibri"/>
          <w:color w:val="A9B7C6"/>
          <w:sz w:val="20"/>
          <w:szCs w:val="20"/>
        </w:rPr>
        <w:t xml:space="preserve"> and </w:t>
      </w:r>
      <w:proofErr w:type="spellStart"/>
      <w:r w:rsidRPr="006725F0">
        <w:rPr>
          <w:rFonts w:ascii="Calibri" w:hAnsi="Calibri" w:cs="Calibri"/>
          <w:color w:val="A9B7C6"/>
          <w:sz w:val="20"/>
          <w:szCs w:val="20"/>
        </w:rPr>
        <w:t>userpool_email_source_arn</w:t>
      </w:r>
      <w:proofErr w:type="spellEnd"/>
      <w:r w:rsidRPr="006725F0">
        <w:rPr>
          <w:rFonts w:ascii="Calibri" w:hAnsi="Calibri" w:cs="Calibri"/>
          <w:color w:val="A9B7C6"/>
          <w:sz w:val="20"/>
          <w:szCs w:val="20"/>
        </w:rPr>
        <w:t xml:space="preserve"> are setup in git secrets</w:t>
      </w:r>
      <w:r w:rsidRPr="006725F0">
        <w:rPr>
          <w:rFonts w:ascii="Calibri" w:hAnsi="Calibri" w:cs="Calibri"/>
          <w:color w:val="A9B7C6"/>
          <w:sz w:val="20"/>
          <w:szCs w:val="20"/>
        </w:rPr>
        <w:br/>
      </w:r>
      <w:proofErr w:type="spellStart"/>
      <w:r w:rsidRPr="006725F0">
        <w:rPr>
          <w:rFonts w:ascii="Calibri" w:hAnsi="Calibri" w:cs="Calibri"/>
          <w:color w:val="A9B7C6"/>
          <w:sz w:val="20"/>
          <w:szCs w:val="20"/>
        </w:rPr>
        <w:t>email_sending_account</w:t>
      </w:r>
      <w:proofErr w:type="spellEnd"/>
      <w:r w:rsidRPr="006725F0">
        <w:rPr>
          <w:rFonts w:ascii="Calibri" w:hAnsi="Calibri" w:cs="Calibri"/>
          <w:color w:val="A9B7C6"/>
          <w:sz w:val="20"/>
          <w:szCs w:val="20"/>
        </w:rPr>
        <w:t xml:space="preserve">        = "COGNITO_DEFAULT" # Options: COGNITO_DEFAULT | DEVELOPER</w:t>
      </w:r>
      <w:r w:rsidRPr="006725F0">
        <w:rPr>
          <w:rFonts w:ascii="Calibri" w:hAnsi="Calibri" w:cs="Calibri"/>
          <w:color w:val="A9B7C6"/>
          <w:sz w:val="20"/>
          <w:szCs w:val="20"/>
        </w:rPr>
        <w:br/>
      </w:r>
      <w:r w:rsidRPr="006725F0">
        <w:rPr>
          <w:rFonts w:ascii="Calibri" w:hAnsi="Calibri" w:cs="Calibri"/>
          <w:color w:val="A9B7C6"/>
          <w:sz w:val="20"/>
          <w:szCs w:val="20"/>
        </w:rPr>
        <w:br/>
        <w:t>#--------------------------------------------------------------------------------------------------------------------</w:t>
      </w:r>
      <w:r w:rsidRPr="006725F0">
        <w:rPr>
          <w:rFonts w:ascii="Calibri" w:hAnsi="Calibri" w:cs="Calibri"/>
          <w:color w:val="A9B7C6"/>
          <w:sz w:val="20"/>
          <w:szCs w:val="20"/>
        </w:rPr>
        <w:br/>
        <w:t xml:space="preserve">#Any additional application specific traffic to be allowed in </w:t>
      </w:r>
      <w:proofErr w:type="spellStart"/>
      <w:r w:rsidRPr="006725F0">
        <w:rPr>
          <w:rFonts w:ascii="Calibri" w:hAnsi="Calibri" w:cs="Calibri"/>
          <w:color w:val="A9B7C6"/>
          <w:sz w:val="20"/>
          <w:szCs w:val="20"/>
        </w:rPr>
        <w:t>app_vpc</w:t>
      </w:r>
      <w:proofErr w:type="spellEnd"/>
      <w:r w:rsidRPr="006725F0">
        <w:rPr>
          <w:rFonts w:ascii="Calibri" w:hAnsi="Calibri" w:cs="Calibri"/>
          <w:color w:val="A9B7C6"/>
          <w:sz w:val="20"/>
          <w:szCs w:val="20"/>
        </w:rPr>
        <w:br/>
      </w:r>
      <w:proofErr w:type="spellStart"/>
      <w:r w:rsidRPr="006725F0">
        <w:rPr>
          <w:rFonts w:ascii="Calibri" w:hAnsi="Calibri" w:cs="Calibri"/>
          <w:color w:val="A9B7C6"/>
          <w:sz w:val="20"/>
          <w:szCs w:val="20"/>
        </w:rPr>
        <w:t>app_eks_workers_app_sg_ingress</w:t>
      </w:r>
      <w:proofErr w:type="spellEnd"/>
      <w:r w:rsidRPr="006725F0">
        <w:rPr>
          <w:rFonts w:ascii="Calibri" w:hAnsi="Calibri" w:cs="Calibri"/>
          <w:color w:val="A9B7C6"/>
          <w:sz w:val="20"/>
          <w:szCs w:val="20"/>
        </w:rPr>
        <w:t xml:space="preserve"> = [</w:t>
      </w:r>
      <w:r w:rsidRPr="006725F0">
        <w:rPr>
          <w:rFonts w:ascii="Calibri" w:hAnsi="Calibri" w:cs="Calibri"/>
          <w:color w:val="A9B7C6"/>
          <w:sz w:val="20"/>
          <w:szCs w:val="20"/>
        </w:rPr>
        <w:br/>
        <w:t xml:space="preserve">   {</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from_port</w:t>
      </w:r>
      <w:proofErr w:type="spellEnd"/>
      <w:r w:rsidRPr="006725F0">
        <w:rPr>
          <w:rFonts w:ascii="Calibri" w:hAnsi="Calibri" w:cs="Calibri"/>
          <w:color w:val="A9B7C6"/>
          <w:sz w:val="20"/>
          <w:szCs w:val="20"/>
        </w:rPr>
        <w:t xml:space="preserve"> = 443</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to_port</w:t>
      </w:r>
      <w:proofErr w:type="spellEnd"/>
      <w:r w:rsidRPr="006725F0">
        <w:rPr>
          <w:rFonts w:ascii="Calibri" w:hAnsi="Calibri" w:cs="Calibri"/>
          <w:color w:val="A9B7C6"/>
          <w:sz w:val="20"/>
          <w:szCs w:val="20"/>
        </w:rPr>
        <w:t xml:space="preserve"> = 443</w:t>
      </w:r>
      <w:r w:rsidRPr="006725F0">
        <w:rPr>
          <w:rFonts w:ascii="Calibri" w:hAnsi="Calibri" w:cs="Calibri"/>
          <w:color w:val="A9B7C6"/>
          <w:sz w:val="20"/>
          <w:szCs w:val="20"/>
        </w:rPr>
        <w:br/>
        <w:t xml:space="preserve">    protocol = "</w:t>
      </w:r>
      <w:proofErr w:type="spellStart"/>
      <w:r w:rsidRPr="006725F0">
        <w:rPr>
          <w:rFonts w:ascii="Calibri" w:hAnsi="Calibri" w:cs="Calibri"/>
          <w:color w:val="A9B7C6"/>
          <w:sz w:val="20"/>
          <w:szCs w:val="20"/>
        </w:rPr>
        <w:t>tcp</w:t>
      </w:r>
      <w:proofErr w:type="spellEnd"/>
      <w:r w:rsidRPr="006725F0">
        <w:rPr>
          <w:rFonts w:ascii="Calibri" w:hAnsi="Calibri" w:cs="Calibri"/>
          <w:color w:val="A9B7C6"/>
          <w:sz w:val="20"/>
          <w:szCs w:val="20"/>
        </w:rPr>
        <w:t>"</w:t>
      </w:r>
      <w:r w:rsidRPr="006725F0">
        <w:rPr>
          <w:rFonts w:ascii="Calibri" w:hAnsi="Calibri" w:cs="Calibri"/>
          <w:color w:val="A9B7C6"/>
          <w:sz w:val="20"/>
          <w:szCs w:val="20"/>
        </w:rPr>
        <w:br/>
        <w:t xml:space="preserve">    description = "inbound https traffic"</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cidr_blocks</w:t>
      </w:r>
      <w:proofErr w:type="spellEnd"/>
      <w:r w:rsidRPr="006725F0">
        <w:rPr>
          <w:rFonts w:ascii="Calibri" w:hAnsi="Calibri" w:cs="Calibri"/>
          <w:color w:val="A9B7C6"/>
          <w:sz w:val="20"/>
          <w:szCs w:val="20"/>
        </w:rPr>
        <w:t xml:space="preserve"> = "&lt;</w:t>
      </w:r>
      <w:proofErr w:type="spellStart"/>
      <w:r w:rsidRPr="006725F0">
        <w:rPr>
          <w:rFonts w:ascii="Calibri" w:hAnsi="Calibri" w:cs="Calibri"/>
          <w:color w:val="A9B7C6"/>
          <w:sz w:val="20"/>
          <w:szCs w:val="20"/>
        </w:rPr>
        <w:t>blk_vpc_cidr</w:t>
      </w:r>
      <w:proofErr w:type="spellEnd"/>
      <w:r w:rsidRPr="006725F0">
        <w:rPr>
          <w:rFonts w:ascii="Calibri" w:hAnsi="Calibri" w:cs="Calibri"/>
          <w:color w:val="A9B7C6"/>
          <w:sz w:val="20"/>
          <w:szCs w:val="20"/>
        </w:rPr>
        <w:t>&gt;"</w:t>
      </w:r>
      <w:r w:rsidRPr="006725F0">
        <w:rPr>
          <w:rFonts w:ascii="Calibri" w:hAnsi="Calibri" w:cs="Calibri"/>
          <w:color w:val="A9B7C6"/>
          <w:sz w:val="20"/>
          <w:szCs w:val="20"/>
        </w:rPr>
        <w:br/>
        <w:t xml:space="preserve">  },</w:t>
      </w:r>
      <w:r w:rsidRPr="006725F0">
        <w:rPr>
          <w:rFonts w:ascii="Calibri" w:hAnsi="Calibri" w:cs="Calibri"/>
          <w:color w:val="A9B7C6"/>
          <w:sz w:val="20"/>
          <w:szCs w:val="20"/>
        </w:rPr>
        <w:br/>
        <w:t xml:space="preserve">   {</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from_port</w:t>
      </w:r>
      <w:proofErr w:type="spellEnd"/>
      <w:r w:rsidRPr="006725F0">
        <w:rPr>
          <w:rFonts w:ascii="Calibri" w:hAnsi="Calibri" w:cs="Calibri"/>
          <w:color w:val="A9B7C6"/>
          <w:sz w:val="20"/>
          <w:szCs w:val="20"/>
        </w:rPr>
        <w:t xml:space="preserve"> = 443</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to_port</w:t>
      </w:r>
      <w:proofErr w:type="spellEnd"/>
      <w:r w:rsidRPr="006725F0">
        <w:rPr>
          <w:rFonts w:ascii="Calibri" w:hAnsi="Calibri" w:cs="Calibri"/>
          <w:color w:val="A9B7C6"/>
          <w:sz w:val="20"/>
          <w:szCs w:val="20"/>
        </w:rPr>
        <w:t xml:space="preserve"> = 443</w:t>
      </w:r>
      <w:r w:rsidRPr="006725F0">
        <w:rPr>
          <w:rFonts w:ascii="Calibri" w:hAnsi="Calibri" w:cs="Calibri"/>
          <w:color w:val="A9B7C6"/>
          <w:sz w:val="20"/>
          <w:szCs w:val="20"/>
        </w:rPr>
        <w:br/>
        <w:t xml:space="preserve">    protocol = "</w:t>
      </w:r>
      <w:proofErr w:type="spellStart"/>
      <w:r w:rsidRPr="006725F0">
        <w:rPr>
          <w:rFonts w:ascii="Calibri" w:hAnsi="Calibri" w:cs="Calibri"/>
          <w:color w:val="A9B7C6"/>
          <w:sz w:val="20"/>
          <w:szCs w:val="20"/>
        </w:rPr>
        <w:t>tcp</w:t>
      </w:r>
      <w:proofErr w:type="spellEnd"/>
      <w:r w:rsidRPr="006725F0">
        <w:rPr>
          <w:rFonts w:ascii="Calibri" w:hAnsi="Calibri" w:cs="Calibri"/>
          <w:color w:val="A9B7C6"/>
          <w:sz w:val="20"/>
          <w:szCs w:val="20"/>
        </w:rPr>
        <w:t>"</w:t>
      </w:r>
      <w:r w:rsidRPr="006725F0">
        <w:rPr>
          <w:rFonts w:ascii="Calibri" w:hAnsi="Calibri" w:cs="Calibri"/>
          <w:color w:val="A9B7C6"/>
          <w:sz w:val="20"/>
          <w:szCs w:val="20"/>
        </w:rPr>
        <w:br/>
        <w:t xml:space="preserve">    description = "inbound https traffic"</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cidr_blocks</w:t>
      </w:r>
      <w:proofErr w:type="spellEnd"/>
      <w:r w:rsidRPr="006725F0">
        <w:rPr>
          <w:rFonts w:ascii="Calibri" w:hAnsi="Calibri" w:cs="Calibri"/>
          <w:color w:val="A9B7C6"/>
          <w:sz w:val="20"/>
          <w:szCs w:val="20"/>
        </w:rPr>
        <w:t xml:space="preserve"> = "&lt;</w:t>
      </w:r>
      <w:proofErr w:type="spellStart"/>
      <w:r w:rsidRPr="006725F0">
        <w:rPr>
          <w:rFonts w:ascii="Calibri" w:hAnsi="Calibri" w:cs="Calibri"/>
          <w:color w:val="A9B7C6"/>
          <w:sz w:val="20"/>
          <w:szCs w:val="20"/>
        </w:rPr>
        <w:t>app_vpc_cidr</w:t>
      </w:r>
      <w:proofErr w:type="spellEnd"/>
      <w:r w:rsidRPr="006725F0">
        <w:rPr>
          <w:rFonts w:ascii="Calibri" w:hAnsi="Calibri" w:cs="Calibri"/>
          <w:color w:val="A9B7C6"/>
          <w:sz w:val="20"/>
          <w:szCs w:val="20"/>
        </w:rPr>
        <w:t>&gt;"</w:t>
      </w:r>
      <w:r w:rsidRPr="006725F0">
        <w:rPr>
          <w:rFonts w:ascii="Calibri" w:hAnsi="Calibri" w:cs="Calibri"/>
          <w:color w:val="A9B7C6"/>
          <w:sz w:val="20"/>
          <w:szCs w:val="20"/>
        </w:rPr>
        <w:br/>
        <w:t xml:space="preserve">   }]</w:t>
      </w:r>
      <w:r w:rsidRPr="006725F0">
        <w:rPr>
          <w:rFonts w:ascii="Calibri" w:hAnsi="Calibri" w:cs="Calibri"/>
          <w:color w:val="A9B7C6"/>
          <w:sz w:val="20"/>
          <w:szCs w:val="20"/>
        </w:rPr>
        <w:br/>
      </w:r>
      <w:proofErr w:type="spellStart"/>
      <w:r w:rsidRPr="006725F0">
        <w:rPr>
          <w:rFonts w:ascii="Calibri" w:hAnsi="Calibri" w:cs="Calibri"/>
          <w:color w:val="A9B7C6"/>
          <w:sz w:val="20"/>
          <w:szCs w:val="20"/>
        </w:rPr>
        <w:t>app_eks_workers_app_sg_egress</w:t>
      </w:r>
      <w:proofErr w:type="spellEnd"/>
      <w:r w:rsidRPr="006725F0">
        <w:rPr>
          <w:rFonts w:ascii="Calibri" w:hAnsi="Calibri" w:cs="Calibri"/>
          <w:color w:val="A9B7C6"/>
          <w:sz w:val="20"/>
          <w:szCs w:val="20"/>
        </w:rPr>
        <w:t xml:space="preserve"> = [{rule = "all-all"}]</w:t>
      </w:r>
      <w:r w:rsidRPr="006725F0">
        <w:rPr>
          <w:rFonts w:ascii="Calibri" w:hAnsi="Calibri" w:cs="Calibri"/>
          <w:color w:val="A9B7C6"/>
          <w:sz w:val="20"/>
          <w:szCs w:val="20"/>
        </w:rPr>
        <w:br/>
      </w:r>
      <w:r w:rsidRPr="006725F0">
        <w:rPr>
          <w:rFonts w:ascii="Calibri" w:hAnsi="Calibri" w:cs="Calibri"/>
          <w:color w:val="A9B7C6"/>
          <w:sz w:val="20"/>
          <w:szCs w:val="20"/>
        </w:rPr>
        <w:br/>
        <w:t xml:space="preserve">#Any additional application specific traffic to be allowed in </w:t>
      </w:r>
      <w:proofErr w:type="spellStart"/>
      <w:r w:rsidRPr="006725F0">
        <w:rPr>
          <w:rFonts w:ascii="Calibri" w:hAnsi="Calibri" w:cs="Calibri"/>
          <w:color w:val="A9B7C6"/>
          <w:sz w:val="20"/>
          <w:szCs w:val="20"/>
        </w:rPr>
        <w:t>blk_vpc</w:t>
      </w:r>
      <w:proofErr w:type="spellEnd"/>
      <w:r w:rsidRPr="006725F0">
        <w:rPr>
          <w:rFonts w:ascii="Calibri" w:hAnsi="Calibri" w:cs="Calibri"/>
          <w:color w:val="A9B7C6"/>
          <w:sz w:val="20"/>
          <w:szCs w:val="20"/>
        </w:rPr>
        <w:br/>
      </w:r>
      <w:proofErr w:type="spellStart"/>
      <w:r w:rsidRPr="006725F0">
        <w:rPr>
          <w:rFonts w:ascii="Calibri" w:hAnsi="Calibri" w:cs="Calibri"/>
          <w:color w:val="A9B7C6"/>
          <w:sz w:val="20"/>
          <w:szCs w:val="20"/>
        </w:rPr>
        <w:t>blk_eks_workers_app_sg_ingress</w:t>
      </w:r>
      <w:proofErr w:type="spellEnd"/>
      <w:r w:rsidRPr="006725F0">
        <w:rPr>
          <w:rFonts w:ascii="Calibri" w:hAnsi="Calibri" w:cs="Calibri"/>
          <w:color w:val="A9B7C6"/>
          <w:sz w:val="20"/>
          <w:szCs w:val="20"/>
        </w:rPr>
        <w:t xml:space="preserve"> = [</w:t>
      </w:r>
      <w:r w:rsidRPr="006725F0">
        <w:rPr>
          <w:rFonts w:ascii="Calibri" w:hAnsi="Calibri" w:cs="Calibri"/>
          <w:color w:val="A9B7C6"/>
          <w:sz w:val="20"/>
          <w:szCs w:val="20"/>
        </w:rPr>
        <w:br/>
        <w:t xml:space="preserve">  {</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from_port</w:t>
      </w:r>
      <w:proofErr w:type="spellEnd"/>
      <w:r w:rsidRPr="006725F0">
        <w:rPr>
          <w:rFonts w:ascii="Calibri" w:hAnsi="Calibri" w:cs="Calibri"/>
          <w:color w:val="A9B7C6"/>
          <w:sz w:val="20"/>
          <w:szCs w:val="20"/>
        </w:rPr>
        <w:t xml:space="preserve"> = 443</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to_port</w:t>
      </w:r>
      <w:proofErr w:type="spellEnd"/>
      <w:r w:rsidRPr="006725F0">
        <w:rPr>
          <w:rFonts w:ascii="Calibri" w:hAnsi="Calibri" w:cs="Calibri"/>
          <w:color w:val="A9B7C6"/>
          <w:sz w:val="20"/>
          <w:szCs w:val="20"/>
        </w:rPr>
        <w:t xml:space="preserve"> = 443</w:t>
      </w:r>
      <w:r w:rsidRPr="006725F0">
        <w:rPr>
          <w:rFonts w:ascii="Calibri" w:hAnsi="Calibri" w:cs="Calibri"/>
          <w:color w:val="A9B7C6"/>
          <w:sz w:val="20"/>
          <w:szCs w:val="20"/>
        </w:rPr>
        <w:br/>
        <w:t xml:space="preserve">    protocol = "</w:t>
      </w:r>
      <w:proofErr w:type="spellStart"/>
      <w:r w:rsidRPr="006725F0">
        <w:rPr>
          <w:rFonts w:ascii="Calibri" w:hAnsi="Calibri" w:cs="Calibri"/>
          <w:color w:val="A9B7C6"/>
          <w:sz w:val="20"/>
          <w:szCs w:val="20"/>
        </w:rPr>
        <w:t>tcp</w:t>
      </w:r>
      <w:proofErr w:type="spellEnd"/>
      <w:r w:rsidRPr="006725F0">
        <w:rPr>
          <w:rFonts w:ascii="Calibri" w:hAnsi="Calibri" w:cs="Calibri"/>
          <w:color w:val="A9B7C6"/>
          <w:sz w:val="20"/>
          <w:szCs w:val="20"/>
        </w:rPr>
        <w:t>"</w:t>
      </w:r>
      <w:r w:rsidRPr="006725F0">
        <w:rPr>
          <w:rFonts w:ascii="Calibri" w:hAnsi="Calibri" w:cs="Calibri"/>
          <w:color w:val="A9B7C6"/>
          <w:sz w:val="20"/>
          <w:szCs w:val="20"/>
        </w:rPr>
        <w:br/>
        <w:t xml:space="preserve">    description = "inbound https traffic"</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cidr_blocks</w:t>
      </w:r>
      <w:proofErr w:type="spellEnd"/>
      <w:r w:rsidRPr="006725F0">
        <w:rPr>
          <w:rFonts w:ascii="Calibri" w:hAnsi="Calibri" w:cs="Calibri"/>
          <w:color w:val="A9B7C6"/>
          <w:sz w:val="20"/>
          <w:szCs w:val="20"/>
        </w:rPr>
        <w:t xml:space="preserve"> = "&lt;</w:t>
      </w:r>
      <w:proofErr w:type="spellStart"/>
      <w:r w:rsidRPr="006725F0">
        <w:rPr>
          <w:rFonts w:ascii="Calibri" w:hAnsi="Calibri" w:cs="Calibri"/>
          <w:color w:val="A9B7C6"/>
          <w:sz w:val="20"/>
          <w:szCs w:val="20"/>
        </w:rPr>
        <w:t>blk_vpc_cidr</w:t>
      </w:r>
      <w:proofErr w:type="spellEnd"/>
      <w:r w:rsidRPr="006725F0">
        <w:rPr>
          <w:rFonts w:ascii="Calibri" w:hAnsi="Calibri" w:cs="Calibri"/>
          <w:color w:val="A9B7C6"/>
          <w:sz w:val="20"/>
          <w:szCs w:val="20"/>
        </w:rPr>
        <w:t>&gt;"</w:t>
      </w:r>
      <w:r w:rsidRPr="006725F0">
        <w:rPr>
          <w:rFonts w:ascii="Calibri" w:hAnsi="Calibri" w:cs="Calibri"/>
          <w:color w:val="A9B7C6"/>
          <w:sz w:val="20"/>
          <w:szCs w:val="20"/>
        </w:rPr>
        <w:br/>
        <w:t xml:space="preserve">  },</w:t>
      </w:r>
      <w:r w:rsidRPr="006725F0">
        <w:rPr>
          <w:rFonts w:ascii="Calibri" w:hAnsi="Calibri" w:cs="Calibri"/>
          <w:color w:val="A9B7C6"/>
          <w:sz w:val="20"/>
          <w:szCs w:val="20"/>
        </w:rPr>
        <w:br/>
        <w:t xml:space="preserve">   {</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from_port</w:t>
      </w:r>
      <w:proofErr w:type="spellEnd"/>
      <w:r w:rsidRPr="006725F0">
        <w:rPr>
          <w:rFonts w:ascii="Calibri" w:hAnsi="Calibri" w:cs="Calibri"/>
          <w:color w:val="A9B7C6"/>
          <w:sz w:val="20"/>
          <w:szCs w:val="20"/>
        </w:rPr>
        <w:t xml:space="preserve"> = 443</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to_port</w:t>
      </w:r>
      <w:proofErr w:type="spellEnd"/>
      <w:r w:rsidRPr="006725F0">
        <w:rPr>
          <w:rFonts w:ascii="Calibri" w:hAnsi="Calibri" w:cs="Calibri"/>
          <w:color w:val="A9B7C6"/>
          <w:sz w:val="20"/>
          <w:szCs w:val="20"/>
        </w:rPr>
        <w:t xml:space="preserve"> = 443</w:t>
      </w:r>
      <w:r w:rsidRPr="006725F0">
        <w:rPr>
          <w:rFonts w:ascii="Calibri" w:hAnsi="Calibri" w:cs="Calibri"/>
          <w:color w:val="A9B7C6"/>
          <w:sz w:val="20"/>
          <w:szCs w:val="20"/>
        </w:rPr>
        <w:br/>
        <w:t xml:space="preserve">    protocol = "</w:t>
      </w:r>
      <w:proofErr w:type="spellStart"/>
      <w:r w:rsidRPr="006725F0">
        <w:rPr>
          <w:rFonts w:ascii="Calibri" w:hAnsi="Calibri" w:cs="Calibri"/>
          <w:color w:val="A9B7C6"/>
          <w:sz w:val="20"/>
          <w:szCs w:val="20"/>
        </w:rPr>
        <w:t>tcp</w:t>
      </w:r>
      <w:proofErr w:type="spellEnd"/>
      <w:r w:rsidRPr="006725F0">
        <w:rPr>
          <w:rFonts w:ascii="Calibri" w:hAnsi="Calibri" w:cs="Calibri"/>
          <w:color w:val="A9B7C6"/>
          <w:sz w:val="20"/>
          <w:szCs w:val="20"/>
        </w:rPr>
        <w:t>"</w:t>
      </w:r>
      <w:r w:rsidRPr="006725F0">
        <w:rPr>
          <w:rFonts w:ascii="Calibri" w:hAnsi="Calibri" w:cs="Calibri"/>
          <w:color w:val="A9B7C6"/>
          <w:sz w:val="20"/>
          <w:szCs w:val="20"/>
        </w:rPr>
        <w:br/>
        <w:t xml:space="preserve">    description = "inbound https traffic"</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cidr_blocks</w:t>
      </w:r>
      <w:proofErr w:type="spellEnd"/>
      <w:r w:rsidRPr="006725F0">
        <w:rPr>
          <w:rFonts w:ascii="Calibri" w:hAnsi="Calibri" w:cs="Calibri"/>
          <w:color w:val="A9B7C6"/>
          <w:sz w:val="20"/>
          <w:szCs w:val="20"/>
        </w:rPr>
        <w:t xml:space="preserve"> = "&lt;</w:t>
      </w:r>
      <w:proofErr w:type="spellStart"/>
      <w:r w:rsidRPr="006725F0">
        <w:rPr>
          <w:rFonts w:ascii="Calibri" w:hAnsi="Calibri" w:cs="Calibri"/>
          <w:color w:val="A9B7C6"/>
          <w:sz w:val="20"/>
          <w:szCs w:val="20"/>
        </w:rPr>
        <w:t>app_vpc_cidr</w:t>
      </w:r>
      <w:proofErr w:type="spellEnd"/>
      <w:r w:rsidRPr="006725F0">
        <w:rPr>
          <w:rFonts w:ascii="Calibri" w:hAnsi="Calibri" w:cs="Calibri"/>
          <w:color w:val="A9B7C6"/>
          <w:sz w:val="20"/>
          <w:szCs w:val="20"/>
        </w:rPr>
        <w:t>&gt;"</w:t>
      </w:r>
      <w:r w:rsidRPr="006725F0">
        <w:rPr>
          <w:rFonts w:ascii="Calibri" w:hAnsi="Calibri" w:cs="Calibri"/>
          <w:color w:val="A9B7C6"/>
          <w:sz w:val="20"/>
          <w:szCs w:val="20"/>
        </w:rPr>
        <w:br/>
        <w:t xml:space="preserve">   }]</w:t>
      </w:r>
      <w:r w:rsidRPr="006725F0">
        <w:rPr>
          <w:rFonts w:ascii="Calibri" w:hAnsi="Calibri" w:cs="Calibri"/>
          <w:color w:val="A9B7C6"/>
          <w:sz w:val="20"/>
          <w:szCs w:val="20"/>
        </w:rPr>
        <w:br/>
      </w:r>
      <w:proofErr w:type="spellStart"/>
      <w:r w:rsidRPr="006725F0">
        <w:rPr>
          <w:rFonts w:ascii="Calibri" w:hAnsi="Calibri" w:cs="Calibri"/>
          <w:color w:val="A9B7C6"/>
          <w:sz w:val="20"/>
          <w:szCs w:val="20"/>
        </w:rPr>
        <w:t>blk_eks_workers_app_sg_egress</w:t>
      </w:r>
      <w:proofErr w:type="spellEnd"/>
      <w:r w:rsidRPr="006725F0">
        <w:rPr>
          <w:rFonts w:ascii="Calibri" w:hAnsi="Calibri" w:cs="Calibri"/>
          <w:color w:val="A9B7C6"/>
          <w:sz w:val="20"/>
          <w:szCs w:val="20"/>
        </w:rPr>
        <w:t xml:space="preserve"> = [{rule = "all-all"}]</w:t>
      </w:r>
      <w:r w:rsidRPr="006725F0">
        <w:rPr>
          <w:rFonts w:ascii="Calibri" w:hAnsi="Calibri" w:cs="Calibri"/>
          <w:color w:val="A9B7C6"/>
          <w:sz w:val="20"/>
          <w:szCs w:val="20"/>
        </w:rPr>
        <w:br/>
      </w:r>
      <w:r w:rsidRPr="006725F0">
        <w:rPr>
          <w:rFonts w:ascii="Calibri" w:hAnsi="Calibri" w:cs="Calibri"/>
          <w:color w:val="A9B7C6"/>
          <w:sz w:val="20"/>
          <w:szCs w:val="20"/>
        </w:rPr>
        <w:br/>
        <w:t>#--------------------------------------------------------------------------------------------------------------------</w:t>
      </w:r>
      <w:r w:rsidRPr="006725F0">
        <w:rPr>
          <w:rFonts w:ascii="Calibri" w:hAnsi="Calibri" w:cs="Calibri"/>
          <w:color w:val="A9B7C6"/>
          <w:sz w:val="20"/>
          <w:szCs w:val="20"/>
        </w:rPr>
        <w:br/>
        <w:t># application cluster EKS specifications</w:t>
      </w:r>
      <w:r w:rsidRPr="006725F0">
        <w:rPr>
          <w:rFonts w:ascii="Calibri" w:hAnsi="Calibri" w:cs="Calibri"/>
          <w:color w:val="A9B7C6"/>
          <w:sz w:val="20"/>
          <w:szCs w:val="20"/>
        </w:rPr>
        <w:br/>
      </w:r>
      <w:proofErr w:type="spellStart"/>
      <w:r w:rsidRPr="006725F0">
        <w:rPr>
          <w:rFonts w:ascii="Calibri" w:hAnsi="Calibri" w:cs="Calibri"/>
          <w:color w:val="A9B7C6"/>
          <w:sz w:val="20"/>
          <w:szCs w:val="20"/>
        </w:rPr>
        <w:t>app_cluster_name</w:t>
      </w:r>
      <w:proofErr w:type="spellEnd"/>
      <w:r w:rsidRPr="006725F0">
        <w:rPr>
          <w:rFonts w:ascii="Calibri" w:hAnsi="Calibri" w:cs="Calibri"/>
          <w:color w:val="A9B7C6"/>
          <w:sz w:val="20"/>
          <w:szCs w:val="20"/>
        </w:rPr>
        <w:t xml:space="preserve">              = "&lt;</w:t>
      </w:r>
      <w:proofErr w:type="spellStart"/>
      <w:r w:rsidRPr="006725F0">
        <w:rPr>
          <w:rFonts w:ascii="Calibri" w:hAnsi="Calibri" w:cs="Calibri"/>
          <w:color w:val="A9B7C6"/>
          <w:sz w:val="20"/>
          <w:szCs w:val="20"/>
        </w:rPr>
        <w:t>app_cluster_name</w:t>
      </w:r>
      <w:proofErr w:type="spellEnd"/>
      <w:r w:rsidRPr="006725F0">
        <w:rPr>
          <w:rFonts w:ascii="Calibri" w:hAnsi="Calibri" w:cs="Calibri"/>
          <w:color w:val="A9B7C6"/>
          <w:sz w:val="20"/>
          <w:szCs w:val="20"/>
        </w:rPr>
        <w:t>&gt;"</w:t>
      </w:r>
      <w:r w:rsidRPr="006725F0">
        <w:rPr>
          <w:rFonts w:ascii="Calibri" w:hAnsi="Calibri" w:cs="Calibri"/>
          <w:color w:val="A9B7C6"/>
          <w:sz w:val="20"/>
          <w:szCs w:val="20"/>
        </w:rPr>
        <w:br/>
      </w:r>
      <w:proofErr w:type="spellStart"/>
      <w:r w:rsidRPr="006725F0">
        <w:rPr>
          <w:rFonts w:ascii="Calibri" w:hAnsi="Calibri" w:cs="Calibri"/>
          <w:color w:val="A9B7C6"/>
          <w:sz w:val="20"/>
          <w:szCs w:val="20"/>
        </w:rPr>
        <w:t>app_cluster_version</w:t>
      </w:r>
      <w:proofErr w:type="spellEnd"/>
      <w:r w:rsidRPr="006725F0">
        <w:rPr>
          <w:rFonts w:ascii="Calibri" w:hAnsi="Calibri" w:cs="Calibri"/>
          <w:color w:val="A9B7C6"/>
          <w:sz w:val="20"/>
          <w:szCs w:val="20"/>
        </w:rPr>
        <w:t xml:space="preserve">           = "&lt;version&gt;"</w:t>
      </w:r>
    </w:p>
    <w:p w14:paraId="56EDA51A" w14:textId="77777777" w:rsidR="00546747" w:rsidRPr="006725F0" w:rsidRDefault="00546747" w:rsidP="00546747">
      <w:pPr>
        <w:pStyle w:val="HTMLPreformatted"/>
        <w:shd w:val="clear" w:color="auto" w:fill="2B2B2B"/>
        <w:rPr>
          <w:rFonts w:ascii="Calibri" w:hAnsi="Calibri" w:cs="Calibri"/>
          <w:color w:val="A9B7C6"/>
        </w:rPr>
      </w:pPr>
      <w:proofErr w:type="spellStart"/>
      <w:r w:rsidRPr="006725F0">
        <w:rPr>
          <w:rFonts w:ascii="Calibri" w:hAnsi="Calibri" w:cs="Calibri"/>
          <w:color w:val="9876AA"/>
        </w:rPr>
        <w:t>app_worker_nodes_ami_id</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"AMI-ID"</w:t>
      </w:r>
    </w:p>
    <w:p w14:paraId="75E3AB69" w14:textId="77777777" w:rsidR="00546747" w:rsidRPr="006725F0" w:rsidRDefault="00C55FB7" w:rsidP="00546747">
      <w:pPr>
        <w:pStyle w:val="HTMLPreformatted"/>
        <w:shd w:val="clear" w:color="auto" w:fill="2B2B2B"/>
        <w:rPr>
          <w:rFonts w:ascii="Calibri" w:hAnsi="Calibri" w:cs="Calibri"/>
          <w:color w:val="A9B7C6"/>
        </w:rPr>
      </w:pPr>
      <w:r w:rsidRPr="006725F0">
        <w:rPr>
          <w:rFonts w:ascii="Calibri" w:hAnsi="Calibri" w:cs="Calibri"/>
          <w:color w:val="A9B7C6"/>
        </w:rPr>
        <w:lastRenderedPageBreak/>
        <w:br/>
      </w:r>
      <w:r w:rsidRPr="006725F0">
        <w:rPr>
          <w:rFonts w:ascii="Calibri" w:hAnsi="Calibri" w:cs="Calibri"/>
          <w:color w:val="A9B7C6"/>
        </w:rPr>
        <w:br/>
        <w:t>#--------------------------------------------------------------------------------------------------------------------</w:t>
      </w:r>
      <w:r w:rsidRPr="006725F0">
        <w:rPr>
          <w:rFonts w:ascii="Calibri" w:hAnsi="Calibri" w:cs="Calibri"/>
          <w:color w:val="A9B7C6"/>
        </w:rPr>
        <w:br/>
        <w:t># blockchain cluster EKS specifications</w:t>
      </w:r>
      <w:r w:rsidRPr="006725F0">
        <w:rPr>
          <w:rFonts w:ascii="Calibri" w:hAnsi="Calibri" w:cs="Calibri"/>
          <w:color w:val="A9B7C6"/>
        </w:rPr>
        <w:br/>
      </w:r>
      <w:proofErr w:type="spellStart"/>
      <w:r w:rsidRPr="006725F0">
        <w:rPr>
          <w:rFonts w:ascii="Calibri" w:hAnsi="Calibri" w:cs="Calibri"/>
          <w:color w:val="A9B7C6"/>
        </w:rPr>
        <w:t>blk_cluster_name</w:t>
      </w:r>
      <w:proofErr w:type="spellEnd"/>
      <w:r w:rsidRPr="006725F0">
        <w:rPr>
          <w:rFonts w:ascii="Calibri" w:hAnsi="Calibri" w:cs="Calibri"/>
          <w:color w:val="A9B7C6"/>
        </w:rPr>
        <w:t xml:space="preserve">              = "&lt;</w:t>
      </w:r>
      <w:proofErr w:type="spellStart"/>
      <w:r w:rsidRPr="006725F0">
        <w:rPr>
          <w:rFonts w:ascii="Calibri" w:hAnsi="Calibri" w:cs="Calibri"/>
          <w:color w:val="A9B7C6"/>
        </w:rPr>
        <w:t>blk_cluster_name</w:t>
      </w:r>
      <w:proofErr w:type="spellEnd"/>
      <w:r w:rsidRPr="006725F0">
        <w:rPr>
          <w:rFonts w:ascii="Calibri" w:hAnsi="Calibri" w:cs="Calibri"/>
          <w:color w:val="A9B7C6"/>
        </w:rPr>
        <w:t>&gt;"</w:t>
      </w:r>
      <w:r w:rsidRPr="006725F0">
        <w:rPr>
          <w:rFonts w:ascii="Calibri" w:hAnsi="Calibri" w:cs="Calibri"/>
          <w:color w:val="A9B7C6"/>
        </w:rPr>
        <w:br/>
      </w:r>
      <w:proofErr w:type="spellStart"/>
      <w:r w:rsidRPr="006725F0">
        <w:rPr>
          <w:rFonts w:ascii="Calibri" w:hAnsi="Calibri" w:cs="Calibri"/>
          <w:color w:val="A9B7C6"/>
        </w:rPr>
        <w:t>blk_cluster_version</w:t>
      </w:r>
      <w:proofErr w:type="spellEnd"/>
      <w:r w:rsidRPr="006725F0">
        <w:rPr>
          <w:rFonts w:ascii="Calibri" w:hAnsi="Calibri" w:cs="Calibri"/>
          <w:color w:val="A9B7C6"/>
        </w:rPr>
        <w:t xml:space="preserve">           = "&lt;version&gt;"</w:t>
      </w:r>
      <w:r w:rsidRPr="006725F0">
        <w:rPr>
          <w:rFonts w:ascii="Calibri" w:hAnsi="Calibri" w:cs="Calibri"/>
          <w:color w:val="A9B7C6"/>
        </w:rPr>
        <w:br/>
      </w:r>
      <w:proofErr w:type="spellStart"/>
      <w:r w:rsidR="00546747" w:rsidRPr="006725F0">
        <w:rPr>
          <w:rFonts w:ascii="Calibri" w:hAnsi="Calibri" w:cs="Calibri"/>
          <w:color w:val="9876AA"/>
        </w:rPr>
        <w:t>blk_worker_nodes_ami_id</w:t>
      </w:r>
      <w:proofErr w:type="spellEnd"/>
      <w:r w:rsidR="00546747" w:rsidRPr="006725F0">
        <w:rPr>
          <w:rFonts w:ascii="Calibri" w:hAnsi="Calibri" w:cs="Calibri"/>
          <w:color w:val="9876AA"/>
        </w:rPr>
        <w:t xml:space="preserve">       </w:t>
      </w:r>
      <w:r w:rsidR="00546747" w:rsidRPr="006725F0">
        <w:rPr>
          <w:rFonts w:ascii="Calibri" w:hAnsi="Calibri" w:cs="Calibri"/>
          <w:color w:val="A9B7C6"/>
        </w:rPr>
        <w:t xml:space="preserve">= </w:t>
      </w:r>
      <w:r w:rsidR="00546747" w:rsidRPr="006725F0">
        <w:rPr>
          <w:rFonts w:ascii="Calibri" w:hAnsi="Calibri" w:cs="Calibri"/>
          <w:color w:val="6A8759"/>
        </w:rPr>
        <w:t>"&lt;AMI-ID&gt;"</w:t>
      </w:r>
    </w:p>
    <w:p w14:paraId="3A33DA99" w14:textId="77777777" w:rsidR="00C55FB7" w:rsidRPr="006725F0" w:rsidRDefault="00C55FB7" w:rsidP="00C55F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A9B7C6"/>
          <w:sz w:val="20"/>
          <w:szCs w:val="20"/>
        </w:rPr>
      </w:pPr>
      <w:r w:rsidRPr="006725F0">
        <w:rPr>
          <w:rFonts w:ascii="Calibri" w:hAnsi="Calibri" w:cs="Calibri"/>
          <w:color w:val="A9B7C6"/>
          <w:sz w:val="20"/>
          <w:szCs w:val="20"/>
        </w:rPr>
        <w:br/>
        <w:t>#--------------------------------------------------------------------------------------------------------------------</w:t>
      </w:r>
      <w:r w:rsidRPr="006725F0">
        <w:rPr>
          <w:rFonts w:ascii="Calibri" w:hAnsi="Calibri" w:cs="Calibri"/>
          <w:color w:val="A9B7C6"/>
          <w:sz w:val="20"/>
          <w:szCs w:val="20"/>
        </w:rPr>
        <w:br/>
        <w:t xml:space="preserve">#cloudtrail related </w:t>
      </w:r>
      <w:r w:rsidRPr="006725F0">
        <w:rPr>
          <w:rFonts w:ascii="Calibri" w:hAnsi="Calibri" w:cs="Calibri"/>
          <w:color w:val="A9B7C6"/>
          <w:sz w:val="20"/>
          <w:szCs w:val="20"/>
        </w:rPr>
        <w:br/>
      </w:r>
      <w:proofErr w:type="spellStart"/>
      <w:r w:rsidRPr="006725F0">
        <w:rPr>
          <w:rFonts w:ascii="Calibri" w:hAnsi="Calibri" w:cs="Calibri"/>
          <w:color w:val="A9B7C6"/>
          <w:sz w:val="20"/>
          <w:szCs w:val="20"/>
        </w:rPr>
        <w:t>cw_logs_retention_period</w:t>
      </w:r>
      <w:proofErr w:type="spellEnd"/>
      <w:r w:rsidRPr="006725F0">
        <w:rPr>
          <w:rFonts w:ascii="Calibri" w:hAnsi="Calibri" w:cs="Calibri"/>
          <w:color w:val="A9B7C6"/>
          <w:sz w:val="20"/>
          <w:szCs w:val="20"/>
        </w:rPr>
        <w:t xml:space="preserve"> = "&lt;days&gt;" #example 90 days</w:t>
      </w:r>
      <w:r w:rsidRPr="006725F0">
        <w:rPr>
          <w:rFonts w:ascii="Calibri" w:hAnsi="Calibri" w:cs="Calibri"/>
          <w:color w:val="A9B7C6"/>
          <w:sz w:val="20"/>
          <w:szCs w:val="20"/>
        </w:rPr>
        <w:br/>
        <w:t xml:space="preserve">s3_bucket_name_cloudtrail = &lt;s3_bucket_name&gt; #s3 bucket name to manage </w:t>
      </w:r>
      <w:proofErr w:type="spellStart"/>
      <w:r w:rsidRPr="006725F0">
        <w:rPr>
          <w:rFonts w:ascii="Calibri" w:hAnsi="Calibri" w:cs="Calibri"/>
          <w:color w:val="A9B7C6"/>
          <w:sz w:val="20"/>
          <w:szCs w:val="20"/>
        </w:rPr>
        <w:t>cloudtrail</w:t>
      </w:r>
      <w:proofErr w:type="spellEnd"/>
      <w:r w:rsidRPr="006725F0">
        <w:rPr>
          <w:rFonts w:ascii="Calibri" w:hAnsi="Calibri" w:cs="Calibri"/>
          <w:color w:val="A9B7C6"/>
          <w:sz w:val="20"/>
          <w:szCs w:val="20"/>
        </w:rPr>
        <w:t xml:space="preserve"> logs</w:t>
      </w:r>
    </w:p>
    <w:p w14:paraId="7255F85F" w14:textId="77777777" w:rsidR="00BC654E" w:rsidRPr="006725F0" w:rsidRDefault="00BC654E" w:rsidP="00C55F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A9B7C6"/>
          <w:sz w:val="20"/>
          <w:szCs w:val="20"/>
        </w:rPr>
      </w:pPr>
    </w:p>
    <w:p w14:paraId="672637B7" w14:textId="1EDD182D" w:rsidR="00B03D41" w:rsidRDefault="00B03D41" w:rsidP="00B03D41">
      <w:pPr>
        <w:pStyle w:val="HTMLPreformatted"/>
        <w:shd w:val="clear" w:color="auto" w:fill="2B2B2B"/>
        <w:rPr>
          <w:rFonts w:ascii="Calibri" w:hAnsi="Calibri" w:cs="Calibri"/>
          <w:color w:val="6A8759"/>
        </w:rPr>
      </w:pPr>
      <w:r w:rsidRPr="006725F0">
        <w:rPr>
          <w:rFonts w:ascii="Calibri" w:hAnsi="Calibri" w:cs="Calibri"/>
          <w:color w:val="808080"/>
        </w:rPr>
        <w:t>#Name of the S3 bucket managing terraform state files</w:t>
      </w:r>
      <w:r w:rsidRPr="006725F0">
        <w:rPr>
          <w:rFonts w:ascii="Calibri" w:hAnsi="Calibri" w:cs="Calibri"/>
          <w:color w:val="808080"/>
        </w:rPr>
        <w:br/>
      </w:r>
      <w:r w:rsidR="00EC5104" w:rsidRPr="006725F0">
        <w:rPr>
          <w:rFonts w:ascii="Calibri" w:hAnsi="Calibri" w:cs="Calibri"/>
          <w:color w:val="9876AA"/>
        </w:rPr>
        <w:t>t</w:t>
      </w:r>
      <w:r w:rsidR="009502BC" w:rsidRPr="006725F0">
        <w:rPr>
          <w:rFonts w:ascii="Calibri" w:hAnsi="Calibri" w:cs="Calibri"/>
          <w:color w:val="9876AA"/>
        </w:rPr>
        <w:t>erraform</w:t>
      </w:r>
      <w:r w:rsidR="00EC5104" w:rsidRPr="006725F0">
        <w:rPr>
          <w:rFonts w:ascii="Calibri" w:hAnsi="Calibri" w:cs="Calibri"/>
          <w:color w:val="9876AA"/>
        </w:rPr>
        <w:t>_state_s3_bucket_name</w:t>
      </w:r>
      <w:r w:rsidR="00EC5104" w:rsidRPr="006725F0">
        <w:rPr>
          <w:rFonts w:ascii="Calibri" w:hAnsi="Calibri" w:cs="Calibri"/>
          <w:color w:val="A9B7C6"/>
        </w:rPr>
        <w:t xml:space="preserve"> </w:t>
      </w:r>
      <w:r w:rsidRPr="006725F0">
        <w:rPr>
          <w:rFonts w:ascii="Calibri" w:hAnsi="Calibri" w:cs="Calibri"/>
          <w:color w:val="A9B7C6"/>
        </w:rPr>
        <w:t xml:space="preserve">= </w:t>
      </w:r>
      <w:r w:rsidRPr="006725F0">
        <w:rPr>
          <w:rFonts w:ascii="Calibri" w:hAnsi="Calibri" w:cs="Calibri"/>
          <w:color w:val="6A8759"/>
        </w:rPr>
        <w:t>"&lt;s3_bucket_aws_resources_pipeline&gt; "</w:t>
      </w:r>
    </w:p>
    <w:p w14:paraId="22F53A89" w14:textId="77777777" w:rsidR="004429F4" w:rsidRDefault="004429F4" w:rsidP="00B03D41">
      <w:pPr>
        <w:pStyle w:val="HTMLPreformatted"/>
        <w:shd w:val="clear" w:color="auto" w:fill="2B2B2B"/>
        <w:rPr>
          <w:rFonts w:ascii="Calibri" w:hAnsi="Calibri" w:cs="Calibri"/>
          <w:color w:val="6A8759"/>
        </w:rPr>
      </w:pPr>
    </w:p>
    <w:p w14:paraId="02B7C5EE" w14:textId="77777777" w:rsidR="004429F4" w:rsidRDefault="004429F4" w:rsidP="004429F4">
      <w:pPr>
        <w:pStyle w:val="HTMLPreformatted"/>
        <w:shd w:val="clear" w:color="auto" w:fill="2B2B2B"/>
        <w:rPr>
          <w:color w:val="A9B7C6"/>
        </w:rPr>
      </w:pPr>
      <w:bookmarkStart w:id="60" w:name="_Hlk94048822"/>
      <w:r>
        <w:rPr>
          <w:color w:val="A9B7C6"/>
        </w:rPr>
        <w:t>#Name of the S3 bucket used to store the data extracted from HDS for analytics</w:t>
      </w:r>
      <w:r>
        <w:rPr>
          <w:color w:val="A9B7C6"/>
        </w:rPr>
        <w:br/>
        <w:t>#Applicable for carrier and analytics node only. For AAIS node leave it empty</w:t>
      </w:r>
      <w:r>
        <w:rPr>
          <w:color w:val="A9B7C6"/>
        </w:rPr>
        <w:br/>
        <w:t>s3_bucket_name_hds_analytics = "&lt;s3_bucket_name_hds_data_analytics&gt;"</w:t>
      </w:r>
      <w:r>
        <w:rPr>
          <w:color w:val="A9B7C6"/>
        </w:rPr>
        <w:br/>
      </w:r>
      <w:r>
        <w:rPr>
          <w:color w:val="A9B7C6"/>
        </w:rPr>
        <w:br/>
        <w:t>#S3 public bucket to manage application related images (logos)</w:t>
      </w:r>
      <w:r>
        <w:rPr>
          <w:color w:val="A9B7C6"/>
        </w:rPr>
        <w:br/>
        <w:t>s3_bucket_name_logos = "&lt;</w:t>
      </w:r>
      <w:proofErr w:type="spellStart"/>
      <w:r>
        <w:rPr>
          <w:color w:val="A9B7C6"/>
        </w:rPr>
        <w:t>unique_bucket_name</w:t>
      </w:r>
      <w:proofErr w:type="spellEnd"/>
      <w:r>
        <w:rPr>
          <w:color w:val="A9B7C6"/>
        </w:rPr>
        <w:t>&gt;"</w:t>
      </w:r>
    </w:p>
    <w:bookmarkEnd w:id="60"/>
    <w:p w14:paraId="09474AFD" w14:textId="77777777" w:rsidR="004429F4" w:rsidRPr="006725F0" w:rsidRDefault="004429F4" w:rsidP="00B03D41">
      <w:pPr>
        <w:pStyle w:val="HTMLPreformatted"/>
        <w:shd w:val="clear" w:color="auto" w:fill="2B2B2B"/>
        <w:rPr>
          <w:rFonts w:ascii="Calibri" w:hAnsi="Calibri" w:cs="Calibri"/>
          <w:color w:val="A9B7C6"/>
        </w:rPr>
      </w:pPr>
    </w:p>
    <w:p w14:paraId="40345434" w14:textId="77777777" w:rsidR="00BC654E" w:rsidRPr="006725F0" w:rsidRDefault="00BC654E" w:rsidP="00C55F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A9B7C6"/>
          <w:sz w:val="20"/>
          <w:szCs w:val="20"/>
        </w:rPr>
      </w:pPr>
    </w:p>
    <w:p w14:paraId="328F17DF" w14:textId="77777777" w:rsidR="00C55FB7" w:rsidRPr="006725F0" w:rsidRDefault="00C55FB7">
      <w:pPr>
        <w:pStyle w:val="LO-normal1"/>
        <w:rPr>
          <w:rFonts w:ascii="Calibri" w:hAnsi="Calibri" w:cs="Calibri"/>
        </w:rPr>
      </w:pPr>
    </w:p>
    <w:p w14:paraId="36939CB4" w14:textId="77777777" w:rsidR="00C55FB7" w:rsidRPr="006725F0" w:rsidRDefault="00C55FB7">
      <w:pPr>
        <w:pStyle w:val="LO-normal1"/>
        <w:rPr>
          <w:rFonts w:ascii="Calibri" w:hAnsi="Calibri" w:cs="Calibri"/>
        </w:rPr>
      </w:pPr>
    </w:p>
    <w:p w14:paraId="57EF854C" w14:textId="77777777"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61" w:name="_Toc86222663"/>
      <w:bookmarkStart w:id="62" w:name="_Toc86913752"/>
      <w:r w:rsidRPr="006725F0">
        <w:rPr>
          <w:rFonts w:ascii="Calibri" w:eastAsia="Times New Roman" w:hAnsi="Calibri" w:cs="Calibri"/>
          <w:color w:val="2F5496"/>
          <w:sz w:val="26"/>
          <w:szCs w:val="26"/>
          <w:lang w:val="en-MY" w:eastAsia="en-US" w:bidi="ar-SA"/>
        </w:rPr>
        <w:t xml:space="preserve">Sample input file used for </w:t>
      </w:r>
      <w:proofErr w:type="spellStart"/>
      <w:r w:rsidRPr="006725F0">
        <w:rPr>
          <w:rFonts w:ascii="Calibri" w:eastAsia="Times New Roman" w:hAnsi="Calibri" w:cs="Calibri"/>
          <w:color w:val="2F5496"/>
          <w:sz w:val="26"/>
          <w:szCs w:val="26"/>
          <w:lang w:val="en-MY" w:eastAsia="en-US" w:bidi="ar-SA"/>
        </w:rPr>
        <w:t>aais_node</w:t>
      </w:r>
      <w:proofErr w:type="spellEnd"/>
      <w:r w:rsidRPr="006725F0">
        <w:rPr>
          <w:rFonts w:ascii="Calibri" w:eastAsia="Times New Roman" w:hAnsi="Calibri" w:cs="Calibri"/>
          <w:color w:val="2F5496"/>
          <w:sz w:val="26"/>
          <w:szCs w:val="26"/>
          <w:lang w:val="en-MY" w:eastAsia="en-US" w:bidi="ar-SA"/>
        </w:rPr>
        <w:t xml:space="preserve"> setup</w:t>
      </w:r>
      <w:bookmarkEnd w:id="61"/>
      <w:bookmarkEnd w:id="62"/>
    </w:p>
    <w:p w14:paraId="1AD9A1A2" w14:textId="77777777" w:rsidR="00BC654E" w:rsidRPr="006725F0" w:rsidRDefault="00C55FB7" w:rsidP="00BC654E">
      <w:pPr>
        <w:pStyle w:val="HTMLPreformatted"/>
        <w:shd w:val="clear" w:color="auto" w:fill="2B2B2B"/>
        <w:rPr>
          <w:rFonts w:ascii="Calibri" w:hAnsi="Calibri" w:cs="Calibri"/>
          <w:color w:val="A9B7C6"/>
        </w:rPr>
      </w:pPr>
      <w:r w:rsidRPr="006725F0">
        <w:rPr>
          <w:rFonts w:ascii="Calibri" w:hAnsi="Calibri" w:cs="Calibri"/>
          <w:color w:val="A9B7C6"/>
        </w:rPr>
        <w:br/>
      </w:r>
      <w:proofErr w:type="spellStart"/>
      <w:r w:rsidRPr="006725F0">
        <w:rPr>
          <w:rFonts w:ascii="Calibri" w:hAnsi="Calibri" w:cs="Calibri"/>
          <w:color w:val="9876AA"/>
        </w:rPr>
        <w:t>org_name</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w:t>
      </w:r>
      <w:proofErr w:type="spellStart"/>
      <w:r w:rsidRPr="006725F0">
        <w:rPr>
          <w:rFonts w:ascii="Calibri" w:hAnsi="Calibri" w:cs="Calibri"/>
          <w:color w:val="6A8759"/>
        </w:rPr>
        <w:t>aais</w:t>
      </w:r>
      <w:proofErr w:type="spellEnd"/>
      <w:r w:rsidRPr="006725F0">
        <w:rPr>
          <w:rFonts w:ascii="Calibri" w:hAnsi="Calibri" w:cs="Calibri"/>
          <w:color w:val="6A8759"/>
        </w:rPr>
        <w:t xml:space="preserve">" </w:t>
      </w:r>
      <w:r w:rsidRPr="006725F0">
        <w:rPr>
          <w:rFonts w:ascii="Calibri" w:hAnsi="Calibri" w:cs="Calibri"/>
          <w:color w:val="808080"/>
        </w:rPr>
        <w:t xml:space="preserve"># For </w:t>
      </w:r>
      <w:proofErr w:type="spellStart"/>
      <w:r w:rsidRPr="006725F0">
        <w:rPr>
          <w:rFonts w:ascii="Calibri" w:hAnsi="Calibri" w:cs="Calibri"/>
          <w:color w:val="808080"/>
        </w:rPr>
        <w:t>aais</w:t>
      </w:r>
      <w:proofErr w:type="spellEnd"/>
      <w:r w:rsidRPr="006725F0">
        <w:rPr>
          <w:rFonts w:ascii="Calibri" w:hAnsi="Calibri" w:cs="Calibri"/>
          <w:color w:val="808080"/>
        </w:rPr>
        <w:t xml:space="preserve"> set to </w:t>
      </w:r>
      <w:proofErr w:type="spellStart"/>
      <w:r w:rsidRPr="006725F0">
        <w:rPr>
          <w:rFonts w:ascii="Calibri" w:hAnsi="Calibri" w:cs="Calibri"/>
          <w:color w:val="808080"/>
        </w:rPr>
        <w:t>aais</w:t>
      </w:r>
      <w:proofErr w:type="spellEnd"/>
      <w:r w:rsidRPr="006725F0">
        <w:rPr>
          <w:rFonts w:ascii="Calibri" w:hAnsi="Calibri" w:cs="Calibri"/>
          <w:color w:val="808080"/>
        </w:rPr>
        <w:t>, for analytics set to analytics, for carriers set their org name, ex: travelers</w:t>
      </w:r>
      <w:r w:rsidRPr="006725F0">
        <w:rPr>
          <w:rFonts w:ascii="Calibri" w:hAnsi="Calibri" w:cs="Calibri"/>
          <w:color w:val="808080"/>
        </w:rPr>
        <w:br/>
      </w:r>
      <w:proofErr w:type="spellStart"/>
      <w:r w:rsidRPr="006725F0">
        <w:rPr>
          <w:rFonts w:ascii="Calibri" w:hAnsi="Calibri" w:cs="Calibri"/>
          <w:color w:val="9876AA"/>
        </w:rPr>
        <w:t>aws_env</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 xml:space="preserve">"dev" </w:t>
      </w:r>
      <w:r w:rsidRPr="006725F0">
        <w:rPr>
          <w:rFonts w:ascii="Calibri" w:hAnsi="Calibri" w:cs="Calibri"/>
          <w:color w:val="808080"/>
        </w:rPr>
        <w:t xml:space="preserve">#set to </w:t>
      </w:r>
      <w:proofErr w:type="spellStart"/>
      <w:r w:rsidRPr="006725F0">
        <w:rPr>
          <w:rFonts w:ascii="Calibri" w:hAnsi="Calibri" w:cs="Calibri"/>
          <w:color w:val="808080"/>
        </w:rPr>
        <w:t>dev|test|prod</w:t>
      </w:r>
      <w:proofErr w:type="spellEnd"/>
      <w:r w:rsidRPr="006725F0">
        <w:rPr>
          <w:rFonts w:ascii="Calibri" w:hAnsi="Calibri" w:cs="Calibri"/>
          <w:color w:val="808080"/>
        </w:rPr>
        <w:br/>
        <w:t>#--------------------------------------------------------------------------------------------------------------------</w:t>
      </w:r>
      <w:r w:rsidRPr="006725F0">
        <w:rPr>
          <w:rFonts w:ascii="Calibri" w:hAnsi="Calibri" w:cs="Calibri"/>
          <w:color w:val="808080"/>
        </w:rPr>
        <w:br/>
        <w:t>#Application cluster VPC specifications</w:t>
      </w:r>
      <w:r w:rsidRPr="006725F0">
        <w:rPr>
          <w:rFonts w:ascii="Calibri" w:hAnsi="Calibri" w:cs="Calibri"/>
          <w:color w:val="808080"/>
        </w:rPr>
        <w:br/>
      </w:r>
      <w:proofErr w:type="spellStart"/>
      <w:r w:rsidRPr="006725F0">
        <w:rPr>
          <w:rFonts w:ascii="Calibri" w:hAnsi="Calibri" w:cs="Calibri"/>
          <w:color w:val="9876AA"/>
        </w:rPr>
        <w:t>app_vpc_cidr</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"172.26.0.0/16"</w:t>
      </w:r>
      <w:r w:rsidRPr="006725F0">
        <w:rPr>
          <w:rFonts w:ascii="Calibri" w:hAnsi="Calibri" w:cs="Calibri"/>
          <w:color w:val="6A8759"/>
        </w:rPr>
        <w:br/>
      </w:r>
      <w:proofErr w:type="spellStart"/>
      <w:r w:rsidRPr="006725F0">
        <w:rPr>
          <w:rFonts w:ascii="Calibri" w:hAnsi="Calibri" w:cs="Calibri"/>
          <w:color w:val="9876AA"/>
        </w:rPr>
        <w:t>app_availability_zones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6A8759"/>
        </w:rPr>
        <w:t>"us-west-2a"</w:t>
      </w:r>
      <w:r w:rsidRPr="006725F0">
        <w:rPr>
          <w:rFonts w:ascii="Calibri" w:hAnsi="Calibri" w:cs="Calibri"/>
          <w:color w:val="CC7832"/>
        </w:rPr>
        <w:t xml:space="preserve">, </w:t>
      </w:r>
      <w:r w:rsidRPr="006725F0">
        <w:rPr>
          <w:rFonts w:ascii="Calibri" w:hAnsi="Calibri" w:cs="Calibri"/>
          <w:color w:val="6A8759"/>
        </w:rPr>
        <w:t>"us-west-2b"</w:t>
      </w:r>
      <w:r w:rsidRPr="006725F0">
        <w:rPr>
          <w:rFonts w:ascii="Calibri" w:hAnsi="Calibri" w:cs="Calibri"/>
          <w:color w:val="A9B7C6"/>
        </w:rPr>
        <w:t>]</w:t>
      </w:r>
      <w:r w:rsidRPr="006725F0">
        <w:rPr>
          <w:rFonts w:ascii="Calibri" w:hAnsi="Calibri" w:cs="Calibri"/>
          <w:color w:val="A9B7C6"/>
        </w:rPr>
        <w:br/>
      </w:r>
      <w:proofErr w:type="spellStart"/>
      <w:r w:rsidRPr="006725F0">
        <w:rPr>
          <w:rFonts w:ascii="Calibri" w:hAnsi="Calibri" w:cs="Calibri"/>
          <w:color w:val="9876AA"/>
        </w:rPr>
        <w:t>app_public_subnets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6A8759"/>
        </w:rPr>
        <w:t>"172.26.1.0/24"</w:t>
      </w:r>
      <w:r w:rsidRPr="006725F0">
        <w:rPr>
          <w:rFonts w:ascii="Calibri" w:hAnsi="Calibri" w:cs="Calibri"/>
          <w:color w:val="CC7832"/>
        </w:rPr>
        <w:t xml:space="preserve">, </w:t>
      </w:r>
      <w:r w:rsidRPr="006725F0">
        <w:rPr>
          <w:rFonts w:ascii="Calibri" w:hAnsi="Calibri" w:cs="Calibri"/>
          <w:color w:val="6A8759"/>
        </w:rPr>
        <w:t>"172.26.2.0/24"</w:t>
      </w:r>
      <w:r w:rsidRPr="006725F0">
        <w:rPr>
          <w:rFonts w:ascii="Calibri" w:hAnsi="Calibri" w:cs="Calibri"/>
          <w:color w:val="A9B7C6"/>
        </w:rPr>
        <w:t>]</w:t>
      </w:r>
      <w:r w:rsidRPr="006725F0">
        <w:rPr>
          <w:rFonts w:ascii="Calibri" w:hAnsi="Calibri" w:cs="Calibri"/>
          <w:color w:val="A9B7C6"/>
        </w:rPr>
        <w:br/>
      </w:r>
      <w:proofErr w:type="spellStart"/>
      <w:r w:rsidRPr="006725F0">
        <w:rPr>
          <w:rFonts w:ascii="Calibri" w:hAnsi="Calibri" w:cs="Calibri"/>
          <w:color w:val="9876AA"/>
        </w:rPr>
        <w:t>app_private_subnets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6A8759"/>
        </w:rPr>
        <w:t>"172.26.3.0/24"</w:t>
      </w:r>
      <w:r w:rsidRPr="006725F0">
        <w:rPr>
          <w:rFonts w:ascii="Calibri" w:hAnsi="Calibri" w:cs="Calibri"/>
          <w:color w:val="CC7832"/>
        </w:rPr>
        <w:t xml:space="preserve">, </w:t>
      </w:r>
      <w:r w:rsidRPr="006725F0">
        <w:rPr>
          <w:rFonts w:ascii="Calibri" w:hAnsi="Calibri" w:cs="Calibri"/>
          <w:color w:val="6A8759"/>
        </w:rPr>
        <w:t>"172.26.4.0/24"</w:t>
      </w:r>
      <w:r w:rsidRPr="006725F0">
        <w:rPr>
          <w:rFonts w:ascii="Calibri" w:hAnsi="Calibri" w:cs="Calibri"/>
          <w:color w:val="A9B7C6"/>
        </w:rPr>
        <w:t>]</w:t>
      </w:r>
      <w:r w:rsidRPr="006725F0">
        <w:rPr>
          <w:rFonts w:ascii="Calibri" w:hAnsi="Calibri" w:cs="Calibri"/>
          <w:color w:val="A9B7C6"/>
        </w:rPr>
        <w:br/>
      </w:r>
      <w:r w:rsidRPr="006725F0">
        <w:rPr>
          <w:rFonts w:ascii="Calibri" w:hAnsi="Calibri" w:cs="Calibri"/>
          <w:color w:val="A9B7C6"/>
        </w:rPr>
        <w:br/>
      </w:r>
      <w:r w:rsidRPr="006725F0">
        <w:rPr>
          <w:rFonts w:ascii="Calibri" w:hAnsi="Calibri" w:cs="Calibri"/>
          <w:color w:val="808080"/>
        </w:rPr>
        <w:t>#-------------------------------------------------------------------------------------------------------------------</w:t>
      </w:r>
      <w:r w:rsidRPr="006725F0">
        <w:rPr>
          <w:rFonts w:ascii="Calibri" w:hAnsi="Calibri" w:cs="Calibri"/>
          <w:color w:val="808080"/>
        </w:rPr>
        <w:br/>
        <w:t>#Blockchain cluster VPC specifications</w:t>
      </w:r>
      <w:r w:rsidRPr="006725F0">
        <w:rPr>
          <w:rFonts w:ascii="Calibri" w:hAnsi="Calibri" w:cs="Calibri"/>
          <w:color w:val="808080"/>
        </w:rPr>
        <w:br/>
      </w:r>
      <w:proofErr w:type="spellStart"/>
      <w:r w:rsidRPr="006725F0">
        <w:rPr>
          <w:rFonts w:ascii="Calibri" w:hAnsi="Calibri" w:cs="Calibri"/>
          <w:color w:val="9876AA"/>
        </w:rPr>
        <w:t>blk_vpc_cidr</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"172.27.0.0/16"</w:t>
      </w:r>
      <w:r w:rsidRPr="006725F0">
        <w:rPr>
          <w:rFonts w:ascii="Calibri" w:hAnsi="Calibri" w:cs="Calibri"/>
          <w:color w:val="6A8759"/>
        </w:rPr>
        <w:br/>
      </w:r>
      <w:proofErr w:type="spellStart"/>
      <w:r w:rsidRPr="006725F0">
        <w:rPr>
          <w:rFonts w:ascii="Calibri" w:hAnsi="Calibri" w:cs="Calibri"/>
          <w:color w:val="9876AA"/>
        </w:rPr>
        <w:t>blk_availability_zones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6A8759"/>
        </w:rPr>
        <w:t>"us-west-2a"</w:t>
      </w:r>
      <w:r w:rsidRPr="006725F0">
        <w:rPr>
          <w:rFonts w:ascii="Calibri" w:hAnsi="Calibri" w:cs="Calibri"/>
          <w:color w:val="CC7832"/>
        </w:rPr>
        <w:t xml:space="preserve">, </w:t>
      </w:r>
      <w:r w:rsidRPr="006725F0">
        <w:rPr>
          <w:rFonts w:ascii="Calibri" w:hAnsi="Calibri" w:cs="Calibri"/>
          <w:color w:val="6A8759"/>
        </w:rPr>
        <w:t>"us-west-2b"</w:t>
      </w:r>
      <w:r w:rsidRPr="006725F0">
        <w:rPr>
          <w:rFonts w:ascii="Calibri" w:hAnsi="Calibri" w:cs="Calibri"/>
          <w:color w:val="A9B7C6"/>
        </w:rPr>
        <w:t>]</w:t>
      </w:r>
      <w:r w:rsidRPr="006725F0">
        <w:rPr>
          <w:rFonts w:ascii="Calibri" w:hAnsi="Calibri" w:cs="Calibri"/>
          <w:color w:val="A9B7C6"/>
        </w:rPr>
        <w:br/>
      </w:r>
      <w:proofErr w:type="spellStart"/>
      <w:r w:rsidRPr="006725F0">
        <w:rPr>
          <w:rFonts w:ascii="Calibri" w:hAnsi="Calibri" w:cs="Calibri"/>
          <w:color w:val="9876AA"/>
        </w:rPr>
        <w:t>blk_public_subnets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6A8759"/>
        </w:rPr>
        <w:t>"172.27.1.0/24"</w:t>
      </w:r>
      <w:r w:rsidRPr="006725F0">
        <w:rPr>
          <w:rFonts w:ascii="Calibri" w:hAnsi="Calibri" w:cs="Calibri"/>
          <w:color w:val="CC7832"/>
        </w:rPr>
        <w:t xml:space="preserve">, </w:t>
      </w:r>
      <w:r w:rsidRPr="006725F0">
        <w:rPr>
          <w:rFonts w:ascii="Calibri" w:hAnsi="Calibri" w:cs="Calibri"/>
          <w:color w:val="6A8759"/>
        </w:rPr>
        <w:t>"172.27.2.0/24"</w:t>
      </w:r>
      <w:r w:rsidRPr="006725F0">
        <w:rPr>
          <w:rFonts w:ascii="Calibri" w:hAnsi="Calibri" w:cs="Calibri"/>
          <w:color w:val="A9B7C6"/>
        </w:rPr>
        <w:t>]</w:t>
      </w:r>
      <w:r w:rsidRPr="006725F0">
        <w:rPr>
          <w:rFonts w:ascii="Calibri" w:hAnsi="Calibri" w:cs="Calibri"/>
          <w:color w:val="A9B7C6"/>
        </w:rPr>
        <w:br/>
      </w:r>
      <w:proofErr w:type="spellStart"/>
      <w:r w:rsidRPr="006725F0">
        <w:rPr>
          <w:rFonts w:ascii="Calibri" w:hAnsi="Calibri" w:cs="Calibri"/>
          <w:color w:val="9876AA"/>
        </w:rPr>
        <w:t>blk_private_subnets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6A8759"/>
        </w:rPr>
        <w:t>"172.27.3.0/24"</w:t>
      </w:r>
      <w:r w:rsidRPr="006725F0">
        <w:rPr>
          <w:rFonts w:ascii="Calibri" w:hAnsi="Calibri" w:cs="Calibri"/>
          <w:color w:val="CC7832"/>
        </w:rPr>
        <w:t xml:space="preserve">, </w:t>
      </w:r>
      <w:r w:rsidRPr="006725F0">
        <w:rPr>
          <w:rFonts w:ascii="Calibri" w:hAnsi="Calibri" w:cs="Calibri"/>
          <w:color w:val="6A8759"/>
        </w:rPr>
        <w:t>"172.27.4.0/24"</w:t>
      </w:r>
      <w:r w:rsidRPr="006725F0">
        <w:rPr>
          <w:rFonts w:ascii="Calibri" w:hAnsi="Calibri" w:cs="Calibri"/>
          <w:color w:val="A9B7C6"/>
        </w:rPr>
        <w:t>]</w:t>
      </w:r>
      <w:r w:rsidRPr="006725F0">
        <w:rPr>
          <w:rFonts w:ascii="Calibri" w:hAnsi="Calibri" w:cs="Calibri"/>
          <w:color w:val="A9B7C6"/>
        </w:rPr>
        <w:br/>
      </w:r>
      <w:r w:rsidRPr="006725F0">
        <w:rPr>
          <w:rFonts w:ascii="Calibri" w:hAnsi="Calibri" w:cs="Calibri"/>
          <w:color w:val="A9B7C6"/>
        </w:rPr>
        <w:br/>
      </w:r>
      <w:r w:rsidRPr="006725F0">
        <w:rPr>
          <w:rFonts w:ascii="Calibri" w:hAnsi="Calibri" w:cs="Calibri"/>
          <w:color w:val="808080"/>
        </w:rPr>
        <w:t>#--------------------------------------------------------------------------------------------------------------------</w:t>
      </w:r>
      <w:r w:rsidRPr="006725F0">
        <w:rPr>
          <w:rFonts w:ascii="Calibri" w:hAnsi="Calibri" w:cs="Calibri"/>
          <w:color w:val="808080"/>
        </w:rPr>
        <w:br/>
        <w:t>#Bastion host specifications</w:t>
      </w:r>
      <w:r w:rsidRPr="006725F0">
        <w:rPr>
          <w:rFonts w:ascii="Calibri" w:hAnsi="Calibri" w:cs="Calibri"/>
          <w:color w:val="808080"/>
        </w:rPr>
        <w:br/>
        <w:t xml:space="preserve">#bastion hosts are placed behind </w:t>
      </w:r>
      <w:proofErr w:type="spellStart"/>
      <w:r w:rsidRPr="006725F0">
        <w:rPr>
          <w:rFonts w:ascii="Calibri" w:hAnsi="Calibri" w:cs="Calibri"/>
          <w:color w:val="808080"/>
        </w:rPr>
        <w:t>nlb</w:t>
      </w:r>
      <w:proofErr w:type="spellEnd"/>
      <w:r w:rsidRPr="006725F0">
        <w:rPr>
          <w:rFonts w:ascii="Calibri" w:hAnsi="Calibri" w:cs="Calibri"/>
          <w:color w:val="808080"/>
        </w:rPr>
        <w:t>. These NLBs can be configured to be private | public to serve SSH.</w:t>
      </w:r>
      <w:r w:rsidRPr="006725F0">
        <w:rPr>
          <w:rFonts w:ascii="Calibri" w:hAnsi="Calibri" w:cs="Calibri"/>
          <w:color w:val="808080"/>
        </w:rPr>
        <w:br/>
        <w:t xml:space="preserve">#In any case whether the endpoint is </w:t>
      </w:r>
      <w:proofErr w:type="spellStart"/>
      <w:r w:rsidRPr="006725F0">
        <w:rPr>
          <w:rFonts w:ascii="Calibri" w:hAnsi="Calibri" w:cs="Calibri"/>
          <w:color w:val="808080"/>
        </w:rPr>
        <w:t>private|public</w:t>
      </w:r>
      <w:proofErr w:type="spellEnd"/>
      <w:r w:rsidRPr="006725F0">
        <w:rPr>
          <w:rFonts w:ascii="Calibri" w:hAnsi="Calibri" w:cs="Calibri"/>
          <w:color w:val="808080"/>
        </w:rPr>
        <w:t xml:space="preserve"> for an </w:t>
      </w:r>
      <w:proofErr w:type="spellStart"/>
      <w:r w:rsidRPr="006725F0">
        <w:rPr>
          <w:rFonts w:ascii="Calibri" w:hAnsi="Calibri" w:cs="Calibri"/>
          <w:color w:val="808080"/>
        </w:rPr>
        <w:t>nlb</w:t>
      </w:r>
      <w:proofErr w:type="spellEnd"/>
      <w:r w:rsidRPr="006725F0">
        <w:rPr>
          <w:rFonts w:ascii="Calibri" w:hAnsi="Calibri" w:cs="Calibri"/>
          <w:color w:val="808080"/>
        </w:rPr>
        <w:t xml:space="preserve">, the source </w:t>
      </w:r>
      <w:proofErr w:type="spellStart"/>
      <w:r w:rsidRPr="006725F0">
        <w:rPr>
          <w:rFonts w:ascii="Calibri" w:hAnsi="Calibri" w:cs="Calibri"/>
          <w:color w:val="808080"/>
        </w:rPr>
        <w:t>ip_address|cidr_block</w:t>
      </w:r>
      <w:proofErr w:type="spellEnd"/>
      <w:r w:rsidRPr="006725F0">
        <w:rPr>
          <w:rFonts w:ascii="Calibri" w:hAnsi="Calibri" w:cs="Calibri"/>
          <w:color w:val="808080"/>
        </w:rPr>
        <w:t xml:space="preserve"> should be enabled</w:t>
      </w:r>
      <w:r w:rsidRPr="006725F0">
        <w:rPr>
          <w:rFonts w:ascii="Calibri" w:hAnsi="Calibri" w:cs="Calibri"/>
          <w:color w:val="808080"/>
        </w:rPr>
        <w:br/>
        <w:t xml:space="preserve">#in bastion hosts security group for </w:t>
      </w:r>
      <w:proofErr w:type="spellStart"/>
      <w:r w:rsidRPr="006725F0">
        <w:rPr>
          <w:rFonts w:ascii="Calibri" w:hAnsi="Calibri" w:cs="Calibri"/>
          <w:color w:val="808080"/>
        </w:rPr>
        <w:t>ssh</w:t>
      </w:r>
      <w:proofErr w:type="spellEnd"/>
      <w:r w:rsidRPr="006725F0">
        <w:rPr>
          <w:rFonts w:ascii="Calibri" w:hAnsi="Calibri" w:cs="Calibri"/>
          <w:color w:val="808080"/>
        </w:rPr>
        <w:t xml:space="preserve"> traffic</w:t>
      </w:r>
      <w:r w:rsidRPr="006725F0">
        <w:rPr>
          <w:rFonts w:ascii="Calibri" w:hAnsi="Calibri" w:cs="Calibri"/>
          <w:color w:val="808080"/>
        </w:rPr>
        <w:br/>
      </w:r>
      <w:r w:rsidRPr="006725F0">
        <w:rPr>
          <w:rFonts w:ascii="Calibri" w:hAnsi="Calibri" w:cs="Calibri"/>
          <w:color w:val="808080"/>
        </w:rPr>
        <w:br/>
      </w:r>
      <w:proofErr w:type="spellStart"/>
      <w:r w:rsidRPr="006725F0">
        <w:rPr>
          <w:rFonts w:ascii="Calibri" w:hAnsi="Calibri" w:cs="Calibri"/>
          <w:color w:val="9876AA"/>
        </w:rPr>
        <w:lastRenderedPageBreak/>
        <w:t>bastion_host_nlb_external</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"true"</w:t>
      </w:r>
      <w:r w:rsidRPr="006725F0">
        <w:rPr>
          <w:rFonts w:ascii="Calibri" w:hAnsi="Calibri" w:cs="Calibri"/>
          <w:color w:val="6A8759"/>
        </w:rPr>
        <w:br/>
      </w:r>
      <w:r w:rsidRPr="006725F0">
        <w:rPr>
          <w:rFonts w:ascii="Calibri" w:hAnsi="Calibri" w:cs="Calibri"/>
          <w:color w:val="6A8759"/>
        </w:rPr>
        <w:br/>
      </w:r>
      <w:r w:rsidRPr="006725F0">
        <w:rPr>
          <w:rFonts w:ascii="Calibri" w:hAnsi="Calibri" w:cs="Calibri"/>
          <w:color w:val="808080"/>
        </w:rPr>
        <w:t>#application cluster bastion host specifications</w:t>
      </w:r>
      <w:r w:rsidRPr="006725F0">
        <w:rPr>
          <w:rFonts w:ascii="Calibri" w:hAnsi="Calibri" w:cs="Calibri"/>
          <w:color w:val="808080"/>
        </w:rPr>
        <w:br/>
      </w:r>
      <w:proofErr w:type="spellStart"/>
      <w:r w:rsidRPr="006725F0">
        <w:rPr>
          <w:rFonts w:ascii="Calibri" w:hAnsi="Calibri" w:cs="Calibri"/>
          <w:color w:val="9876AA"/>
        </w:rPr>
        <w:t>app_bastion_sg_ingress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A9B7C6"/>
        </w:rPr>
        <w:br/>
        <w:t xml:space="preserve">  {</w:t>
      </w:r>
      <w:r w:rsidRPr="006725F0">
        <w:rPr>
          <w:rFonts w:ascii="Calibri" w:hAnsi="Calibri" w:cs="Calibri"/>
          <w:color w:val="9876AA"/>
        </w:rPr>
        <w:t>rule</w:t>
      </w:r>
      <w:r w:rsidRPr="006725F0">
        <w:rPr>
          <w:rFonts w:ascii="Calibri" w:hAnsi="Calibri" w:cs="Calibri"/>
          <w:color w:val="A9B7C6"/>
        </w:rPr>
        <w:t>=</w:t>
      </w:r>
      <w:r w:rsidRPr="006725F0">
        <w:rPr>
          <w:rFonts w:ascii="Calibri" w:hAnsi="Calibri" w:cs="Calibri"/>
          <w:color w:val="6A8759"/>
        </w:rPr>
        <w:t>"</w:t>
      </w:r>
      <w:proofErr w:type="spellStart"/>
      <w:r w:rsidRPr="006725F0">
        <w:rPr>
          <w:rFonts w:ascii="Calibri" w:hAnsi="Calibri" w:cs="Calibri"/>
          <w:color w:val="6A8759"/>
        </w:rPr>
        <w:t>ssh-tcp</w:t>
      </w:r>
      <w:proofErr w:type="spellEnd"/>
      <w:r w:rsidRPr="006725F0">
        <w:rPr>
          <w:rFonts w:ascii="Calibri" w:hAnsi="Calibri" w:cs="Calibri"/>
          <w:color w:val="6A8759"/>
        </w:rPr>
        <w:t>"</w:t>
      </w:r>
      <w:r w:rsidRPr="006725F0">
        <w:rPr>
          <w:rFonts w:ascii="Calibri" w:hAnsi="Calibri" w:cs="Calibri"/>
          <w:color w:val="CC7832"/>
        </w:rP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"172.26.0.0/16"</w:t>
      </w:r>
      <w:r w:rsidRPr="006725F0">
        <w:rPr>
          <w:rFonts w:ascii="Calibri" w:hAnsi="Calibri" w:cs="Calibri"/>
          <w:color w:val="A9B7C6"/>
        </w:rPr>
        <w:t>}</w:t>
      </w:r>
      <w:r w:rsidRPr="006725F0">
        <w:rPr>
          <w:rFonts w:ascii="Calibri" w:hAnsi="Calibri" w:cs="Calibri"/>
          <w:color w:val="CC7832"/>
        </w:rPr>
        <w:t>,</w:t>
      </w:r>
      <w:r w:rsidRPr="006725F0">
        <w:rPr>
          <w:rFonts w:ascii="Calibri" w:hAnsi="Calibri" w:cs="Calibri"/>
          <w:color w:val="CC7832"/>
        </w:rPr>
        <w:br/>
        <w:t xml:space="preserve">  </w:t>
      </w:r>
      <w:r w:rsidRPr="006725F0">
        <w:rPr>
          <w:rFonts w:ascii="Calibri" w:hAnsi="Calibri" w:cs="Calibri"/>
          <w:color w:val="A9B7C6"/>
        </w:rPr>
        <w:t>{</w:t>
      </w:r>
      <w:r w:rsidRPr="006725F0">
        <w:rPr>
          <w:rFonts w:ascii="Calibri" w:hAnsi="Calibri" w:cs="Calibri"/>
          <w:color w:val="9876AA"/>
        </w:rPr>
        <w:t>rule</w:t>
      </w:r>
      <w:r w:rsidRPr="006725F0">
        <w:rPr>
          <w:rFonts w:ascii="Calibri" w:hAnsi="Calibri" w:cs="Calibri"/>
          <w:color w:val="A9B7C6"/>
        </w:rPr>
        <w:t>=</w:t>
      </w:r>
      <w:r w:rsidRPr="006725F0">
        <w:rPr>
          <w:rFonts w:ascii="Calibri" w:hAnsi="Calibri" w:cs="Calibri"/>
          <w:color w:val="6A8759"/>
        </w:rPr>
        <w:t>"</w:t>
      </w:r>
      <w:proofErr w:type="spellStart"/>
      <w:r w:rsidRPr="006725F0">
        <w:rPr>
          <w:rFonts w:ascii="Calibri" w:hAnsi="Calibri" w:cs="Calibri"/>
          <w:color w:val="6A8759"/>
        </w:rPr>
        <w:t>ssh-tcp</w:t>
      </w:r>
      <w:proofErr w:type="spellEnd"/>
      <w:r w:rsidRPr="006725F0">
        <w:rPr>
          <w:rFonts w:ascii="Calibri" w:hAnsi="Calibri" w:cs="Calibri"/>
          <w:color w:val="6A8759"/>
        </w:rPr>
        <w:t>"</w:t>
      </w:r>
      <w:r w:rsidRPr="006725F0">
        <w:rPr>
          <w:rFonts w:ascii="Calibri" w:hAnsi="Calibri" w:cs="Calibri"/>
          <w:color w:val="CC7832"/>
        </w:rP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"3.237.88.84/32"</w:t>
      </w:r>
      <w:r w:rsidRPr="006725F0">
        <w:rPr>
          <w:rFonts w:ascii="Calibri" w:hAnsi="Calibri" w:cs="Calibri"/>
          <w:color w:val="A9B7C6"/>
        </w:rPr>
        <w:t>}]</w:t>
      </w:r>
      <w:r w:rsidRPr="006725F0">
        <w:rPr>
          <w:rFonts w:ascii="Calibri" w:hAnsi="Calibri" w:cs="Calibri"/>
          <w:color w:val="A9B7C6"/>
        </w:rPr>
        <w:br/>
      </w:r>
      <w:proofErr w:type="spellStart"/>
      <w:r w:rsidRPr="006725F0">
        <w:rPr>
          <w:rFonts w:ascii="Calibri" w:hAnsi="Calibri" w:cs="Calibri"/>
          <w:color w:val="9876AA"/>
        </w:rPr>
        <w:t>app_bastion_sg_egress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A9B7C6"/>
        </w:rPr>
        <w:br/>
        <w:t xml:space="preserve">  {</w:t>
      </w:r>
      <w:r w:rsidRPr="006725F0">
        <w:rPr>
          <w:rFonts w:ascii="Calibri" w:hAnsi="Calibri" w:cs="Calibri"/>
          <w:color w:val="9876AA"/>
        </w:rPr>
        <w:t>rule</w:t>
      </w:r>
      <w:r w:rsidRPr="006725F0">
        <w:rPr>
          <w:rFonts w:ascii="Calibri" w:hAnsi="Calibri" w:cs="Calibri"/>
          <w:color w:val="A9B7C6"/>
        </w:rPr>
        <w:t>=</w:t>
      </w:r>
      <w:r w:rsidRPr="006725F0">
        <w:rPr>
          <w:rFonts w:ascii="Calibri" w:hAnsi="Calibri" w:cs="Calibri"/>
          <w:color w:val="6A8759"/>
        </w:rPr>
        <w:t>"https-443-tcp"</w:t>
      </w:r>
      <w:r w:rsidRPr="006725F0">
        <w:rPr>
          <w:rFonts w:ascii="Calibri" w:hAnsi="Calibri" w:cs="Calibri"/>
          <w:color w:val="CC7832"/>
        </w:rP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"0.0.0.0/0"</w:t>
      </w:r>
      <w:r w:rsidRPr="006725F0">
        <w:rPr>
          <w:rFonts w:ascii="Calibri" w:hAnsi="Calibri" w:cs="Calibri"/>
          <w:color w:val="A9B7C6"/>
        </w:rPr>
        <w:t>}</w:t>
      </w:r>
      <w:r w:rsidRPr="006725F0">
        <w:rPr>
          <w:rFonts w:ascii="Calibri" w:hAnsi="Calibri" w:cs="Calibri"/>
          <w:color w:val="CC7832"/>
        </w:rPr>
        <w:t>,</w:t>
      </w:r>
      <w:r w:rsidRPr="006725F0">
        <w:rPr>
          <w:rFonts w:ascii="Calibri" w:hAnsi="Calibri" w:cs="Calibri"/>
          <w:color w:val="CC7832"/>
        </w:rPr>
        <w:br/>
        <w:t xml:space="preserve">  </w:t>
      </w:r>
      <w:r w:rsidRPr="006725F0">
        <w:rPr>
          <w:rFonts w:ascii="Calibri" w:hAnsi="Calibri" w:cs="Calibri"/>
          <w:color w:val="A9B7C6"/>
        </w:rPr>
        <w:t>{</w:t>
      </w:r>
      <w:r w:rsidRPr="006725F0">
        <w:rPr>
          <w:rFonts w:ascii="Calibri" w:hAnsi="Calibri" w:cs="Calibri"/>
          <w:color w:val="9876AA"/>
        </w:rPr>
        <w:t>rule</w:t>
      </w:r>
      <w:r w:rsidRPr="006725F0">
        <w:rPr>
          <w:rFonts w:ascii="Calibri" w:hAnsi="Calibri" w:cs="Calibri"/>
          <w:color w:val="A9B7C6"/>
        </w:rPr>
        <w:t>=</w:t>
      </w:r>
      <w:r w:rsidRPr="006725F0">
        <w:rPr>
          <w:rFonts w:ascii="Calibri" w:hAnsi="Calibri" w:cs="Calibri"/>
          <w:color w:val="6A8759"/>
        </w:rPr>
        <w:t>"http-80-tcp"</w:t>
      </w:r>
      <w:r w:rsidRPr="006725F0">
        <w:rPr>
          <w:rFonts w:ascii="Calibri" w:hAnsi="Calibri" w:cs="Calibri"/>
          <w:color w:val="CC7832"/>
        </w:rP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"0.0.0.0/0"</w:t>
      </w:r>
      <w:r w:rsidRPr="006725F0">
        <w:rPr>
          <w:rFonts w:ascii="Calibri" w:hAnsi="Calibri" w:cs="Calibri"/>
          <w:color w:val="A9B7C6"/>
        </w:rPr>
        <w:t>}</w:t>
      </w:r>
      <w:r w:rsidRPr="006725F0">
        <w:rPr>
          <w:rFonts w:ascii="Calibri" w:hAnsi="Calibri" w:cs="Calibri"/>
          <w:color w:val="CC7832"/>
        </w:rPr>
        <w:t>,</w:t>
      </w:r>
      <w:r w:rsidRPr="006725F0">
        <w:rPr>
          <w:rFonts w:ascii="Calibri" w:hAnsi="Calibri" w:cs="Calibri"/>
          <w:color w:val="CC7832"/>
        </w:rPr>
        <w:br/>
        <w:t xml:space="preserve">  </w:t>
      </w:r>
      <w:r w:rsidRPr="006725F0">
        <w:rPr>
          <w:rFonts w:ascii="Calibri" w:hAnsi="Calibri" w:cs="Calibri"/>
          <w:color w:val="A9B7C6"/>
        </w:rPr>
        <w:t>{</w:t>
      </w:r>
      <w:r w:rsidRPr="006725F0">
        <w:rPr>
          <w:rFonts w:ascii="Calibri" w:hAnsi="Calibri" w:cs="Calibri"/>
          <w:color w:val="9876AA"/>
        </w:rPr>
        <w:t>rule</w:t>
      </w:r>
      <w:r w:rsidRPr="006725F0">
        <w:rPr>
          <w:rFonts w:ascii="Calibri" w:hAnsi="Calibri" w:cs="Calibri"/>
          <w:color w:val="A9B7C6"/>
        </w:rPr>
        <w:t>=</w:t>
      </w:r>
      <w:r w:rsidRPr="006725F0">
        <w:rPr>
          <w:rFonts w:ascii="Calibri" w:hAnsi="Calibri" w:cs="Calibri"/>
          <w:color w:val="6A8759"/>
        </w:rPr>
        <w:t>"</w:t>
      </w:r>
      <w:proofErr w:type="spellStart"/>
      <w:r w:rsidRPr="006725F0">
        <w:rPr>
          <w:rFonts w:ascii="Calibri" w:hAnsi="Calibri" w:cs="Calibri"/>
          <w:color w:val="6A8759"/>
        </w:rPr>
        <w:t>ssh-tcp</w:t>
      </w:r>
      <w:proofErr w:type="spellEnd"/>
      <w:r w:rsidRPr="006725F0">
        <w:rPr>
          <w:rFonts w:ascii="Calibri" w:hAnsi="Calibri" w:cs="Calibri"/>
          <w:color w:val="6A8759"/>
        </w:rPr>
        <w:t>"</w:t>
      </w:r>
      <w:r w:rsidRPr="006725F0">
        <w:rPr>
          <w:rFonts w:ascii="Calibri" w:hAnsi="Calibri" w:cs="Calibri"/>
          <w:color w:val="CC7832"/>
        </w:rP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"172.26.0.0/16"</w:t>
      </w:r>
      <w:r w:rsidRPr="006725F0">
        <w:rPr>
          <w:rFonts w:ascii="Calibri" w:hAnsi="Calibri" w:cs="Calibri"/>
          <w:color w:val="A9B7C6"/>
        </w:rPr>
        <w:t xml:space="preserve">}] </w:t>
      </w:r>
      <w:r w:rsidRPr="006725F0">
        <w:rPr>
          <w:rFonts w:ascii="Calibri" w:hAnsi="Calibri" w:cs="Calibri"/>
          <w:color w:val="808080"/>
        </w:rPr>
        <w:t xml:space="preserve">#additional </w:t>
      </w:r>
      <w:proofErr w:type="spellStart"/>
      <w:r w:rsidRPr="006725F0">
        <w:rPr>
          <w:rFonts w:ascii="Calibri" w:hAnsi="Calibri" w:cs="Calibri"/>
          <w:color w:val="808080"/>
        </w:rPr>
        <w:t>ip_address|cidr_block</w:t>
      </w:r>
      <w:proofErr w:type="spellEnd"/>
      <w:r w:rsidRPr="006725F0">
        <w:rPr>
          <w:rFonts w:ascii="Calibri" w:hAnsi="Calibri" w:cs="Calibri"/>
          <w:color w:val="808080"/>
        </w:rPr>
        <w:t xml:space="preserve"> should be included for </w:t>
      </w:r>
      <w:proofErr w:type="spellStart"/>
      <w:r w:rsidRPr="006725F0">
        <w:rPr>
          <w:rFonts w:ascii="Calibri" w:hAnsi="Calibri" w:cs="Calibri"/>
          <w:color w:val="808080"/>
        </w:rPr>
        <w:t>ssh</w:t>
      </w:r>
      <w:proofErr w:type="spellEnd"/>
      <w:r w:rsidRPr="006725F0">
        <w:rPr>
          <w:rFonts w:ascii="Calibri" w:hAnsi="Calibri" w:cs="Calibri"/>
          <w:color w:val="808080"/>
        </w:rPr>
        <w:br/>
      </w:r>
      <w:r w:rsidRPr="006725F0">
        <w:rPr>
          <w:rFonts w:ascii="Calibri" w:hAnsi="Calibri" w:cs="Calibri"/>
          <w:color w:val="808080"/>
        </w:rPr>
        <w:br/>
        <w:t>#blockchain cluster bastion host specifications</w:t>
      </w:r>
      <w:r w:rsidRPr="006725F0">
        <w:rPr>
          <w:rFonts w:ascii="Calibri" w:hAnsi="Calibri" w:cs="Calibri"/>
          <w:color w:val="808080"/>
        </w:rPr>
        <w:br/>
        <w:t>#bastion host security specifications</w:t>
      </w:r>
      <w:r w:rsidRPr="006725F0">
        <w:rPr>
          <w:rFonts w:ascii="Calibri" w:hAnsi="Calibri" w:cs="Calibri"/>
          <w:color w:val="808080"/>
        </w:rPr>
        <w:br/>
      </w:r>
      <w:proofErr w:type="spellStart"/>
      <w:r w:rsidRPr="006725F0">
        <w:rPr>
          <w:rFonts w:ascii="Calibri" w:hAnsi="Calibri" w:cs="Calibri"/>
          <w:color w:val="9876AA"/>
        </w:rPr>
        <w:t>blk_bastion_sg_ingress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A9B7C6"/>
        </w:rPr>
        <w:br/>
        <w:t xml:space="preserve">  {</w:t>
      </w:r>
      <w:r w:rsidRPr="006725F0">
        <w:rPr>
          <w:rFonts w:ascii="Calibri" w:hAnsi="Calibri" w:cs="Calibri"/>
          <w:color w:val="9876AA"/>
        </w:rPr>
        <w:t>rule</w:t>
      </w:r>
      <w:r w:rsidRPr="006725F0">
        <w:rPr>
          <w:rFonts w:ascii="Calibri" w:hAnsi="Calibri" w:cs="Calibri"/>
          <w:color w:val="A9B7C6"/>
        </w:rPr>
        <w:t>=</w:t>
      </w:r>
      <w:r w:rsidRPr="006725F0">
        <w:rPr>
          <w:rFonts w:ascii="Calibri" w:hAnsi="Calibri" w:cs="Calibri"/>
          <w:color w:val="6A8759"/>
        </w:rPr>
        <w:t>"</w:t>
      </w:r>
      <w:proofErr w:type="spellStart"/>
      <w:r w:rsidRPr="006725F0">
        <w:rPr>
          <w:rFonts w:ascii="Calibri" w:hAnsi="Calibri" w:cs="Calibri"/>
          <w:color w:val="6A8759"/>
        </w:rPr>
        <w:t>ssh-tcp</w:t>
      </w:r>
      <w:proofErr w:type="spellEnd"/>
      <w:r w:rsidRPr="006725F0">
        <w:rPr>
          <w:rFonts w:ascii="Calibri" w:hAnsi="Calibri" w:cs="Calibri"/>
          <w:color w:val="6A8759"/>
        </w:rPr>
        <w:t>"</w:t>
      </w:r>
      <w:r w:rsidRPr="006725F0">
        <w:rPr>
          <w:rFonts w:ascii="Calibri" w:hAnsi="Calibri" w:cs="Calibri"/>
          <w:color w:val="CC7832"/>
        </w:rP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"172.27.0.0/16"</w:t>
      </w:r>
      <w:r w:rsidRPr="006725F0">
        <w:rPr>
          <w:rFonts w:ascii="Calibri" w:hAnsi="Calibri" w:cs="Calibri"/>
          <w:color w:val="A9B7C6"/>
        </w:rPr>
        <w:t>}</w:t>
      </w:r>
      <w:r w:rsidRPr="006725F0">
        <w:rPr>
          <w:rFonts w:ascii="Calibri" w:hAnsi="Calibri" w:cs="Calibri"/>
          <w:color w:val="CC7832"/>
        </w:rPr>
        <w:t>,</w:t>
      </w:r>
      <w:r w:rsidRPr="006725F0">
        <w:rPr>
          <w:rFonts w:ascii="Calibri" w:hAnsi="Calibri" w:cs="Calibri"/>
          <w:color w:val="CC7832"/>
        </w:rPr>
        <w:br/>
        <w:t xml:space="preserve">  </w:t>
      </w:r>
      <w:r w:rsidRPr="006725F0">
        <w:rPr>
          <w:rFonts w:ascii="Calibri" w:hAnsi="Calibri" w:cs="Calibri"/>
          <w:color w:val="A9B7C6"/>
        </w:rPr>
        <w:t>{</w:t>
      </w:r>
      <w:r w:rsidRPr="006725F0">
        <w:rPr>
          <w:rFonts w:ascii="Calibri" w:hAnsi="Calibri" w:cs="Calibri"/>
          <w:color w:val="9876AA"/>
        </w:rPr>
        <w:t>rule</w:t>
      </w:r>
      <w:r w:rsidRPr="006725F0">
        <w:rPr>
          <w:rFonts w:ascii="Calibri" w:hAnsi="Calibri" w:cs="Calibri"/>
          <w:color w:val="A9B7C6"/>
        </w:rPr>
        <w:t>=</w:t>
      </w:r>
      <w:r w:rsidRPr="006725F0">
        <w:rPr>
          <w:rFonts w:ascii="Calibri" w:hAnsi="Calibri" w:cs="Calibri"/>
          <w:color w:val="6A8759"/>
        </w:rPr>
        <w:t>"</w:t>
      </w:r>
      <w:proofErr w:type="spellStart"/>
      <w:r w:rsidRPr="006725F0">
        <w:rPr>
          <w:rFonts w:ascii="Calibri" w:hAnsi="Calibri" w:cs="Calibri"/>
          <w:color w:val="6A8759"/>
        </w:rPr>
        <w:t>ssh-tcp</w:t>
      </w:r>
      <w:proofErr w:type="spellEnd"/>
      <w:r w:rsidRPr="006725F0">
        <w:rPr>
          <w:rFonts w:ascii="Calibri" w:hAnsi="Calibri" w:cs="Calibri"/>
          <w:color w:val="6A8759"/>
        </w:rPr>
        <w:t>"</w:t>
      </w:r>
      <w:r w:rsidRPr="006725F0">
        <w:rPr>
          <w:rFonts w:ascii="Calibri" w:hAnsi="Calibri" w:cs="Calibri"/>
          <w:color w:val="CC7832"/>
        </w:rP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"3.237.88.84/32"</w:t>
      </w:r>
      <w:r w:rsidRPr="006725F0">
        <w:rPr>
          <w:rFonts w:ascii="Calibri" w:hAnsi="Calibri" w:cs="Calibri"/>
          <w:color w:val="A9B7C6"/>
        </w:rPr>
        <w:t>}]</w:t>
      </w:r>
      <w:r w:rsidRPr="006725F0">
        <w:rPr>
          <w:rFonts w:ascii="Calibri" w:hAnsi="Calibri" w:cs="Calibri"/>
          <w:color w:val="A9B7C6"/>
        </w:rPr>
        <w:br/>
      </w:r>
      <w:proofErr w:type="spellStart"/>
      <w:r w:rsidRPr="006725F0">
        <w:rPr>
          <w:rFonts w:ascii="Calibri" w:hAnsi="Calibri" w:cs="Calibri"/>
          <w:color w:val="9876AA"/>
        </w:rPr>
        <w:t>blk_bastion_sg_egress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A9B7C6"/>
        </w:rPr>
        <w:br/>
        <w:t xml:space="preserve">  {</w:t>
      </w:r>
      <w:r w:rsidRPr="006725F0">
        <w:rPr>
          <w:rFonts w:ascii="Calibri" w:hAnsi="Calibri" w:cs="Calibri"/>
          <w:color w:val="9876AA"/>
        </w:rPr>
        <w:t>rule</w:t>
      </w:r>
      <w:r w:rsidRPr="006725F0">
        <w:rPr>
          <w:rFonts w:ascii="Calibri" w:hAnsi="Calibri" w:cs="Calibri"/>
          <w:color w:val="A9B7C6"/>
        </w:rPr>
        <w:t>=</w:t>
      </w:r>
      <w:r w:rsidRPr="006725F0">
        <w:rPr>
          <w:rFonts w:ascii="Calibri" w:hAnsi="Calibri" w:cs="Calibri"/>
          <w:color w:val="6A8759"/>
        </w:rPr>
        <w:t>"https-443-tcp"</w:t>
      </w:r>
      <w:r w:rsidRPr="006725F0">
        <w:rPr>
          <w:rFonts w:ascii="Calibri" w:hAnsi="Calibri" w:cs="Calibri"/>
          <w:color w:val="CC7832"/>
        </w:rP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"0.0.0.0/0"</w:t>
      </w:r>
      <w:r w:rsidRPr="006725F0">
        <w:rPr>
          <w:rFonts w:ascii="Calibri" w:hAnsi="Calibri" w:cs="Calibri"/>
          <w:color w:val="A9B7C6"/>
        </w:rPr>
        <w:t>}</w:t>
      </w:r>
      <w:r w:rsidRPr="006725F0">
        <w:rPr>
          <w:rFonts w:ascii="Calibri" w:hAnsi="Calibri" w:cs="Calibri"/>
          <w:color w:val="CC7832"/>
        </w:rPr>
        <w:t>,</w:t>
      </w:r>
      <w:r w:rsidRPr="006725F0">
        <w:rPr>
          <w:rFonts w:ascii="Calibri" w:hAnsi="Calibri" w:cs="Calibri"/>
          <w:color w:val="CC7832"/>
        </w:rPr>
        <w:br/>
        <w:t xml:space="preserve">  </w:t>
      </w:r>
      <w:r w:rsidRPr="006725F0">
        <w:rPr>
          <w:rFonts w:ascii="Calibri" w:hAnsi="Calibri" w:cs="Calibri"/>
          <w:color w:val="A9B7C6"/>
        </w:rPr>
        <w:t>{</w:t>
      </w:r>
      <w:r w:rsidRPr="006725F0">
        <w:rPr>
          <w:rFonts w:ascii="Calibri" w:hAnsi="Calibri" w:cs="Calibri"/>
          <w:color w:val="9876AA"/>
        </w:rPr>
        <w:t>rule</w:t>
      </w:r>
      <w:r w:rsidRPr="006725F0">
        <w:rPr>
          <w:rFonts w:ascii="Calibri" w:hAnsi="Calibri" w:cs="Calibri"/>
          <w:color w:val="A9B7C6"/>
        </w:rPr>
        <w:t>=</w:t>
      </w:r>
      <w:r w:rsidRPr="006725F0">
        <w:rPr>
          <w:rFonts w:ascii="Calibri" w:hAnsi="Calibri" w:cs="Calibri"/>
          <w:color w:val="6A8759"/>
        </w:rPr>
        <w:t>"http-80-tcp"</w:t>
      </w:r>
      <w:r w:rsidRPr="006725F0">
        <w:rPr>
          <w:rFonts w:ascii="Calibri" w:hAnsi="Calibri" w:cs="Calibri"/>
          <w:color w:val="CC7832"/>
        </w:rP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"0.0.0.0/0"</w:t>
      </w:r>
      <w:r w:rsidRPr="006725F0">
        <w:rPr>
          <w:rFonts w:ascii="Calibri" w:hAnsi="Calibri" w:cs="Calibri"/>
          <w:color w:val="A9B7C6"/>
        </w:rPr>
        <w:t>}</w:t>
      </w:r>
      <w:r w:rsidRPr="006725F0">
        <w:rPr>
          <w:rFonts w:ascii="Calibri" w:hAnsi="Calibri" w:cs="Calibri"/>
          <w:color w:val="CC7832"/>
        </w:rPr>
        <w:t>,</w:t>
      </w:r>
      <w:r w:rsidRPr="006725F0">
        <w:rPr>
          <w:rFonts w:ascii="Calibri" w:hAnsi="Calibri" w:cs="Calibri"/>
          <w:color w:val="CC7832"/>
        </w:rPr>
        <w:br/>
        <w:t xml:space="preserve">  </w:t>
      </w:r>
      <w:r w:rsidRPr="006725F0">
        <w:rPr>
          <w:rFonts w:ascii="Calibri" w:hAnsi="Calibri" w:cs="Calibri"/>
          <w:color w:val="A9B7C6"/>
        </w:rPr>
        <w:t>{</w:t>
      </w:r>
      <w:r w:rsidRPr="006725F0">
        <w:rPr>
          <w:rFonts w:ascii="Calibri" w:hAnsi="Calibri" w:cs="Calibri"/>
          <w:color w:val="9876AA"/>
        </w:rPr>
        <w:t>rule</w:t>
      </w:r>
      <w:r w:rsidRPr="006725F0">
        <w:rPr>
          <w:rFonts w:ascii="Calibri" w:hAnsi="Calibri" w:cs="Calibri"/>
          <w:color w:val="A9B7C6"/>
        </w:rPr>
        <w:t>=</w:t>
      </w:r>
      <w:r w:rsidRPr="006725F0">
        <w:rPr>
          <w:rFonts w:ascii="Calibri" w:hAnsi="Calibri" w:cs="Calibri"/>
          <w:color w:val="6A8759"/>
        </w:rPr>
        <w:t>"</w:t>
      </w:r>
      <w:proofErr w:type="spellStart"/>
      <w:r w:rsidRPr="006725F0">
        <w:rPr>
          <w:rFonts w:ascii="Calibri" w:hAnsi="Calibri" w:cs="Calibri"/>
          <w:color w:val="6A8759"/>
        </w:rPr>
        <w:t>ssh-tcp</w:t>
      </w:r>
      <w:proofErr w:type="spellEnd"/>
      <w:r w:rsidRPr="006725F0">
        <w:rPr>
          <w:rFonts w:ascii="Calibri" w:hAnsi="Calibri" w:cs="Calibri"/>
          <w:color w:val="6A8759"/>
        </w:rPr>
        <w:t>"</w:t>
      </w:r>
      <w:r w:rsidRPr="006725F0">
        <w:rPr>
          <w:rFonts w:ascii="Calibri" w:hAnsi="Calibri" w:cs="Calibri"/>
          <w:color w:val="CC7832"/>
        </w:rP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"172.27.0.0/16"</w:t>
      </w:r>
      <w:r w:rsidRPr="006725F0">
        <w:rPr>
          <w:rFonts w:ascii="Calibri" w:hAnsi="Calibri" w:cs="Calibri"/>
          <w:color w:val="A9B7C6"/>
        </w:rPr>
        <w:t xml:space="preserve">}] </w:t>
      </w:r>
      <w:r w:rsidRPr="006725F0">
        <w:rPr>
          <w:rFonts w:ascii="Calibri" w:hAnsi="Calibri" w:cs="Calibri"/>
          <w:color w:val="808080"/>
        </w:rPr>
        <w:t xml:space="preserve">#additional </w:t>
      </w:r>
      <w:proofErr w:type="spellStart"/>
      <w:r w:rsidRPr="006725F0">
        <w:rPr>
          <w:rFonts w:ascii="Calibri" w:hAnsi="Calibri" w:cs="Calibri"/>
          <w:color w:val="808080"/>
        </w:rPr>
        <w:t>ip_address|cidr_block</w:t>
      </w:r>
      <w:proofErr w:type="spellEnd"/>
      <w:r w:rsidRPr="006725F0">
        <w:rPr>
          <w:rFonts w:ascii="Calibri" w:hAnsi="Calibri" w:cs="Calibri"/>
          <w:color w:val="808080"/>
        </w:rPr>
        <w:t xml:space="preserve"> should be included for </w:t>
      </w:r>
      <w:proofErr w:type="spellStart"/>
      <w:r w:rsidRPr="006725F0">
        <w:rPr>
          <w:rFonts w:ascii="Calibri" w:hAnsi="Calibri" w:cs="Calibri"/>
          <w:color w:val="808080"/>
        </w:rPr>
        <w:t>ssh</w:t>
      </w:r>
      <w:proofErr w:type="spellEnd"/>
      <w:r w:rsidRPr="006725F0">
        <w:rPr>
          <w:rFonts w:ascii="Calibri" w:hAnsi="Calibri" w:cs="Calibri"/>
          <w:color w:val="808080"/>
        </w:rPr>
        <w:br/>
      </w:r>
      <w:r w:rsidRPr="006725F0">
        <w:rPr>
          <w:rFonts w:ascii="Calibri" w:hAnsi="Calibri" w:cs="Calibri"/>
          <w:color w:val="808080"/>
        </w:rPr>
        <w:br/>
        <w:t>#--------------------------------------------------------------------------------------------------------------------</w:t>
      </w:r>
      <w:r w:rsidRPr="006725F0">
        <w:rPr>
          <w:rFonts w:ascii="Calibri" w:hAnsi="Calibri" w:cs="Calibri"/>
          <w:color w:val="808080"/>
        </w:rPr>
        <w:br/>
      </w:r>
      <w:r w:rsidR="00BC654E" w:rsidRPr="006725F0">
        <w:rPr>
          <w:rFonts w:ascii="Calibri" w:hAnsi="Calibri" w:cs="Calibri"/>
          <w:color w:val="808080"/>
        </w:rPr>
        <w:t xml:space="preserve">#Route53 (PUBLIC) DNS domain related specifications </w:t>
      </w:r>
      <w:r w:rsidR="00BC654E" w:rsidRPr="006725F0">
        <w:rPr>
          <w:rFonts w:ascii="Calibri" w:hAnsi="Calibri" w:cs="Calibri"/>
          <w:color w:val="808080"/>
        </w:rPr>
        <w:br/>
      </w:r>
      <w:proofErr w:type="spellStart"/>
      <w:r w:rsidR="00BC654E" w:rsidRPr="006725F0">
        <w:rPr>
          <w:rFonts w:ascii="Calibri" w:hAnsi="Calibri" w:cs="Calibri"/>
          <w:color w:val="9876AA"/>
        </w:rPr>
        <w:t>domain_info</w:t>
      </w:r>
      <w:proofErr w:type="spellEnd"/>
      <w:r w:rsidR="00BC654E" w:rsidRPr="006725F0">
        <w:rPr>
          <w:rFonts w:ascii="Calibri" w:hAnsi="Calibri" w:cs="Calibri"/>
          <w:color w:val="9876AA"/>
        </w:rPr>
        <w:t xml:space="preserve"> </w:t>
      </w:r>
      <w:r w:rsidR="00BC654E" w:rsidRPr="006725F0">
        <w:rPr>
          <w:rFonts w:ascii="Calibri" w:hAnsi="Calibri" w:cs="Calibri"/>
          <w:color w:val="A9B7C6"/>
        </w:rPr>
        <w:t>= {</w:t>
      </w:r>
      <w:r w:rsidR="00BC654E" w:rsidRPr="006725F0">
        <w:rPr>
          <w:rFonts w:ascii="Calibri" w:hAnsi="Calibri" w:cs="Calibri"/>
          <w:color w:val="A9B7C6"/>
        </w:rPr>
        <w:br/>
        <w:t xml:space="preserve">  </w:t>
      </w:r>
      <w:r w:rsidR="00BC654E" w:rsidRPr="006725F0">
        <w:rPr>
          <w:rFonts w:ascii="Calibri" w:hAnsi="Calibri" w:cs="Calibri"/>
          <w:color w:val="9876AA"/>
        </w:rPr>
        <w:t xml:space="preserve">r53_public_hosted_zone_required </w:t>
      </w:r>
      <w:r w:rsidR="00BC654E" w:rsidRPr="006725F0">
        <w:rPr>
          <w:rFonts w:ascii="Calibri" w:hAnsi="Calibri" w:cs="Calibri"/>
          <w:color w:val="A9B7C6"/>
        </w:rPr>
        <w:t xml:space="preserve">= </w:t>
      </w:r>
      <w:r w:rsidR="00BC654E" w:rsidRPr="006725F0">
        <w:rPr>
          <w:rFonts w:ascii="Calibri" w:hAnsi="Calibri" w:cs="Calibri"/>
          <w:color w:val="6A8759"/>
        </w:rPr>
        <w:t>"yes"</w:t>
      </w:r>
      <w:r w:rsidR="00BC654E" w:rsidRPr="006725F0">
        <w:rPr>
          <w:rFonts w:ascii="Calibri" w:hAnsi="Calibri" w:cs="Calibri"/>
          <w:color w:val="CC7832"/>
        </w:rPr>
        <w:t xml:space="preserve">, </w:t>
      </w:r>
      <w:r w:rsidR="00BC654E" w:rsidRPr="006725F0">
        <w:rPr>
          <w:rFonts w:ascii="Calibri" w:hAnsi="Calibri" w:cs="Calibri"/>
          <w:color w:val="808080"/>
        </w:rPr>
        <w:t>#Option: yes | no</w:t>
      </w:r>
      <w:r w:rsidR="00BC654E" w:rsidRPr="006725F0">
        <w:rPr>
          <w:rFonts w:ascii="Calibri" w:hAnsi="Calibri" w:cs="Calibri"/>
          <w:color w:val="808080"/>
        </w:rPr>
        <w:br/>
        <w:t xml:space="preserve">  </w:t>
      </w:r>
      <w:proofErr w:type="spellStart"/>
      <w:r w:rsidR="00BC654E" w:rsidRPr="006725F0">
        <w:rPr>
          <w:rFonts w:ascii="Calibri" w:hAnsi="Calibri" w:cs="Calibri"/>
          <w:color w:val="9876AA"/>
        </w:rPr>
        <w:t>domain_name</w:t>
      </w:r>
      <w:proofErr w:type="spellEnd"/>
      <w:r w:rsidR="00BC654E" w:rsidRPr="006725F0">
        <w:rPr>
          <w:rFonts w:ascii="Calibri" w:hAnsi="Calibri" w:cs="Calibri"/>
          <w:color w:val="9876AA"/>
        </w:rPr>
        <w:t xml:space="preserve"> </w:t>
      </w:r>
      <w:r w:rsidR="00BC654E" w:rsidRPr="006725F0">
        <w:rPr>
          <w:rFonts w:ascii="Calibri" w:hAnsi="Calibri" w:cs="Calibri"/>
          <w:color w:val="A9B7C6"/>
        </w:rPr>
        <w:t xml:space="preserve">= </w:t>
      </w:r>
      <w:r w:rsidR="00BC654E" w:rsidRPr="006725F0">
        <w:rPr>
          <w:rFonts w:ascii="Calibri" w:hAnsi="Calibri" w:cs="Calibri"/>
          <w:color w:val="6A8759"/>
        </w:rPr>
        <w:t>"aaisonline.com"</w:t>
      </w:r>
      <w:r w:rsidR="00BC654E" w:rsidRPr="006725F0">
        <w:rPr>
          <w:rFonts w:ascii="Calibri" w:hAnsi="Calibri" w:cs="Calibri"/>
          <w:color w:val="CC7832"/>
        </w:rPr>
        <w:t xml:space="preserve">, </w:t>
      </w:r>
      <w:r w:rsidR="00BC654E" w:rsidRPr="006725F0">
        <w:rPr>
          <w:rFonts w:ascii="Calibri" w:hAnsi="Calibri" w:cs="Calibri"/>
          <w:color w:val="808080"/>
        </w:rPr>
        <w:t>#primary domain registered</w:t>
      </w:r>
      <w:r w:rsidR="00BC654E" w:rsidRPr="006725F0">
        <w:rPr>
          <w:rFonts w:ascii="Calibri" w:hAnsi="Calibri" w:cs="Calibri"/>
          <w:color w:val="808080"/>
        </w:rPr>
        <w:br/>
        <w:t xml:space="preserve">  </w:t>
      </w:r>
      <w:proofErr w:type="spellStart"/>
      <w:r w:rsidR="00BC654E" w:rsidRPr="006725F0">
        <w:rPr>
          <w:rFonts w:ascii="Calibri" w:hAnsi="Calibri" w:cs="Calibri"/>
          <w:color w:val="9876AA"/>
        </w:rPr>
        <w:t>sub_domain_name</w:t>
      </w:r>
      <w:proofErr w:type="spellEnd"/>
      <w:r w:rsidR="00BC654E" w:rsidRPr="006725F0">
        <w:rPr>
          <w:rFonts w:ascii="Calibri" w:hAnsi="Calibri" w:cs="Calibri"/>
          <w:color w:val="9876AA"/>
        </w:rPr>
        <w:t xml:space="preserve"> </w:t>
      </w:r>
      <w:r w:rsidR="00BC654E" w:rsidRPr="006725F0">
        <w:rPr>
          <w:rFonts w:ascii="Calibri" w:hAnsi="Calibri" w:cs="Calibri"/>
          <w:color w:val="A9B7C6"/>
        </w:rPr>
        <w:t xml:space="preserve">= </w:t>
      </w:r>
      <w:r w:rsidR="00BC654E" w:rsidRPr="006725F0">
        <w:rPr>
          <w:rFonts w:ascii="Calibri" w:hAnsi="Calibri" w:cs="Calibri"/>
          <w:color w:val="6A8759"/>
        </w:rPr>
        <w:t>"demo"</w:t>
      </w:r>
      <w:r w:rsidR="00BC654E" w:rsidRPr="006725F0">
        <w:rPr>
          <w:rFonts w:ascii="Calibri" w:hAnsi="Calibri" w:cs="Calibri"/>
          <w:color w:val="CC7832"/>
        </w:rPr>
        <w:t xml:space="preserve">, </w:t>
      </w:r>
      <w:r w:rsidR="00BC654E" w:rsidRPr="006725F0">
        <w:rPr>
          <w:rFonts w:ascii="Calibri" w:hAnsi="Calibri" w:cs="Calibri"/>
          <w:color w:val="808080"/>
        </w:rPr>
        <w:t>#sub domain</w:t>
      </w:r>
      <w:r w:rsidR="00BC654E" w:rsidRPr="006725F0">
        <w:rPr>
          <w:rFonts w:ascii="Calibri" w:hAnsi="Calibri" w:cs="Calibri"/>
          <w:color w:val="808080"/>
        </w:rPr>
        <w:br/>
        <w:t xml:space="preserve">  </w:t>
      </w:r>
      <w:r w:rsidR="00BC654E" w:rsidRPr="006725F0">
        <w:rPr>
          <w:rFonts w:ascii="Calibri" w:hAnsi="Calibri" w:cs="Calibri"/>
          <w:color w:val="9876AA"/>
        </w:rPr>
        <w:t xml:space="preserve">comments </w:t>
      </w:r>
      <w:r w:rsidR="00BC654E" w:rsidRPr="006725F0">
        <w:rPr>
          <w:rFonts w:ascii="Calibri" w:hAnsi="Calibri" w:cs="Calibri"/>
          <w:color w:val="A9B7C6"/>
        </w:rPr>
        <w:t xml:space="preserve">= </w:t>
      </w:r>
      <w:r w:rsidR="00BC654E" w:rsidRPr="006725F0">
        <w:rPr>
          <w:rFonts w:ascii="Calibri" w:hAnsi="Calibri" w:cs="Calibri"/>
          <w:color w:val="6A8759"/>
        </w:rPr>
        <w:t>"</w:t>
      </w:r>
      <w:proofErr w:type="spellStart"/>
      <w:r w:rsidR="00BC654E" w:rsidRPr="006725F0">
        <w:rPr>
          <w:rFonts w:ascii="Calibri" w:hAnsi="Calibri" w:cs="Calibri"/>
          <w:color w:val="6A8759"/>
        </w:rPr>
        <w:t>aais</w:t>
      </w:r>
      <w:proofErr w:type="spellEnd"/>
      <w:r w:rsidR="00BC654E" w:rsidRPr="006725F0">
        <w:rPr>
          <w:rFonts w:ascii="Calibri" w:hAnsi="Calibri" w:cs="Calibri"/>
          <w:color w:val="6A8759"/>
        </w:rPr>
        <w:t xml:space="preserve"> node </w:t>
      </w:r>
      <w:proofErr w:type="spellStart"/>
      <w:r w:rsidR="00BC654E" w:rsidRPr="006725F0">
        <w:rPr>
          <w:rFonts w:ascii="Calibri" w:hAnsi="Calibri" w:cs="Calibri"/>
          <w:color w:val="6A8759"/>
        </w:rPr>
        <w:t>dns</w:t>
      </w:r>
      <w:proofErr w:type="spellEnd"/>
      <w:r w:rsidR="00BC654E" w:rsidRPr="006725F0">
        <w:rPr>
          <w:rFonts w:ascii="Calibri" w:hAnsi="Calibri" w:cs="Calibri"/>
          <w:color w:val="6A8759"/>
        </w:rPr>
        <w:t xml:space="preserve"> name resolutions"</w:t>
      </w:r>
      <w:r w:rsidR="00BC654E" w:rsidRPr="006725F0">
        <w:rPr>
          <w:rFonts w:ascii="Calibri" w:hAnsi="Calibri" w:cs="Calibri"/>
          <w:color w:val="6A8759"/>
        </w:rPr>
        <w:br/>
      </w:r>
      <w:r w:rsidR="00BC654E" w:rsidRPr="006725F0">
        <w:rPr>
          <w:rFonts w:ascii="Calibri" w:hAnsi="Calibri" w:cs="Calibri"/>
          <w:color w:val="A9B7C6"/>
        </w:rPr>
        <w:t>}</w:t>
      </w:r>
    </w:p>
    <w:p w14:paraId="2A1A8258" w14:textId="77777777" w:rsidR="009502BC" w:rsidRPr="006725F0" w:rsidRDefault="00C55FB7" w:rsidP="009502BC">
      <w:pPr>
        <w:pStyle w:val="HTMLPreformatted"/>
        <w:shd w:val="clear" w:color="auto" w:fill="2B2B2B"/>
        <w:rPr>
          <w:rFonts w:ascii="Calibri" w:hAnsi="Calibri" w:cs="Calibri"/>
          <w:color w:val="A9B7C6"/>
        </w:rPr>
      </w:pPr>
      <w:r w:rsidRPr="006725F0">
        <w:rPr>
          <w:rFonts w:ascii="Calibri" w:hAnsi="Calibri" w:cs="Calibri"/>
          <w:color w:val="A9B7C6"/>
        </w:rPr>
        <w:br/>
      </w:r>
      <w:r w:rsidRPr="006725F0">
        <w:rPr>
          <w:rFonts w:ascii="Calibri" w:hAnsi="Calibri" w:cs="Calibri"/>
          <w:color w:val="808080"/>
        </w:rPr>
        <w:t>#-------------------------------------------------------------------------------------------------------------------</w:t>
      </w:r>
      <w:r w:rsidRPr="006725F0">
        <w:rPr>
          <w:rFonts w:ascii="Calibri" w:hAnsi="Calibri" w:cs="Calibri"/>
          <w:color w:val="808080"/>
        </w:rPr>
        <w:br/>
        <w:t>#Transit gateway  specifications</w:t>
      </w:r>
      <w:r w:rsidRPr="006725F0">
        <w:rPr>
          <w:rFonts w:ascii="Calibri" w:hAnsi="Calibri" w:cs="Calibri"/>
          <w:color w:val="808080"/>
        </w:rPr>
        <w:br/>
      </w:r>
      <w:proofErr w:type="spellStart"/>
      <w:r w:rsidRPr="006725F0">
        <w:rPr>
          <w:rFonts w:ascii="Calibri" w:hAnsi="Calibri" w:cs="Calibri"/>
          <w:color w:val="9876AA"/>
        </w:rPr>
        <w:t>tgw_amazon_side_asn</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 xml:space="preserve">"64532" </w:t>
      </w:r>
      <w:r w:rsidRPr="006725F0">
        <w:rPr>
          <w:rFonts w:ascii="Calibri" w:hAnsi="Calibri" w:cs="Calibri"/>
          <w:color w:val="808080"/>
        </w:rPr>
        <w:t>#default is 64532</w:t>
      </w:r>
      <w:r w:rsidRPr="006725F0">
        <w:rPr>
          <w:rFonts w:ascii="Calibri" w:hAnsi="Calibri" w:cs="Calibri"/>
          <w:color w:val="808080"/>
        </w:rPr>
        <w:br/>
      </w:r>
      <w:r w:rsidRPr="006725F0">
        <w:rPr>
          <w:rFonts w:ascii="Calibri" w:hAnsi="Calibri" w:cs="Calibri"/>
          <w:color w:val="808080"/>
        </w:rPr>
        <w:br/>
        <w:t>#--------------------------------------------------------------------------------------------------------------------</w:t>
      </w:r>
      <w:r w:rsidRPr="006725F0">
        <w:rPr>
          <w:rFonts w:ascii="Calibri" w:hAnsi="Calibri" w:cs="Calibri"/>
          <w:color w:val="808080"/>
        </w:rPr>
        <w:br/>
        <w:t>#Cognito specifications</w:t>
      </w:r>
      <w:r w:rsidRPr="006725F0">
        <w:rPr>
          <w:rFonts w:ascii="Calibri" w:hAnsi="Calibri" w:cs="Calibri"/>
          <w:color w:val="808080"/>
        </w:rPr>
        <w:br/>
      </w:r>
      <w:proofErr w:type="spellStart"/>
      <w:r w:rsidRPr="006725F0">
        <w:rPr>
          <w:rFonts w:ascii="Calibri" w:hAnsi="Calibri" w:cs="Calibri"/>
          <w:color w:val="9876AA"/>
        </w:rPr>
        <w:t>userpool_name</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w:t>
      </w:r>
      <w:proofErr w:type="spellStart"/>
      <w:r w:rsidRPr="006725F0">
        <w:rPr>
          <w:rFonts w:ascii="Calibri" w:hAnsi="Calibri" w:cs="Calibri"/>
          <w:color w:val="6A8759"/>
        </w:rPr>
        <w:t>openidl</w:t>
      </w:r>
      <w:proofErr w:type="spellEnd"/>
      <w:r w:rsidRPr="006725F0">
        <w:rPr>
          <w:rFonts w:ascii="Calibri" w:hAnsi="Calibri" w:cs="Calibri"/>
          <w:color w:val="6A8759"/>
        </w:rPr>
        <w:t>"</w:t>
      </w:r>
      <w:r w:rsidRPr="006725F0">
        <w:rPr>
          <w:rFonts w:ascii="Calibri" w:hAnsi="Calibri" w:cs="Calibri"/>
          <w:color w:val="6A8759"/>
        </w:rPr>
        <w:br/>
      </w:r>
      <w:proofErr w:type="spellStart"/>
      <w:r w:rsidRPr="006725F0">
        <w:rPr>
          <w:rFonts w:ascii="Calibri" w:hAnsi="Calibri" w:cs="Calibri"/>
          <w:color w:val="9876AA"/>
        </w:rPr>
        <w:t>client_app_name</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w:t>
      </w:r>
      <w:proofErr w:type="spellStart"/>
      <w:r w:rsidRPr="006725F0">
        <w:rPr>
          <w:rFonts w:ascii="Calibri" w:hAnsi="Calibri" w:cs="Calibri"/>
          <w:color w:val="6A8759"/>
        </w:rPr>
        <w:t>openidl</w:t>
      </w:r>
      <w:proofErr w:type="spellEnd"/>
      <w:r w:rsidRPr="006725F0">
        <w:rPr>
          <w:rFonts w:ascii="Calibri" w:hAnsi="Calibri" w:cs="Calibri"/>
          <w:color w:val="6A8759"/>
        </w:rPr>
        <w:t>-client"</w:t>
      </w:r>
      <w:r w:rsidRPr="006725F0">
        <w:rPr>
          <w:rFonts w:ascii="Calibri" w:hAnsi="Calibri" w:cs="Calibri"/>
          <w:color w:val="6A8759"/>
        </w:rPr>
        <w:br/>
      </w:r>
      <w:proofErr w:type="spellStart"/>
      <w:r w:rsidRPr="006725F0">
        <w:rPr>
          <w:rFonts w:ascii="Calibri" w:hAnsi="Calibri" w:cs="Calibri"/>
          <w:color w:val="9876AA"/>
        </w:rPr>
        <w:t>client_callback_urls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6A8759"/>
        </w:rPr>
        <w:t>"https://openidl.aais.dev.aaisdemo.com/callback"</w:t>
      </w:r>
      <w:r w:rsidRPr="006725F0">
        <w:rPr>
          <w:rFonts w:ascii="Calibri" w:hAnsi="Calibri" w:cs="Calibri"/>
          <w:color w:val="CC7832"/>
        </w:rPr>
        <w:t xml:space="preserve">, </w:t>
      </w:r>
      <w:r w:rsidRPr="006725F0">
        <w:rPr>
          <w:rFonts w:ascii="Calibri" w:hAnsi="Calibri" w:cs="Calibri"/>
          <w:color w:val="6A8759"/>
        </w:rPr>
        <w:t>"https://openidl.aais.dev.aaisdemo.com/redirect"</w:t>
      </w:r>
      <w:r w:rsidRPr="006725F0">
        <w:rPr>
          <w:rFonts w:ascii="Calibri" w:hAnsi="Calibri" w:cs="Calibri"/>
          <w:color w:val="A9B7C6"/>
        </w:rPr>
        <w:t>]</w:t>
      </w:r>
      <w:r w:rsidRPr="006725F0">
        <w:rPr>
          <w:rFonts w:ascii="Calibri" w:hAnsi="Calibri" w:cs="Calibri"/>
          <w:color w:val="A9B7C6"/>
        </w:rPr>
        <w:br/>
      </w:r>
      <w:proofErr w:type="spellStart"/>
      <w:r w:rsidRPr="006725F0">
        <w:rPr>
          <w:rFonts w:ascii="Calibri" w:hAnsi="Calibri" w:cs="Calibri"/>
          <w:color w:val="9876AA"/>
        </w:rPr>
        <w:t>client_default_redirect_url</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"https://openidl.aais.dev.aaisdemo.com/redirect"</w:t>
      </w:r>
      <w:r w:rsidRPr="006725F0">
        <w:rPr>
          <w:rFonts w:ascii="Calibri" w:hAnsi="Calibri" w:cs="Calibri"/>
          <w:color w:val="6A8759"/>
        </w:rPr>
        <w:br/>
      </w:r>
      <w:proofErr w:type="spellStart"/>
      <w:r w:rsidRPr="006725F0">
        <w:rPr>
          <w:rFonts w:ascii="Calibri" w:hAnsi="Calibri" w:cs="Calibri"/>
          <w:color w:val="9876AA"/>
        </w:rPr>
        <w:t>client_logout_urls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6A8759"/>
        </w:rPr>
        <w:t>"https://openidl.aais.dev.aaisdemo.com/</w:t>
      </w:r>
      <w:proofErr w:type="spellStart"/>
      <w:r w:rsidRPr="006725F0">
        <w:rPr>
          <w:rFonts w:ascii="Calibri" w:hAnsi="Calibri" w:cs="Calibri"/>
          <w:color w:val="6A8759"/>
        </w:rPr>
        <w:t>signout</w:t>
      </w:r>
      <w:proofErr w:type="spellEnd"/>
      <w:r w:rsidRPr="006725F0">
        <w:rPr>
          <w:rFonts w:ascii="Calibri" w:hAnsi="Calibri" w:cs="Calibri"/>
          <w:color w:val="6A8759"/>
        </w:rPr>
        <w:t>"</w:t>
      </w:r>
      <w:r w:rsidRPr="006725F0">
        <w:rPr>
          <w:rFonts w:ascii="Calibri" w:hAnsi="Calibri" w:cs="Calibri"/>
          <w:color w:val="A9B7C6"/>
        </w:rPr>
        <w:t>]</w:t>
      </w:r>
      <w:r w:rsidRPr="006725F0">
        <w:rPr>
          <w:rFonts w:ascii="Calibri" w:hAnsi="Calibri" w:cs="Calibri"/>
          <w:color w:val="A9B7C6"/>
        </w:rPr>
        <w:br/>
      </w:r>
      <w:proofErr w:type="spellStart"/>
      <w:r w:rsidRPr="006725F0">
        <w:rPr>
          <w:rFonts w:ascii="Calibri" w:hAnsi="Calibri" w:cs="Calibri"/>
          <w:color w:val="9876AA"/>
        </w:rPr>
        <w:t>cognito_domain</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w:t>
      </w:r>
      <w:proofErr w:type="spellStart"/>
      <w:r w:rsidRPr="006725F0">
        <w:rPr>
          <w:rFonts w:ascii="Calibri" w:hAnsi="Calibri" w:cs="Calibri"/>
          <w:color w:val="6A8759"/>
        </w:rPr>
        <w:t>aaisdemo</w:t>
      </w:r>
      <w:proofErr w:type="spellEnd"/>
      <w:r w:rsidRPr="006725F0">
        <w:rPr>
          <w:rFonts w:ascii="Calibri" w:hAnsi="Calibri" w:cs="Calibri"/>
          <w:color w:val="6A8759"/>
        </w:rPr>
        <w:t xml:space="preserve">" </w:t>
      </w:r>
      <w:r w:rsidRPr="006725F0">
        <w:rPr>
          <w:rFonts w:ascii="Calibri" w:hAnsi="Calibri" w:cs="Calibri"/>
          <w:color w:val="808080"/>
        </w:rPr>
        <w:t>#unique domain name</w:t>
      </w:r>
      <w:r w:rsidRPr="006725F0">
        <w:rPr>
          <w:rFonts w:ascii="Calibri" w:hAnsi="Calibri" w:cs="Calibri"/>
          <w:color w:val="808080"/>
        </w:rPr>
        <w:br/>
      </w:r>
      <w:proofErr w:type="spellStart"/>
      <w:r w:rsidRPr="006725F0">
        <w:rPr>
          <w:rFonts w:ascii="Calibri" w:hAnsi="Calibri" w:cs="Calibri"/>
          <w:color w:val="9876AA"/>
        </w:rPr>
        <w:t>email_sending_account</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 xml:space="preserve">"COGNITO_DEFAULT" </w:t>
      </w:r>
      <w:r w:rsidRPr="006725F0">
        <w:rPr>
          <w:rFonts w:ascii="Calibri" w:hAnsi="Calibri" w:cs="Calibri"/>
          <w:color w:val="808080"/>
        </w:rPr>
        <w:t># Options: COGNITO_DEFAULT | DEVELOPER</w:t>
      </w:r>
      <w:r w:rsidRPr="006725F0">
        <w:rPr>
          <w:rFonts w:ascii="Calibri" w:hAnsi="Calibri" w:cs="Calibri"/>
          <w:color w:val="808080"/>
        </w:rPr>
        <w:br/>
        <w:t xml:space="preserve"># COGNITO_DEFAULT - Uses </w:t>
      </w:r>
      <w:proofErr w:type="spellStart"/>
      <w:r w:rsidRPr="006725F0">
        <w:rPr>
          <w:rFonts w:ascii="Calibri" w:hAnsi="Calibri" w:cs="Calibri"/>
          <w:color w:val="808080"/>
        </w:rPr>
        <w:t>cognito</w:t>
      </w:r>
      <w:proofErr w:type="spellEnd"/>
      <w:r w:rsidRPr="006725F0">
        <w:rPr>
          <w:rFonts w:ascii="Calibri" w:hAnsi="Calibri" w:cs="Calibri"/>
          <w:color w:val="808080"/>
        </w:rPr>
        <w:t xml:space="preserve"> default and SES related inputs goes to empty in git secrets</w:t>
      </w:r>
      <w:r w:rsidRPr="006725F0">
        <w:rPr>
          <w:rFonts w:ascii="Calibri" w:hAnsi="Calibri" w:cs="Calibri"/>
          <w:color w:val="808080"/>
        </w:rPr>
        <w:br/>
        <w:t xml:space="preserve"># DEVELOPER - Ensure inputs </w:t>
      </w:r>
      <w:proofErr w:type="spellStart"/>
      <w:r w:rsidRPr="006725F0">
        <w:rPr>
          <w:rFonts w:ascii="Calibri" w:hAnsi="Calibri" w:cs="Calibri"/>
          <w:color w:val="808080"/>
        </w:rPr>
        <w:t>ses_email_identity</w:t>
      </w:r>
      <w:proofErr w:type="spellEnd"/>
      <w:r w:rsidRPr="006725F0">
        <w:rPr>
          <w:rFonts w:ascii="Calibri" w:hAnsi="Calibri" w:cs="Calibri"/>
          <w:color w:val="808080"/>
        </w:rPr>
        <w:t xml:space="preserve"> and </w:t>
      </w:r>
      <w:proofErr w:type="spellStart"/>
      <w:r w:rsidRPr="006725F0">
        <w:rPr>
          <w:rFonts w:ascii="Calibri" w:hAnsi="Calibri" w:cs="Calibri"/>
          <w:color w:val="808080"/>
        </w:rPr>
        <w:t>userpool_email_source_arn</w:t>
      </w:r>
      <w:proofErr w:type="spellEnd"/>
      <w:r w:rsidRPr="006725F0">
        <w:rPr>
          <w:rFonts w:ascii="Calibri" w:hAnsi="Calibri" w:cs="Calibri"/>
          <w:color w:val="808080"/>
        </w:rPr>
        <w:t xml:space="preserve"> are setup in git secrets</w:t>
      </w:r>
      <w:r w:rsidRPr="006725F0">
        <w:rPr>
          <w:rFonts w:ascii="Calibri" w:hAnsi="Calibri" w:cs="Calibri"/>
          <w:color w:val="808080"/>
        </w:rPr>
        <w:br/>
      </w:r>
      <w:r w:rsidRPr="006725F0">
        <w:rPr>
          <w:rFonts w:ascii="Calibri" w:hAnsi="Calibri" w:cs="Calibri"/>
          <w:color w:val="808080"/>
        </w:rPr>
        <w:br/>
        <w:t>#--------------------------------------------------------------------------------------------------------------------</w:t>
      </w:r>
      <w:r w:rsidRPr="006725F0">
        <w:rPr>
          <w:rFonts w:ascii="Calibri" w:hAnsi="Calibri" w:cs="Calibri"/>
          <w:color w:val="808080"/>
        </w:rPr>
        <w:br/>
        <w:t xml:space="preserve">#Any additional application specific traffic to be allowed in </w:t>
      </w:r>
      <w:proofErr w:type="spellStart"/>
      <w:r w:rsidRPr="006725F0">
        <w:rPr>
          <w:rFonts w:ascii="Calibri" w:hAnsi="Calibri" w:cs="Calibri"/>
          <w:color w:val="808080"/>
        </w:rPr>
        <w:t>app_vpc</w:t>
      </w:r>
      <w:proofErr w:type="spellEnd"/>
      <w:r w:rsidRPr="006725F0">
        <w:rPr>
          <w:rFonts w:ascii="Calibri" w:hAnsi="Calibri" w:cs="Calibri"/>
          <w:color w:val="808080"/>
        </w:rPr>
        <w:br/>
      </w:r>
      <w:proofErr w:type="spellStart"/>
      <w:r w:rsidRPr="006725F0">
        <w:rPr>
          <w:rFonts w:ascii="Calibri" w:hAnsi="Calibri" w:cs="Calibri"/>
          <w:color w:val="9876AA"/>
        </w:rPr>
        <w:t>app_eks_workers_app_sg_ingress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A9B7C6"/>
        </w:rPr>
        <w:br/>
        <w:t xml:space="preserve">  {</w:t>
      </w:r>
      <w:r w:rsidRPr="006725F0">
        <w:rPr>
          <w:rFonts w:ascii="Calibri" w:hAnsi="Calibri" w:cs="Calibri"/>
          <w:color w:val="A9B7C6"/>
        </w:rPr>
        <w:br/>
        <w:t xml:space="preserve">    </w:t>
      </w:r>
      <w:proofErr w:type="spellStart"/>
      <w:r w:rsidRPr="006725F0">
        <w:rPr>
          <w:rFonts w:ascii="Calibri" w:hAnsi="Calibri" w:cs="Calibri"/>
          <w:color w:val="9876AA"/>
        </w:rPr>
        <w:t>from_port</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897BB"/>
        </w:rPr>
        <w:t>443</w:t>
      </w:r>
      <w:r w:rsidRPr="006725F0">
        <w:rPr>
          <w:rFonts w:ascii="Calibri" w:hAnsi="Calibri" w:cs="Calibri"/>
          <w:color w:val="6897BB"/>
        </w:rPr>
        <w:br/>
        <w:t xml:space="preserve">    </w:t>
      </w:r>
      <w:proofErr w:type="spellStart"/>
      <w:r w:rsidRPr="006725F0">
        <w:rPr>
          <w:rFonts w:ascii="Calibri" w:hAnsi="Calibri" w:cs="Calibri"/>
          <w:color w:val="9876AA"/>
        </w:rPr>
        <w:t>to_port</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897BB"/>
        </w:rPr>
        <w:t>443</w:t>
      </w:r>
      <w:r w:rsidRPr="006725F0">
        <w:rPr>
          <w:rFonts w:ascii="Calibri" w:hAnsi="Calibri" w:cs="Calibri"/>
          <w:color w:val="6897BB"/>
        </w:rPr>
        <w:br/>
        <w:t xml:space="preserve">    </w:t>
      </w:r>
      <w:r w:rsidRPr="006725F0">
        <w:rPr>
          <w:rFonts w:ascii="Calibri" w:hAnsi="Calibri" w:cs="Calibri"/>
          <w:color w:val="9876AA"/>
        </w:rPr>
        <w:t xml:space="preserve">protocol </w:t>
      </w:r>
      <w:r w:rsidRPr="006725F0">
        <w:rPr>
          <w:rFonts w:ascii="Calibri" w:hAnsi="Calibri" w:cs="Calibri"/>
          <w:color w:val="A9B7C6"/>
        </w:rPr>
        <w:t xml:space="preserve">= </w:t>
      </w:r>
      <w:r w:rsidRPr="006725F0">
        <w:rPr>
          <w:rFonts w:ascii="Calibri" w:hAnsi="Calibri" w:cs="Calibri"/>
          <w:color w:val="6A8759"/>
        </w:rPr>
        <w:t>"</w:t>
      </w:r>
      <w:proofErr w:type="spellStart"/>
      <w:r w:rsidRPr="006725F0">
        <w:rPr>
          <w:rFonts w:ascii="Calibri" w:hAnsi="Calibri" w:cs="Calibri"/>
          <w:color w:val="6A8759"/>
        </w:rPr>
        <w:t>tcp</w:t>
      </w:r>
      <w:proofErr w:type="spellEnd"/>
      <w:r w:rsidRPr="006725F0">
        <w:rPr>
          <w:rFonts w:ascii="Calibri" w:hAnsi="Calibri" w:cs="Calibri"/>
          <w:color w:val="6A8759"/>
        </w:rPr>
        <w:t>"</w:t>
      </w:r>
      <w:r w:rsidRPr="006725F0">
        <w:rPr>
          <w:rFonts w:ascii="Calibri" w:hAnsi="Calibri" w:cs="Calibri"/>
          <w:color w:val="6A8759"/>
        </w:rPr>
        <w:br/>
        <w:t xml:space="preserve">    </w:t>
      </w:r>
      <w:r w:rsidRPr="006725F0">
        <w:rPr>
          <w:rFonts w:ascii="Calibri" w:hAnsi="Calibri" w:cs="Calibri"/>
          <w:color w:val="9876AA"/>
        </w:rPr>
        <w:t xml:space="preserve">description </w:t>
      </w:r>
      <w:r w:rsidRPr="006725F0">
        <w:rPr>
          <w:rFonts w:ascii="Calibri" w:hAnsi="Calibri" w:cs="Calibri"/>
          <w:color w:val="A9B7C6"/>
        </w:rPr>
        <w:t xml:space="preserve">= </w:t>
      </w:r>
      <w:r w:rsidRPr="006725F0">
        <w:rPr>
          <w:rFonts w:ascii="Calibri" w:hAnsi="Calibri" w:cs="Calibri"/>
          <w:color w:val="6A8759"/>
        </w:rPr>
        <w:t>"inbound https traffic"</w:t>
      </w:r>
      <w:r w:rsidRPr="006725F0">
        <w:rPr>
          <w:rFonts w:ascii="Calibri" w:hAnsi="Calibri" w:cs="Calibri"/>
          <w:color w:val="6A8759"/>
        </w:rPr>
        <w:b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"172.27.0.0/16"</w:t>
      </w:r>
      <w:r w:rsidRPr="006725F0">
        <w:rPr>
          <w:rFonts w:ascii="Calibri" w:hAnsi="Calibri" w:cs="Calibri"/>
          <w:color w:val="6A8759"/>
        </w:rPr>
        <w:br/>
        <w:t xml:space="preserve">  </w:t>
      </w:r>
      <w:r w:rsidRPr="006725F0">
        <w:rPr>
          <w:rFonts w:ascii="Calibri" w:hAnsi="Calibri" w:cs="Calibri"/>
          <w:color w:val="A9B7C6"/>
        </w:rPr>
        <w:t>}</w:t>
      </w:r>
      <w:r w:rsidRPr="006725F0">
        <w:rPr>
          <w:rFonts w:ascii="Calibri" w:hAnsi="Calibri" w:cs="Calibri"/>
          <w:color w:val="CC7832"/>
        </w:rPr>
        <w:t>,</w:t>
      </w:r>
      <w:r w:rsidRPr="006725F0">
        <w:rPr>
          <w:rFonts w:ascii="Calibri" w:hAnsi="Calibri" w:cs="Calibri"/>
          <w:color w:val="CC7832"/>
        </w:rPr>
        <w:br/>
      </w:r>
      <w:r w:rsidRPr="006725F0">
        <w:rPr>
          <w:rFonts w:ascii="Calibri" w:hAnsi="Calibri" w:cs="Calibri"/>
          <w:color w:val="CC7832"/>
        </w:rPr>
        <w:lastRenderedPageBreak/>
        <w:t xml:space="preserve">   </w:t>
      </w:r>
      <w:r w:rsidRPr="006725F0">
        <w:rPr>
          <w:rFonts w:ascii="Calibri" w:hAnsi="Calibri" w:cs="Calibri"/>
          <w:color w:val="A9B7C6"/>
        </w:rPr>
        <w:t>{</w:t>
      </w:r>
      <w:r w:rsidRPr="006725F0">
        <w:rPr>
          <w:rFonts w:ascii="Calibri" w:hAnsi="Calibri" w:cs="Calibri"/>
          <w:color w:val="A9B7C6"/>
        </w:rPr>
        <w:br/>
        <w:t xml:space="preserve">    </w:t>
      </w:r>
      <w:proofErr w:type="spellStart"/>
      <w:r w:rsidRPr="006725F0">
        <w:rPr>
          <w:rFonts w:ascii="Calibri" w:hAnsi="Calibri" w:cs="Calibri"/>
          <w:color w:val="9876AA"/>
        </w:rPr>
        <w:t>from_port</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897BB"/>
        </w:rPr>
        <w:t>443</w:t>
      </w:r>
      <w:r w:rsidRPr="006725F0">
        <w:rPr>
          <w:rFonts w:ascii="Calibri" w:hAnsi="Calibri" w:cs="Calibri"/>
          <w:color w:val="6897BB"/>
        </w:rPr>
        <w:br/>
        <w:t xml:space="preserve">    </w:t>
      </w:r>
      <w:proofErr w:type="spellStart"/>
      <w:r w:rsidRPr="006725F0">
        <w:rPr>
          <w:rFonts w:ascii="Calibri" w:hAnsi="Calibri" w:cs="Calibri"/>
          <w:color w:val="9876AA"/>
        </w:rPr>
        <w:t>to_port</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897BB"/>
        </w:rPr>
        <w:t>443</w:t>
      </w:r>
      <w:r w:rsidRPr="006725F0">
        <w:rPr>
          <w:rFonts w:ascii="Calibri" w:hAnsi="Calibri" w:cs="Calibri"/>
          <w:color w:val="6897BB"/>
        </w:rPr>
        <w:br/>
        <w:t xml:space="preserve">    </w:t>
      </w:r>
      <w:r w:rsidRPr="006725F0">
        <w:rPr>
          <w:rFonts w:ascii="Calibri" w:hAnsi="Calibri" w:cs="Calibri"/>
          <w:color w:val="9876AA"/>
        </w:rPr>
        <w:t xml:space="preserve">protocol </w:t>
      </w:r>
      <w:r w:rsidRPr="006725F0">
        <w:rPr>
          <w:rFonts w:ascii="Calibri" w:hAnsi="Calibri" w:cs="Calibri"/>
          <w:color w:val="A9B7C6"/>
        </w:rPr>
        <w:t xml:space="preserve">= </w:t>
      </w:r>
      <w:r w:rsidRPr="006725F0">
        <w:rPr>
          <w:rFonts w:ascii="Calibri" w:hAnsi="Calibri" w:cs="Calibri"/>
          <w:color w:val="6A8759"/>
        </w:rPr>
        <w:t>"</w:t>
      </w:r>
      <w:proofErr w:type="spellStart"/>
      <w:r w:rsidRPr="006725F0">
        <w:rPr>
          <w:rFonts w:ascii="Calibri" w:hAnsi="Calibri" w:cs="Calibri"/>
          <w:color w:val="6A8759"/>
        </w:rPr>
        <w:t>tcp</w:t>
      </w:r>
      <w:proofErr w:type="spellEnd"/>
      <w:r w:rsidRPr="006725F0">
        <w:rPr>
          <w:rFonts w:ascii="Calibri" w:hAnsi="Calibri" w:cs="Calibri"/>
          <w:color w:val="6A8759"/>
        </w:rPr>
        <w:t>"</w:t>
      </w:r>
      <w:r w:rsidRPr="006725F0">
        <w:rPr>
          <w:rFonts w:ascii="Calibri" w:hAnsi="Calibri" w:cs="Calibri"/>
          <w:color w:val="6A8759"/>
        </w:rPr>
        <w:br/>
        <w:t xml:space="preserve">    </w:t>
      </w:r>
      <w:r w:rsidRPr="006725F0">
        <w:rPr>
          <w:rFonts w:ascii="Calibri" w:hAnsi="Calibri" w:cs="Calibri"/>
          <w:color w:val="9876AA"/>
        </w:rPr>
        <w:t xml:space="preserve">description </w:t>
      </w:r>
      <w:r w:rsidRPr="006725F0">
        <w:rPr>
          <w:rFonts w:ascii="Calibri" w:hAnsi="Calibri" w:cs="Calibri"/>
          <w:color w:val="A9B7C6"/>
        </w:rPr>
        <w:t xml:space="preserve">= </w:t>
      </w:r>
      <w:r w:rsidRPr="006725F0">
        <w:rPr>
          <w:rFonts w:ascii="Calibri" w:hAnsi="Calibri" w:cs="Calibri"/>
          <w:color w:val="6A8759"/>
        </w:rPr>
        <w:t>"inbound https traffic"</w:t>
      </w:r>
      <w:r w:rsidRPr="006725F0">
        <w:rPr>
          <w:rFonts w:ascii="Calibri" w:hAnsi="Calibri" w:cs="Calibri"/>
          <w:color w:val="6A8759"/>
        </w:rPr>
        <w:b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"172.26.0.0/16"</w:t>
      </w:r>
      <w:r w:rsidRPr="006725F0">
        <w:rPr>
          <w:rFonts w:ascii="Calibri" w:hAnsi="Calibri" w:cs="Calibri"/>
          <w:color w:val="6A8759"/>
        </w:rPr>
        <w:br/>
        <w:t xml:space="preserve">   </w:t>
      </w:r>
      <w:r w:rsidRPr="006725F0">
        <w:rPr>
          <w:rFonts w:ascii="Calibri" w:hAnsi="Calibri" w:cs="Calibri"/>
          <w:color w:val="A9B7C6"/>
        </w:rPr>
        <w:t>}]</w:t>
      </w:r>
      <w:r w:rsidRPr="006725F0">
        <w:rPr>
          <w:rFonts w:ascii="Calibri" w:hAnsi="Calibri" w:cs="Calibri"/>
          <w:color w:val="A9B7C6"/>
        </w:rPr>
        <w:br/>
      </w:r>
      <w:proofErr w:type="spellStart"/>
      <w:r w:rsidRPr="006725F0">
        <w:rPr>
          <w:rFonts w:ascii="Calibri" w:hAnsi="Calibri" w:cs="Calibri"/>
          <w:color w:val="9876AA"/>
        </w:rPr>
        <w:t>app_eks_workers_app_sg_egress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9876AA"/>
        </w:rPr>
        <w:t xml:space="preserve">rule </w:t>
      </w:r>
      <w:r w:rsidRPr="006725F0">
        <w:rPr>
          <w:rFonts w:ascii="Calibri" w:hAnsi="Calibri" w:cs="Calibri"/>
          <w:color w:val="A9B7C6"/>
        </w:rPr>
        <w:t xml:space="preserve">= </w:t>
      </w:r>
      <w:r w:rsidRPr="006725F0">
        <w:rPr>
          <w:rFonts w:ascii="Calibri" w:hAnsi="Calibri" w:cs="Calibri"/>
          <w:color w:val="6A8759"/>
        </w:rPr>
        <w:t>"all-all"</w:t>
      </w:r>
      <w:r w:rsidRPr="006725F0">
        <w:rPr>
          <w:rFonts w:ascii="Calibri" w:hAnsi="Calibri" w:cs="Calibri"/>
          <w:color w:val="A9B7C6"/>
        </w:rPr>
        <w:t>}]</w:t>
      </w:r>
      <w:r w:rsidRPr="006725F0">
        <w:rPr>
          <w:rFonts w:ascii="Calibri" w:hAnsi="Calibri" w:cs="Calibri"/>
          <w:color w:val="A9B7C6"/>
        </w:rPr>
        <w:br/>
      </w:r>
      <w:r w:rsidRPr="006725F0">
        <w:rPr>
          <w:rFonts w:ascii="Calibri" w:hAnsi="Calibri" w:cs="Calibri"/>
          <w:color w:val="A9B7C6"/>
        </w:rPr>
        <w:br/>
      </w:r>
      <w:r w:rsidRPr="006725F0">
        <w:rPr>
          <w:rFonts w:ascii="Calibri" w:hAnsi="Calibri" w:cs="Calibri"/>
          <w:color w:val="808080"/>
        </w:rPr>
        <w:t xml:space="preserve">#Any additional application specific traffic to be allowed in </w:t>
      </w:r>
      <w:proofErr w:type="spellStart"/>
      <w:r w:rsidRPr="006725F0">
        <w:rPr>
          <w:rFonts w:ascii="Calibri" w:hAnsi="Calibri" w:cs="Calibri"/>
          <w:color w:val="808080"/>
        </w:rPr>
        <w:t>blk_vpc</w:t>
      </w:r>
      <w:proofErr w:type="spellEnd"/>
      <w:r w:rsidRPr="006725F0">
        <w:rPr>
          <w:rFonts w:ascii="Calibri" w:hAnsi="Calibri" w:cs="Calibri"/>
          <w:color w:val="808080"/>
        </w:rPr>
        <w:br/>
      </w:r>
      <w:proofErr w:type="spellStart"/>
      <w:r w:rsidRPr="006725F0">
        <w:rPr>
          <w:rFonts w:ascii="Calibri" w:hAnsi="Calibri" w:cs="Calibri"/>
          <w:color w:val="9876AA"/>
        </w:rPr>
        <w:t>blk_eks_workers_app_sg_ingress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A9B7C6"/>
        </w:rPr>
        <w:br/>
        <w:t xml:space="preserve">  {</w:t>
      </w:r>
      <w:r w:rsidRPr="006725F0">
        <w:rPr>
          <w:rFonts w:ascii="Calibri" w:hAnsi="Calibri" w:cs="Calibri"/>
          <w:color w:val="A9B7C6"/>
        </w:rPr>
        <w:br/>
        <w:t xml:space="preserve">    </w:t>
      </w:r>
      <w:proofErr w:type="spellStart"/>
      <w:r w:rsidRPr="006725F0">
        <w:rPr>
          <w:rFonts w:ascii="Calibri" w:hAnsi="Calibri" w:cs="Calibri"/>
          <w:color w:val="9876AA"/>
        </w:rPr>
        <w:t>from_port</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897BB"/>
        </w:rPr>
        <w:t>443</w:t>
      </w:r>
      <w:r w:rsidRPr="006725F0">
        <w:rPr>
          <w:rFonts w:ascii="Calibri" w:hAnsi="Calibri" w:cs="Calibri"/>
          <w:color w:val="6897BB"/>
        </w:rPr>
        <w:br/>
        <w:t xml:space="preserve">    </w:t>
      </w:r>
      <w:proofErr w:type="spellStart"/>
      <w:r w:rsidRPr="006725F0">
        <w:rPr>
          <w:rFonts w:ascii="Calibri" w:hAnsi="Calibri" w:cs="Calibri"/>
          <w:color w:val="9876AA"/>
        </w:rPr>
        <w:t>to_port</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897BB"/>
        </w:rPr>
        <w:t>443</w:t>
      </w:r>
      <w:r w:rsidRPr="006725F0">
        <w:rPr>
          <w:rFonts w:ascii="Calibri" w:hAnsi="Calibri" w:cs="Calibri"/>
          <w:color w:val="6897BB"/>
        </w:rPr>
        <w:br/>
        <w:t xml:space="preserve">    </w:t>
      </w:r>
      <w:r w:rsidRPr="006725F0">
        <w:rPr>
          <w:rFonts w:ascii="Calibri" w:hAnsi="Calibri" w:cs="Calibri"/>
          <w:color w:val="9876AA"/>
        </w:rPr>
        <w:t xml:space="preserve">protocol </w:t>
      </w:r>
      <w:r w:rsidRPr="006725F0">
        <w:rPr>
          <w:rFonts w:ascii="Calibri" w:hAnsi="Calibri" w:cs="Calibri"/>
          <w:color w:val="A9B7C6"/>
        </w:rPr>
        <w:t xml:space="preserve">= </w:t>
      </w:r>
      <w:r w:rsidRPr="006725F0">
        <w:rPr>
          <w:rFonts w:ascii="Calibri" w:hAnsi="Calibri" w:cs="Calibri"/>
          <w:color w:val="6A8759"/>
        </w:rPr>
        <w:t>"</w:t>
      </w:r>
      <w:proofErr w:type="spellStart"/>
      <w:r w:rsidRPr="006725F0">
        <w:rPr>
          <w:rFonts w:ascii="Calibri" w:hAnsi="Calibri" w:cs="Calibri"/>
          <w:color w:val="6A8759"/>
        </w:rPr>
        <w:t>tcp</w:t>
      </w:r>
      <w:proofErr w:type="spellEnd"/>
      <w:r w:rsidRPr="006725F0">
        <w:rPr>
          <w:rFonts w:ascii="Calibri" w:hAnsi="Calibri" w:cs="Calibri"/>
          <w:color w:val="6A8759"/>
        </w:rPr>
        <w:t>"</w:t>
      </w:r>
      <w:r w:rsidRPr="006725F0">
        <w:rPr>
          <w:rFonts w:ascii="Calibri" w:hAnsi="Calibri" w:cs="Calibri"/>
          <w:color w:val="6A8759"/>
        </w:rPr>
        <w:br/>
        <w:t xml:space="preserve">    </w:t>
      </w:r>
      <w:r w:rsidRPr="006725F0">
        <w:rPr>
          <w:rFonts w:ascii="Calibri" w:hAnsi="Calibri" w:cs="Calibri"/>
          <w:color w:val="9876AA"/>
        </w:rPr>
        <w:t xml:space="preserve">description </w:t>
      </w:r>
      <w:r w:rsidRPr="006725F0">
        <w:rPr>
          <w:rFonts w:ascii="Calibri" w:hAnsi="Calibri" w:cs="Calibri"/>
          <w:color w:val="A9B7C6"/>
        </w:rPr>
        <w:t xml:space="preserve">= </w:t>
      </w:r>
      <w:r w:rsidRPr="006725F0">
        <w:rPr>
          <w:rFonts w:ascii="Calibri" w:hAnsi="Calibri" w:cs="Calibri"/>
          <w:color w:val="6A8759"/>
        </w:rPr>
        <w:t>"inbound https traffic"</w:t>
      </w:r>
      <w:r w:rsidRPr="006725F0">
        <w:rPr>
          <w:rFonts w:ascii="Calibri" w:hAnsi="Calibri" w:cs="Calibri"/>
          <w:color w:val="6A8759"/>
        </w:rPr>
        <w:b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"172.27.0.0/16"</w:t>
      </w:r>
      <w:r w:rsidRPr="006725F0">
        <w:rPr>
          <w:rFonts w:ascii="Calibri" w:hAnsi="Calibri" w:cs="Calibri"/>
          <w:color w:val="6A8759"/>
        </w:rPr>
        <w:br/>
        <w:t xml:space="preserve">  </w:t>
      </w:r>
      <w:r w:rsidRPr="006725F0">
        <w:rPr>
          <w:rFonts w:ascii="Calibri" w:hAnsi="Calibri" w:cs="Calibri"/>
          <w:color w:val="A9B7C6"/>
        </w:rPr>
        <w:t>}</w:t>
      </w:r>
      <w:r w:rsidRPr="006725F0">
        <w:rPr>
          <w:rFonts w:ascii="Calibri" w:hAnsi="Calibri" w:cs="Calibri"/>
          <w:color w:val="CC7832"/>
        </w:rPr>
        <w:t>,</w:t>
      </w:r>
      <w:r w:rsidRPr="006725F0">
        <w:rPr>
          <w:rFonts w:ascii="Calibri" w:hAnsi="Calibri" w:cs="Calibri"/>
          <w:color w:val="CC7832"/>
        </w:rPr>
        <w:br/>
        <w:t xml:space="preserve">   </w:t>
      </w:r>
      <w:r w:rsidRPr="006725F0">
        <w:rPr>
          <w:rFonts w:ascii="Calibri" w:hAnsi="Calibri" w:cs="Calibri"/>
          <w:color w:val="A9B7C6"/>
        </w:rPr>
        <w:t>{</w:t>
      </w:r>
      <w:r w:rsidRPr="006725F0">
        <w:rPr>
          <w:rFonts w:ascii="Calibri" w:hAnsi="Calibri" w:cs="Calibri"/>
          <w:color w:val="A9B7C6"/>
        </w:rPr>
        <w:br/>
        <w:t xml:space="preserve">    </w:t>
      </w:r>
      <w:proofErr w:type="spellStart"/>
      <w:r w:rsidRPr="006725F0">
        <w:rPr>
          <w:rFonts w:ascii="Calibri" w:hAnsi="Calibri" w:cs="Calibri"/>
          <w:color w:val="9876AA"/>
        </w:rPr>
        <w:t>from_port</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897BB"/>
        </w:rPr>
        <w:t>443</w:t>
      </w:r>
      <w:r w:rsidRPr="006725F0">
        <w:rPr>
          <w:rFonts w:ascii="Calibri" w:hAnsi="Calibri" w:cs="Calibri"/>
          <w:color w:val="6897BB"/>
        </w:rPr>
        <w:br/>
        <w:t xml:space="preserve">    </w:t>
      </w:r>
      <w:proofErr w:type="spellStart"/>
      <w:r w:rsidRPr="006725F0">
        <w:rPr>
          <w:rFonts w:ascii="Calibri" w:hAnsi="Calibri" w:cs="Calibri"/>
          <w:color w:val="9876AA"/>
        </w:rPr>
        <w:t>to_port</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897BB"/>
        </w:rPr>
        <w:t>443</w:t>
      </w:r>
      <w:r w:rsidRPr="006725F0">
        <w:rPr>
          <w:rFonts w:ascii="Calibri" w:hAnsi="Calibri" w:cs="Calibri"/>
          <w:color w:val="6897BB"/>
        </w:rPr>
        <w:br/>
        <w:t xml:space="preserve">    </w:t>
      </w:r>
      <w:r w:rsidRPr="006725F0">
        <w:rPr>
          <w:rFonts w:ascii="Calibri" w:hAnsi="Calibri" w:cs="Calibri"/>
          <w:color w:val="9876AA"/>
        </w:rPr>
        <w:t xml:space="preserve">protocol </w:t>
      </w:r>
      <w:r w:rsidRPr="006725F0">
        <w:rPr>
          <w:rFonts w:ascii="Calibri" w:hAnsi="Calibri" w:cs="Calibri"/>
          <w:color w:val="A9B7C6"/>
        </w:rPr>
        <w:t xml:space="preserve">= </w:t>
      </w:r>
      <w:r w:rsidRPr="006725F0">
        <w:rPr>
          <w:rFonts w:ascii="Calibri" w:hAnsi="Calibri" w:cs="Calibri"/>
          <w:color w:val="6A8759"/>
        </w:rPr>
        <w:t>"</w:t>
      </w:r>
      <w:proofErr w:type="spellStart"/>
      <w:r w:rsidRPr="006725F0">
        <w:rPr>
          <w:rFonts w:ascii="Calibri" w:hAnsi="Calibri" w:cs="Calibri"/>
          <w:color w:val="6A8759"/>
        </w:rPr>
        <w:t>tcp</w:t>
      </w:r>
      <w:proofErr w:type="spellEnd"/>
      <w:r w:rsidRPr="006725F0">
        <w:rPr>
          <w:rFonts w:ascii="Calibri" w:hAnsi="Calibri" w:cs="Calibri"/>
          <w:color w:val="6A8759"/>
        </w:rPr>
        <w:t>"</w:t>
      </w:r>
      <w:r w:rsidRPr="006725F0">
        <w:rPr>
          <w:rFonts w:ascii="Calibri" w:hAnsi="Calibri" w:cs="Calibri"/>
          <w:color w:val="6A8759"/>
        </w:rPr>
        <w:br/>
        <w:t xml:space="preserve">    </w:t>
      </w:r>
      <w:r w:rsidRPr="006725F0">
        <w:rPr>
          <w:rFonts w:ascii="Calibri" w:hAnsi="Calibri" w:cs="Calibri"/>
          <w:color w:val="9876AA"/>
        </w:rPr>
        <w:t xml:space="preserve">description </w:t>
      </w:r>
      <w:r w:rsidRPr="006725F0">
        <w:rPr>
          <w:rFonts w:ascii="Calibri" w:hAnsi="Calibri" w:cs="Calibri"/>
          <w:color w:val="A9B7C6"/>
        </w:rPr>
        <w:t xml:space="preserve">= </w:t>
      </w:r>
      <w:r w:rsidRPr="006725F0">
        <w:rPr>
          <w:rFonts w:ascii="Calibri" w:hAnsi="Calibri" w:cs="Calibri"/>
          <w:color w:val="6A8759"/>
        </w:rPr>
        <w:t>"inbound https traffic"</w:t>
      </w:r>
      <w:r w:rsidRPr="006725F0">
        <w:rPr>
          <w:rFonts w:ascii="Calibri" w:hAnsi="Calibri" w:cs="Calibri"/>
          <w:color w:val="6A8759"/>
        </w:rPr>
        <w:b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"172.26.0.0/16"</w:t>
      </w:r>
      <w:r w:rsidRPr="006725F0">
        <w:rPr>
          <w:rFonts w:ascii="Calibri" w:hAnsi="Calibri" w:cs="Calibri"/>
          <w:color w:val="6A8759"/>
        </w:rPr>
        <w:br/>
        <w:t xml:space="preserve">  </w:t>
      </w:r>
      <w:r w:rsidRPr="006725F0">
        <w:rPr>
          <w:rFonts w:ascii="Calibri" w:hAnsi="Calibri" w:cs="Calibri"/>
          <w:color w:val="A9B7C6"/>
        </w:rPr>
        <w:t>}]</w:t>
      </w:r>
      <w:r w:rsidRPr="006725F0">
        <w:rPr>
          <w:rFonts w:ascii="Calibri" w:hAnsi="Calibri" w:cs="Calibri"/>
          <w:color w:val="A9B7C6"/>
        </w:rPr>
        <w:br/>
      </w:r>
      <w:proofErr w:type="spellStart"/>
      <w:r w:rsidRPr="006725F0">
        <w:rPr>
          <w:rFonts w:ascii="Calibri" w:hAnsi="Calibri" w:cs="Calibri"/>
          <w:color w:val="9876AA"/>
        </w:rPr>
        <w:t>blk_eks_workers_app_sg_egress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9876AA"/>
        </w:rPr>
        <w:t xml:space="preserve">rule </w:t>
      </w:r>
      <w:r w:rsidRPr="006725F0">
        <w:rPr>
          <w:rFonts w:ascii="Calibri" w:hAnsi="Calibri" w:cs="Calibri"/>
          <w:color w:val="A9B7C6"/>
        </w:rPr>
        <w:t xml:space="preserve">= </w:t>
      </w:r>
      <w:r w:rsidRPr="006725F0">
        <w:rPr>
          <w:rFonts w:ascii="Calibri" w:hAnsi="Calibri" w:cs="Calibri"/>
          <w:color w:val="6A8759"/>
        </w:rPr>
        <w:t>"all-all"</w:t>
      </w:r>
      <w:r w:rsidRPr="006725F0">
        <w:rPr>
          <w:rFonts w:ascii="Calibri" w:hAnsi="Calibri" w:cs="Calibri"/>
          <w:color w:val="A9B7C6"/>
        </w:rPr>
        <w:t>}]</w:t>
      </w:r>
      <w:r w:rsidRPr="006725F0">
        <w:rPr>
          <w:rFonts w:ascii="Calibri" w:hAnsi="Calibri" w:cs="Calibri"/>
          <w:color w:val="A9B7C6"/>
        </w:rPr>
        <w:br/>
      </w:r>
      <w:r w:rsidRPr="006725F0">
        <w:rPr>
          <w:rFonts w:ascii="Calibri" w:hAnsi="Calibri" w:cs="Calibri"/>
          <w:color w:val="A9B7C6"/>
        </w:rPr>
        <w:br/>
      </w:r>
      <w:r w:rsidRPr="006725F0">
        <w:rPr>
          <w:rFonts w:ascii="Calibri" w:hAnsi="Calibri" w:cs="Calibri"/>
          <w:color w:val="808080"/>
        </w:rPr>
        <w:t>#--------------------------------------------------------------------------------------------------------------------</w:t>
      </w:r>
      <w:r w:rsidRPr="006725F0">
        <w:rPr>
          <w:rFonts w:ascii="Calibri" w:hAnsi="Calibri" w:cs="Calibri"/>
          <w:color w:val="808080"/>
        </w:rPr>
        <w:br/>
        <w:t># application cluster EKS specifications</w:t>
      </w:r>
      <w:r w:rsidRPr="006725F0">
        <w:rPr>
          <w:rFonts w:ascii="Calibri" w:hAnsi="Calibri" w:cs="Calibri"/>
          <w:color w:val="808080"/>
        </w:rPr>
        <w:br/>
      </w:r>
      <w:proofErr w:type="spellStart"/>
      <w:r w:rsidRPr="006725F0">
        <w:rPr>
          <w:rFonts w:ascii="Calibri" w:hAnsi="Calibri" w:cs="Calibri"/>
          <w:color w:val="9876AA"/>
        </w:rPr>
        <w:t>app_cluster_name</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"app-cluster"</w:t>
      </w:r>
      <w:r w:rsidRPr="006725F0">
        <w:rPr>
          <w:rFonts w:ascii="Calibri" w:hAnsi="Calibri" w:cs="Calibri"/>
          <w:color w:val="6A8759"/>
        </w:rPr>
        <w:br/>
      </w:r>
      <w:proofErr w:type="spellStart"/>
      <w:r w:rsidRPr="006725F0">
        <w:rPr>
          <w:rFonts w:ascii="Calibri" w:hAnsi="Calibri" w:cs="Calibri"/>
          <w:color w:val="9876AA"/>
        </w:rPr>
        <w:t>app_cluster_version</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"1.20"</w:t>
      </w:r>
      <w:r w:rsidRPr="006725F0">
        <w:rPr>
          <w:rFonts w:ascii="Calibri" w:hAnsi="Calibri" w:cs="Calibri"/>
          <w:color w:val="6A8759"/>
        </w:rPr>
        <w:br/>
      </w:r>
      <w:proofErr w:type="spellStart"/>
      <w:r w:rsidR="009502BC" w:rsidRPr="006725F0">
        <w:rPr>
          <w:rFonts w:ascii="Calibri" w:hAnsi="Calibri" w:cs="Calibri"/>
          <w:color w:val="9876AA"/>
        </w:rPr>
        <w:t>app_worker_nodes_ami_id</w:t>
      </w:r>
      <w:proofErr w:type="spellEnd"/>
      <w:r w:rsidR="009502BC" w:rsidRPr="006725F0">
        <w:rPr>
          <w:rFonts w:ascii="Calibri" w:hAnsi="Calibri" w:cs="Calibri"/>
          <w:color w:val="9876AA"/>
        </w:rPr>
        <w:t xml:space="preserve">       </w:t>
      </w:r>
      <w:r w:rsidR="009502BC" w:rsidRPr="006725F0">
        <w:rPr>
          <w:rFonts w:ascii="Calibri" w:hAnsi="Calibri" w:cs="Calibri"/>
          <w:color w:val="A9B7C6"/>
        </w:rPr>
        <w:t xml:space="preserve">= </w:t>
      </w:r>
      <w:r w:rsidR="009502BC" w:rsidRPr="006725F0">
        <w:rPr>
          <w:rFonts w:ascii="Calibri" w:hAnsi="Calibri" w:cs="Calibri"/>
          <w:color w:val="6A8759"/>
        </w:rPr>
        <w:t>"ami-06f175a2687bd1c1e"</w:t>
      </w:r>
    </w:p>
    <w:p w14:paraId="5607302D" w14:textId="77777777" w:rsidR="009502BC" w:rsidRPr="006725F0" w:rsidRDefault="00C55FB7" w:rsidP="009502BC">
      <w:pPr>
        <w:pStyle w:val="HTMLPreformatted"/>
        <w:shd w:val="clear" w:color="auto" w:fill="2B2B2B"/>
        <w:rPr>
          <w:rFonts w:ascii="Calibri" w:hAnsi="Calibri" w:cs="Calibri"/>
          <w:color w:val="A9B7C6"/>
        </w:rPr>
      </w:pPr>
      <w:r w:rsidRPr="006725F0">
        <w:rPr>
          <w:rFonts w:ascii="Calibri" w:hAnsi="Calibri" w:cs="Calibri"/>
          <w:color w:val="6A8759"/>
        </w:rPr>
        <w:br/>
      </w:r>
      <w:r w:rsidRPr="006725F0">
        <w:rPr>
          <w:rFonts w:ascii="Calibri" w:hAnsi="Calibri" w:cs="Calibri"/>
          <w:color w:val="808080"/>
        </w:rPr>
        <w:t>#--------------------------------------------------------------------------------------------------------------------</w:t>
      </w:r>
      <w:r w:rsidRPr="006725F0">
        <w:rPr>
          <w:rFonts w:ascii="Calibri" w:hAnsi="Calibri" w:cs="Calibri"/>
          <w:color w:val="808080"/>
        </w:rPr>
        <w:br/>
        <w:t># blockchain cluster EKS specifications</w:t>
      </w:r>
      <w:r w:rsidRPr="006725F0">
        <w:rPr>
          <w:rFonts w:ascii="Calibri" w:hAnsi="Calibri" w:cs="Calibri"/>
          <w:color w:val="808080"/>
        </w:rPr>
        <w:br/>
      </w:r>
      <w:proofErr w:type="spellStart"/>
      <w:r w:rsidRPr="006725F0">
        <w:rPr>
          <w:rFonts w:ascii="Calibri" w:hAnsi="Calibri" w:cs="Calibri"/>
          <w:color w:val="9876AA"/>
        </w:rPr>
        <w:t>blk_cluster_name</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"blk-cluster"</w:t>
      </w:r>
      <w:r w:rsidRPr="006725F0">
        <w:rPr>
          <w:rFonts w:ascii="Calibri" w:hAnsi="Calibri" w:cs="Calibri"/>
          <w:color w:val="6A8759"/>
        </w:rPr>
        <w:br/>
      </w:r>
      <w:proofErr w:type="spellStart"/>
      <w:r w:rsidRPr="006725F0">
        <w:rPr>
          <w:rFonts w:ascii="Calibri" w:hAnsi="Calibri" w:cs="Calibri"/>
          <w:color w:val="9876AA"/>
        </w:rPr>
        <w:t>blk_cluster_version</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"1.20"</w:t>
      </w:r>
      <w:r w:rsidRPr="006725F0">
        <w:rPr>
          <w:rFonts w:ascii="Calibri" w:hAnsi="Calibri" w:cs="Calibri"/>
          <w:color w:val="6A8759"/>
        </w:rPr>
        <w:br/>
      </w:r>
      <w:proofErr w:type="spellStart"/>
      <w:r w:rsidR="009502BC" w:rsidRPr="006725F0">
        <w:rPr>
          <w:rFonts w:ascii="Calibri" w:hAnsi="Calibri" w:cs="Calibri"/>
          <w:color w:val="9876AA"/>
        </w:rPr>
        <w:t>blk_worker_nodes_ami_id</w:t>
      </w:r>
      <w:proofErr w:type="spellEnd"/>
      <w:r w:rsidR="009502BC" w:rsidRPr="006725F0">
        <w:rPr>
          <w:rFonts w:ascii="Calibri" w:hAnsi="Calibri" w:cs="Calibri"/>
          <w:color w:val="9876AA"/>
        </w:rPr>
        <w:t xml:space="preserve">       </w:t>
      </w:r>
      <w:r w:rsidR="009502BC" w:rsidRPr="006725F0">
        <w:rPr>
          <w:rFonts w:ascii="Calibri" w:hAnsi="Calibri" w:cs="Calibri"/>
          <w:color w:val="A9B7C6"/>
        </w:rPr>
        <w:t xml:space="preserve">= </w:t>
      </w:r>
      <w:r w:rsidR="009502BC" w:rsidRPr="006725F0">
        <w:rPr>
          <w:rFonts w:ascii="Calibri" w:hAnsi="Calibri" w:cs="Calibri"/>
          <w:color w:val="6A8759"/>
        </w:rPr>
        <w:t>"ami-06f175a2687bd1c1e"</w:t>
      </w:r>
    </w:p>
    <w:p w14:paraId="6CD00FC1" w14:textId="77777777" w:rsidR="00C55FB7" w:rsidRPr="006725F0" w:rsidRDefault="00C55FB7" w:rsidP="00C55FB7">
      <w:pPr>
        <w:pStyle w:val="HTMLPreformatted"/>
        <w:shd w:val="clear" w:color="auto" w:fill="2B2B2B"/>
        <w:spacing w:after="240"/>
        <w:rPr>
          <w:rFonts w:ascii="Calibri" w:hAnsi="Calibri" w:cs="Calibri"/>
          <w:color w:val="6A8759"/>
        </w:rPr>
      </w:pPr>
      <w:r w:rsidRPr="006725F0">
        <w:rPr>
          <w:rFonts w:ascii="Calibri" w:hAnsi="Calibri" w:cs="Calibri"/>
          <w:color w:val="6A8759"/>
        </w:rPr>
        <w:br/>
      </w:r>
      <w:r w:rsidRPr="006725F0">
        <w:rPr>
          <w:rFonts w:ascii="Calibri" w:hAnsi="Calibri" w:cs="Calibri"/>
          <w:color w:val="808080"/>
        </w:rPr>
        <w:t>#--------------------------------------------------------------------------------------------------------------------</w:t>
      </w:r>
      <w:r w:rsidRPr="006725F0">
        <w:rPr>
          <w:rFonts w:ascii="Calibri" w:hAnsi="Calibri" w:cs="Calibri"/>
          <w:color w:val="808080"/>
        </w:rPr>
        <w:br/>
        <w:t>#cloudtrail related</w:t>
      </w:r>
      <w:r w:rsidRPr="006725F0">
        <w:rPr>
          <w:rFonts w:ascii="Calibri" w:hAnsi="Calibri" w:cs="Calibri"/>
          <w:color w:val="808080"/>
        </w:rPr>
        <w:br/>
      </w:r>
      <w:proofErr w:type="spellStart"/>
      <w:r w:rsidRPr="006725F0">
        <w:rPr>
          <w:rFonts w:ascii="Calibri" w:hAnsi="Calibri" w:cs="Calibri"/>
          <w:color w:val="9876AA"/>
        </w:rPr>
        <w:t>cw_logs_retention_period</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897BB"/>
        </w:rPr>
        <w:t>90</w:t>
      </w:r>
      <w:r w:rsidRPr="006725F0">
        <w:rPr>
          <w:rFonts w:ascii="Calibri" w:hAnsi="Calibri" w:cs="Calibri"/>
          <w:color w:val="6897BB"/>
        </w:rPr>
        <w:br/>
      </w:r>
      <w:r w:rsidRPr="006725F0">
        <w:rPr>
          <w:rFonts w:ascii="Calibri" w:hAnsi="Calibri" w:cs="Calibri"/>
          <w:color w:val="9876AA"/>
        </w:rPr>
        <w:t xml:space="preserve">s3_bucket_name_cloudtrail </w:t>
      </w:r>
      <w:r w:rsidRPr="006725F0">
        <w:rPr>
          <w:rFonts w:ascii="Calibri" w:hAnsi="Calibri" w:cs="Calibri"/>
          <w:color w:val="A9B7C6"/>
        </w:rPr>
        <w:t xml:space="preserve">= </w:t>
      </w:r>
      <w:r w:rsidRPr="006725F0">
        <w:rPr>
          <w:rFonts w:ascii="Calibri" w:hAnsi="Calibri" w:cs="Calibri"/>
          <w:color w:val="6A8759"/>
        </w:rPr>
        <w:t>"</w:t>
      </w:r>
      <w:proofErr w:type="spellStart"/>
      <w:r w:rsidRPr="006725F0">
        <w:rPr>
          <w:rFonts w:ascii="Calibri" w:hAnsi="Calibri" w:cs="Calibri"/>
          <w:color w:val="6A8759"/>
        </w:rPr>
        <w:t>cloudtrail</w:t>
      </w:r>
      <w:proofErr w:type="spellEnd"/>
      <w:r w:rsidRPr="006725F0">
        <w:rPr>
          <w:rFonts w:ascii="Calibri" w:hAnsi="Calibri" w:cs="Calibri"/>
          <w:color w:val="6A8759"/>
        </w:rPr>
        <w:t>-logs"</w:t>
      </w:r>
    </w:p>
    <w:p w14:paraId="04F93E0D" w14:textId="34D3587C" w:rsidR="00A92E61" w:rsidRDefault="00A92E61" w:rsidP="00A92E61">
      <w:pPr>
        <w:pStyle w:val="HTMLPreformatted"/>
        <w:shd w:val="clear" w:color="auto" w:fill="2B2B2B"/>
        <w:rPr>
          <w:rFonts w:ascii="Calibri" w:hAnsi="Calibri" w:cs="Calibri"/>
          <w:color w:val="6A8759"/>
        </w:rPr>
      </w:pPr>
      <w:r w:rsidRPr="006725F0">
        <w:rPr>
          <w:rFonts w:ascii="Calibri" w:hAnsi="Calibri" w:cs="Calibri"/>
          <w:color w:val="808080"/>
        </w:rPr>
        <w:t>#Name of the S3 bucket managing terraform state files</w:t>
      </w:r>
      <w:r w:rsidRPr="006725F0">
        <w:rPr>
          <w:rFonts w:ascii="Calibri" w:hAnsi="Calibri" w:cs="Calibri"/>
          <w:color w:val="808080"/>
        </w:rPr>
        <w:br/>
      </w:r>
      <w:r w:rsidR="00EC5104" w:rsidRPr="006725F0">
        <w:rPr>
          <w:rFonts w:ascii="Calibri" w:hAnsi="Calibri" w:cs="Calibri"/>
          <w:color w:val="9876AA"/>
        </w:rPr>
        <w:t>t</w:t>
      </w:r>
      <w:r w:rsidR="001D0133" w:rsidRPr="006725F0">
        <w:rPr>
          <w:rFonts w:ascii="Calibri" w:hAnsi="Calibri" w:cs="Calibri"/>
          <w:color w:val="9876AA"/>
        </w:rPr>
        <w:t>erraform</w:t>
      </w:r>
      <w:r w:rsidR="00EC5104" w:rsidRPr="006725F0">
        <w:rPr>
          <w:rFonts w:ascii="Calibri" w:hAnsi="Calibri" w:cs="Calibri"/>
          <w:color w:val="9876AA"/>
        </w:rPr>
        <w:t>_state_s3_bucket_name</w:t>
      </w:r>
      <w:r w:rsidR="00EC5104" w:rsidRPr="006725F0">
        <w:rPr>
          <w:rFonts w:ascii="Calibri" w:hAnsi="Calibri" w:cs="Calibri"/>
          <w:color w:val="A9B7C6"/>
        </w:rPr>
        <w:t xml:space="preserve"> </w:t>
      </w:r>
      <w:r w:rsidRPr="006725F0">
        <w:rPr>
          <w:rFonts w:ascii="Calibri" w:hAnsi="Calibri" w:cs="Calibri"/>
          <w:color w:val="A9B7C6"/>
        </w:rPr>
        <w:t xml:space="preserve">= </w:t>
      </w:r>
      <w:r w:rsidRPr="006725F0">
        <w:rPr>
          <w:rFonts w:ascii="Calibri" w:hAnsi="Calibri" w:cs="Calibri"/>
          <w:color w:val="6A8759"/>
        </w:rPr>
        <w:t>"</w:t>
      </w:r>
      <w:proofErr w:type="spellStart"/>
      <w:r w:rsidRPr="006725F0">
        <w:rPr>
          <w:rFonts w:ascii="Calibri" w:hAnsi="Calibri" w:cs="Calibri"/>
          <w:color w:val="6A8759"/>
        </w:rPr>
        <w:t>aais</w:t>
      </w:r>
      <w:proofErr w:type="spellEnd"/>
      <w:r w:rsidRPr="006725F0">
        <w:rPr>
          <w:rFonts w:ascii="Calibri" w:hAnsi="Calibri" w:cs="Calibri"/>
          <w:color w:val="6A8759"/>
        </w:rPr>
        <w:t>-test-</w:t>
      </w:r>
      <w:proofErr w:type="spellStart"/>
      <w:r w:rsidRPr="006725F0">
        <w:rPr>
          <w:rFonts w:ascii="Calibri" w:hAnsi="Calibri" w:cs="Calibri"/>
          <w:color w:val="6A8759"/>
        </w:rPr>
        <w:t>tfstate</w:t>
      </w:r>
      <w:proofErr w:type="spellEnd"/>
      <w:r w:rsidRPr="006725F0">
        <w:rPr>
          <w:rFonts w:ascii="Calibri" w:hAnsi="Calibri" w:cs="Calibri"/>
          <w:color w:val="6A8759"/>
        </w:rPr>
        <w:t>-</w:t>
      </w:r>
      <w:proofErr w:type="spellStart"/>
      <w:r w:rsidRPr="006725F0">
        <w:rPr>
          <w:rFonts w:ascii="Calibri" w:hAnsi="Calibri" w:cs="Calibri"/>
          <w:color w:val="6A8759"/>
        </w:rPr>
        <w:t>mgmt</w:t>
      </w:r>
      <w:proofErr w:type="spellEnd"/>
      <w:r w:rsidRPr="006725F0">
        <w:rPr>
          <w:rFonts w:ascii="Calibri" w:hAnsi="Calibri" w:cs="Calibri"/>
          <w:color w:val="6A8759"/>
        </w:rPr>
        <w:t>"</w:t>
      </w:r>
    </w:p>
    <w:p w14:paraId="2AF66829" w14:textId="4A06C1F0" w:rsidR="004429F4" w:rsidRDefault="004429F4" w:rsidP="00A92E61">
      <w:pPr>
        <w:pStyle w:val="HTMLPreformatted"/>
        <w:shd w:val="clear" w:color="auto" w:fill="2B2B2B"/>
        <w:rPr>
          <w:rFonts w:ascii="Calibri" w:hAnsi="Calibri" w:cs="Calibri"/>
          <w:color w:val="6A8759"/>
        </w:rPr>
      </w:pPr>
    </w:p>
    <w:p w14:paraId="33292A6C" w14:textId="77777777" w:rsidR="004429F4" w:rsidRDefault="004429F4" w:rsidP="004429F4">
      <w:pPr>
        <w:pStyle w:val="HTMLPreformatted"/>
        <w:shd w:val="clear" w:color="auto" w:fill="2B2B2B"/>
        <w:rPr>
          <w:color w:val="A9B7C6"/>
        </w:rPr>
      </w:pPr>
      <w:bookmarkStart w:id="63" w:name="_Hlk94048838"/>
      <w:r>
        <w:rPr>
          <w:color w:val="808080"/>
        </w:rPr>
        <w:t>#Name of the S3 bucket used to store the data extracted from HDS for analytics</w:t>
      </w:r>
      <w:r>
        <w:rPr>
          <w:color w:val="808080"/>
        </w:rPr>
        <w:br/>
        <w:t>#Applicable for carrier and analytics node only. For AAIS node leave it empty</w:t>
      </w:r>
      <w:r>
        <w:rPr>
          <w:color w:val="808080"/>
        </w:rPr>
        <w:br/>
      </w:r>
      <w:r>
        <w:rPr>
          <w:color w:val="9876AA"/>
        </w:rPr>
        <w:t xml:space="preserve">s3_bucket_name_hds_analytics </w:t>
      </w:r>
      <w:r>
        <w:rPr>
          <w:color w:val="A9B7C6"/>
        </w:rPr>
        <w:t xml:space="preserve">= </w:t>
      </w:r>
      <w:r>
        <w:rPr>
          <w:color w:val="6A8759"/>
        </w:rPr>
        <w:t>""</w:t>
      </w:r>
      <w:r>
        <w:rPr>
          <w:color w:val="6A8759"/>
        </w:rPr>
        <w:br/>
      </w:r>
      <w:r>
        <w:rPr>
          <w:color w:val="6A8759"/>
        </w:rPr>
        <w:br/>
      </w:r>
      <w:r>
        <w:rPr>
          <w:color w:val="808080"/>
        </w:rPr>
        <w:t>#S3 public bucket to manage application related images (logos)</w:t>
      </w:r>
      <w:r>
        <w:rPr>
          <w:color w:val="808080"/>
        </w:rPr>
        <w:br/>
      </w:r>
      <w:r>
        <w:rPr>
          <w:color w:val="9876AA"/>
        </w:rPr>
        <w:t xml:space="preserve">s3_bucket_name_logos </w:t>
      </w:r>
      <w:r>
        <w:rPr>
          <w:color w:val="A9B7C6"/>
        </w:rPr>
        <w:t xml:space="preserve">= </w:t>
      </w:r>
      <w:r>
        <w:rPr>
          <w:color w:val="6A8759"/>
        </w:rPr>
        <w:t>"</w:t>
      </w:r>
      <w:proofErr w:type="spellStart"/>
      <w:r>
        <w:rPr>
          <w:color w:val="6A8759"/>
        </w:rPr>
        <w:t>openidl</w:t>
      </w:r>
      <w:proofErr w:type="spellEnd"/>
      <w:r>
        <w:rPr>
          <w:color w:val="6A8759"/>
        </w:rPr>
        <w:t>-logos"</w:t>
      </w:r>
    </w:p>
    <w:bookmarkEnd w:id="63"/>
    <w:p w14:paraId="004AF440" w14:textId="77777777" w:rsidR="004429F4" w:rsidRPr="006725F0" w:rsidRDefault="004429F4" w:rsidP="00A92E61">
      <w:pPr>
        <w:pStyle w:val="HTMLPreformatted"/>
        <w:shd w:val="clear" w:color="auto" w:fill="2B2B2B"/>
        <w:rPr>
          <w:rFonts w:ascii="Calibri" w:hAnsi="Calibri" w:cs="Calibri"/>
          <w:color w:val="6A8759"/>
        </w:rPr>
      </w:pPr>
    </w:p>
    <w:p w14:paraId="68CE3197" w14:textId="77777777" w:rsidR="001D0133" w:rsidRPr="006725F0" w:rsidRDefault="001D0133" w:rsidP="00A92E61">
      <w:pPr>
        <w:pStyle w:val="HTMLPreformatted"/>
        <w:shd w:val="clear" w:color="auto" w:fill="2B2B2B"/>
        <w:rPr>
          <w:rFonts w:ascii="Calibri" w:hAnsi="Calibri" w:cs="Calibri"/>
          <w:color w:val="A9B7C6"/>
        </w:rPr>
      </w:pPr>
    </w:p>
    <w:p w14:paraId="495168E3" w14:textId="77777777" w:rsidR="00C55FB7" w:rsidRPr="006725F0" w:rsidRDefault="00C55FB7">
      <w:pPr>
        <w:pStyle w:val="LO-normal1"/>
        <w:rPr>
          <w:rFonts w:ascii="Calibri" w:hAnsi="Calibri" w:cs="Calibri"/>
        </w:rPr>
      </w:pPr>
    </w:p>
    <w:p w14:paraId="5331B00B" w14:textId="77777777" w:rsidR="009E4350" w:rsidRDefault="009E4350" w:rsidP="003F3864">
      <w:pPr>
        <w:pStyle w:val="Heading1"/>
        <w:rPr>
          <w:rFonts w:ascii="Calibri" w:eastAsia="Times New Roman" w:hAnsi="Calibri" w:cs="Calibri"/>
          <w:color w:val="2F5496"/>
          <w:sz w:val="32"/>
          <w:szCs w:val="32"/>
          <w:lang w:val="en-MY" w:eastAsia="en-US" w:bidi="ar-SA"/>
        </w:rPr>
      </w:pPr>
      <w:bookmarkStart w:id="64" w:name="_Toc86222664"/>
      <w:bookmarkStart w:id="65" w:name="_Toc86913753"/>
      <w:r w:rsidRPr="006725F0">
        <w:rPr>
          <w:rFonts w:ascii="Calibri" w:eastAsia="Times New Roman" w:hAnsi="Calibri" w:cs="Calibri"/>
          <w:color w:val="2F5496"/>
          <w:sz w:val="32"/>
          <w:szCs w:val="32"/>
          <w:lang w:val="en-MY" w:eastAsia="en-US" w:bidi="ar-SA"/>
        </w:rPr>
        <w:lastRenderedPageBreak/>
        <w:t>Operational Procedures</w:t>
      </w:r>
      <w:bookmarkEnd w:id="64"/>
      <w:bookmarkEnd w:id="65"/>
    </w:p>
    <w:p w14:paraId="343B7F32" w14:textId="77777777" w:rsidR="00BD1CCF" w:rsidRPr="00BD1CCF" w:rsidRDefault="00BD1CCF" w:rsidP="00BD1CCF">
      <w:pPr>
        <w:pStyle w:val="LO-normal1"/>
        <w:rPr>
          <w:lang w:val="en-MY" w:eastAsia="en-US" w:bidi="ar-SA"/>
        </w:rPr>
      </w:pPr>
      <w:r>
        <w:rPr>
          <w:lang w:val="en-MY" w:eastAsia="en-US" w:bidi="ar-SA"/>
        </w:rPr>
        <w:t>This section has been moved to the “openIDL - Administration Guide”</w:t>
      </w:r>
    </w:p>
    <w:p w14:paraId="698B7BE6" w14:textId="77777777"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66" w:name="_Toc86222665"/>
      <w:bookmarkStart w:id="67" w:name="_Toc86913754"/>
      <w:r w:rsidRPr="006725F0">
        <w:rPr>
          <w:rFonts w:ascii="Calibri" w:eastAsia="Times New Roman" w:hAnsi="Calibri" w:cs="Calibri"/>
          <w:color w:val="2F5496"/>
          <w:sz w:val="26"/>
          <w:szCs w:val="26"/>
          <w:lang w:val="en-MY" w:eastAsia="en-US" w:bidi="ar-SA"/>
        </w:rPr>
        <w:t xml:space="preserve">How to connect to application cluster | blockchain cluster </w:t>
      </w:r>
      <w:r w:rsidR="003F3864" w:rsidRPr="006725F0">
        <w:rPr>
          <w:rFonts w:ascii="Calibri" w:eastAsia="Times New Roman" w:hAnsi="Calibri" w:cs="Calibri"/>
          <w:color w:val="2F5496"/>
          <w:sz w:val="26"/>
          <w:szCs w:val="26"/>
          <w:lang w:val="en-MY" w:eastAsia="en-US" w:bidi="ar-SA"/>
        </w:rPr>
        <w:t>VPC</w:t>
      </w:r>
      <w:r w:rsidRPr="006725F0">
        <w:rPr>
          <w:rFonts w:ascii="Calibri" w:eastAsia="Times New Roman" w:hAnsi="Calibri" w:cs="Calibri"/>
          <w:color w:val="2F5496"/>
          <w:sz w:val="26"/>
          <w:szCs w:val="26"/>
          <w:lang w:val="en-MY" w:eastAsia="en-US" w:bidi="ar-SA"/>
        </w:rPr>
        <w:t xml:space="preserve"> and enable SSH access to bastion host</w:t>
      </w:r>
      <w:bookmarkEnd w:id="66"/>
      <w:bookmarkEnd w:id="67"/>
    </w:p>
    <w:p w14:paraId="271D257C" w14:textId="77777777" w:rsidR="009E4350" w:rsidRPr="006725F0" w:rsidRDefault="009E4350">
      <w:pPr>
        <w:rPr>
          <w:rFonts w:ascii="Calibri" w:hAnsi="Calibri" w:cs="Calibri"/>
        </w:rPr>
      </w:pPr>
    </w:p>
    <w:p w14:paraId="2433D459" w14:textId="77777777" w:rsidR="009E4350" w:rsidRPr="006725F0" w:rsidRDefault="009E4350">
      <w:pPr>
        <w:rPr>
          <w:rFonts w:ascii="Calibri" w:hAnsi="Calibri" w:cs="Calibri"/>
        </w:rPr>
      </w:pPr>
      <w:r w:rsidRPr="006725F0">
        <w:rPr>
          <w:rFonts w:ascii="Calibri" w:hAnsi="Calibri" w:cs="Calibri"/>
          <w:sz w:val="20"/>
          <w:szCs w:val="20"/>
        </w:rPr>
        <w:t xml:space="preserve">The entry point to bastion host is through network load balancer and </w:t>
      </w:r>
      <w:r w:rsidR="003F3864" w:rsidRPr="006725F0">
        <w:rPr>
          <w:rFonts w:ascii="Calibri" w:hAnsi="Calibri" w:cs="Calibri"/>
          <w:sz w:val="20"/>
          <w:szCs w:val="20"/>
        </w:rPr>
        <w:t xml:space="preserve">it </w:t>
      </w:r>
      <w:r w:rsidRPr="006725F0">
        <w:rPr>
          <w:rFonts w:ascii="Calibri" w:hAnsi="Calibri" w:cs="Calibri"/>
          <w:sz w:val="20"/>
          <w:szCs w:val="20"/>
        </w:rPr>
        <w:t xml:space="preserve">can be configured either </w:t>
      </w:r>
    </w:p>
    <w:p w14:paraId="73662D0D" w14:textId="77777777" w:rsidR="009E4350" w:rsidRPr="006725F0" w:rsidRDefault="009E4350">
      <w:pPr>
        <w:rPr>
          <w:rFonts w:ascii="Calibri" w:hAnsi="Calibri" w:cs="Calibri"/>
        </w:rPr>
      </w:pPr>
      <w:r w:rsidRPr="006725F0">
        <w:rPr>
          <w:rFonts w:ascii="Calibri" w:hAnsi="Calibri" w:cs="Calibri"/>
          <w:sz w:val="20"/>
          <w:szCs w:val="20"/>
        </w:rPr>
        <w:t xml:space="preserve">as </w:t>
      </w:r>
    </w:p>
    <w:p w14:paraId="31DB39F2" w14:textId="77777777" w:rsidR="009E4350" w:rsidRPr="006725F0" w:rsidRDefault="009E4350">
      <w:pPr>
        <w:rPr>
          <w:rFonts w:ascii="Calibri" w:hAnsi="Calibri" w:cs="Calibri"/>
        </w:rPr>
      </w:pPr>
    </w:p>
    <w:p w14:paraId="424AB3E2" w14:textId="77777777" w:rsidR="009E4350" w:rsidRPr="006725F0" w:rsidRDefault="009E4350">
      <w:pPr>
        <w:rPr>
          <w:rFonts w:ascii="Calibri" w:hAnsi="Calibri" w:cs="Calibri"/>
        </w:rPr>
      </w:pPr>
      <w:r w:rsidRPr="006725F0">
        <w:rPr>
          <w:rFonts w:ascii="Calibri" w:hAnsi="Calibri" w:cs="Calibri"/>
          <w:b/>
          <w:bCs/>
        </w:rPr>
        <w:t>Public:</w:t>
      </w:r>
    </w:p>
    <w:p w14:paraId="46E3BD11" w14:textId="77777777" w:rsidR="009E4350" w:rsidRPr="006725F0" w:rsidRDefault="009E4350">
      <w:pPr>
        <w:rPr>
          <w:rFonts w:ascii="Calibri" w:hAnsi="Calibri" w:cs="Calibri"/>
        </w:rPr>
      </w:pPr>
      <w:r w:rsidRPr="006725F0">
        <w:rPr>
          <w:rFonts w:ascii="Calibri" w:hAnsi="Calibri" w:cs="Calibri"/>
          <w:sz w:val="20"/>
          <w:szCs w:val="20"/>
        </w:rPr>
        <w:t xml:space="preserve">When </w:t>
      </w:r>
      <w:r w:rsidR="003F3864" w:rsidRPr="006725F0">
        <w:rPr>
          <w:rFonts w:ascii="Calibri" w:hAnsi="Calibri" w:cs="Calibri"/>
          <w:sz w:val="20"/>
          <w:szCs w:val="20"/>
        </w:rPr>
        <w:t>NLB</w:t>
      </w:r>
      <w:r w:rsidRPr="006725F0">
        <w:rPr>
          <w:rFonts w:ascii="Calibri" w:hAnsi="Calibri" w:cs="Calibri"/>
          <w:sz w:val="20"/>
          <w:szCs w:val="20"/>
        </w:rPr>
        <w:t xml:space="preserve"> is provisioned as public, it enables a public endpoint to use to access it. However still traffic rules </w:t>
      </w:r>
      <w:r w:rsidR="003F3864" w:rsidRPr="006725F0">
        <w:rPr>
          <w:rFonts w:ascii="Calibri" w:hAnsi="Calibri" w:cs="Calibri"/>
          <w:sz w:val="20"/>
          <w:szCs w:val="20"/>
        </w:rPr>
        <w:t>need</w:t>
      </w:r>
      <w:r w:rsidRPr="006725F0">
        <w:rPr>
          <w:rFonts w:ascii="Calibri" w:hAnsi="Calibri" w:cs="Calibri"/>
          <w:sz w:val="20"/>
          <w:szCs w:val="20"/>
        </w:rPr>
        <w:t xml:space="preserve"> to be allowed for specific IP address | CIDR block for the bastion host’s security group to control who can access the hosts using SSH</w:t>
      </w:r>
    </w:p>
    <w:p w14:paraId="29D91875" w14:textId="77777777" w:rsidR="009E4350" w:rsidRPr="006725F0" w:rsidRDefault="009E4350">
      <w:pPr>
        <w:rPr>
          <w:rFonts w:ascii="Calibri" w:hAnsi="Calibri" w:cs="Calibri"/>
          <w:b/>
          <w:bCs/>
        </w:rPr>
      </w:pPr>
    </w:p>
    <w:p w14:paraId="088C0DD5" w14:textId="77777777" w:rsidR="009E4350" w:rsidRPr="006725F0" w:rsidRDefault="009E4350">
      <w:pPr>
        <w:rPr>
          <w:rFonts w:ascii="Calibri" w:hAnsi="Calibri" w:cs="Calibri"/>
        </w:rPr>
      </w:pPr>
      <w:r w:rsidRPr="006725F0">
        <w:rPr>
          <w:rFonts w:ascii="Calibri" w:hAnsi="Calibri" w:cs="Calibri"/>
          <w:b/>
          <w:bCs/>
        </w:rPr>
        <w:t>Private:</w:t>
      </w:r>
    </w:p>
    <w:p w14:paraId="7FFB693C" w14:textId="77777777" w:rsidR="009E4350" w:rsidRPr="006725F0" w:rsidRDefault="009E4350">
      <w:pPr>
        <w:rPr>
          <w:rFonts w:ascii="Calibri" w:hAnsi="Calibri" w:cs="Calibri"/>
        </w:rPr>
      </w:pPr>
      <w:r w:rsidRPr="006725F0">
        <w:rPr>
          <w:rFonts w:ascii="Calibri" w:hAnsi="Calibri" w:cs="Calibri"/>
          <w:sz w:val="20"/>
          <w:szCs w:val="20"/>
        </w:rPr>
        <w:t xml:space="preserve">When </w:t>
      </w:r>
      <w:r w:rsidR="003F3864" w:rsidRPr="006725F0">
        <w:rPr>
          <w:rFonts w:ascii="Calibri" w:hAnsi="Calibri" w:cs="Calibri"/>
          <w:sz w:val="20"/>
          <w:szCs w:val="20"/>
        </w:rPr>
        <w:t>NLB</w:t>
      </w:r>
      <w:r w:rsidRPr="006725F0">
        <w:rPr>
          <w:rFonts w:ascii="Calibri" w:hAnsi="Calibri" w:cs="Calibri"/>
          <w:sz w:val="20"/>
          <w:szCs w:val="20"/>
        </w:rPr>
        <w:t xml:space="preserve"> is provisioned as private, it enables only a private endpoint to access bastion host. Even for private </w:t>
      </w:r>
      <w:r w:rsidR="003F3864" w:rsidRPr="006725F0">
        <w:rPr>
          <w:rFonts w:ascii="Calibri" w:hAnsi="Calibri" w:cs="Calibri"/>
          <w:sz w:val="20"/>
          <w:szCs w:val="20"/>
        </w:rPr>
        <w:t>NLB</w:t>
      </w:r>
      <w:r w:rsidRPr="006725F0">
        <w:rPr>
          <w:rFonts w:ascii="Calibri" w:hAnsi="Calibri" w:cs="Calibri"/>
          <w:sz w:val="20"/>
          <w:szCs w:val="20"/>
        </w:rPr>
        <w:t>, still traffic rules are required to be allowed for specific CIDR | IP address for bastion host’s security group to control who can access hosts through SSH.</w:t>
      </w:r>
    </w:p>
    <w:p w14:paraId="6B012039" w14:textId="77777777" w:rsidR="009E4350" w:rsidRPr="006725F0" w:rsidRDefault="009E4350">
      <w:pPr>
        <w:rPr>
          <w:rFonts w:ascii="Calibri" w:hAnsi="Calibri" w:cs="Calibri"/>
        </w:rPr>
      </w:pPr>
    </w:p>
    <w:p w14:paraId="253E2D9C" w14:textId="77777777" w:rsidR="009E4350" w:rsidRPr="006725F0" w:rsidRDefault="009E4350">
      <w:pPr>
        <w:rPr>
          <w:rFonts w:ascii="Calibri" w:hAnsi="Calibri" w:cs="Calibri"/>
        </w:rPr>
      </w:pPr>
      <w:r w:rsidRPr="006725F0">
        <w:rPr>
          <w:rFonts w:ascii="Calibri" w:hAnsi="Calibri" w:cs="Calibri"/>
          <w:sz w:val="20"/>
          <w:szCs w:val="20"/>
        </w:rPr>
        <w:t xml:space="preserve">Once NLB is provisioned </w:t>
      </w:r>
      <w:r w:rsidR="003F3864" w:rsidRPr="006725F0">
        <w:rPr>
          <w:rFonts w:ascii="Calibri" w:hAnsi="Calibri" w:cs="Calibri"/>
          <w:sz w:val="20"/>
          <w:szCs w:val="20"/>
        </w:rPr>
        <w:t>as</w:t>
      </w:r>
      <w:r w:rsidRPr="006725F0">
        <w:rPr>
          <w:rFonts w:ascii="Calibri" w:hAnsi="Calibri" w:cs="Calibri"/>
          <w:sz w:val="20"/>
          <w:szCs w:val="20"/>
        </w:rPr>
        <w:t xml:space="preserve"> private | public during resource provisioning, the following steps would be required to enable network connectivity before performing SSH access to the bastion hosts. </w:t>
      </w:r>
    </w:p>
    <w:p w14:paraId="5D6879BC" w14:textId="77777777" w:rsidR="009E4350" w:rsidRPr="006725F0" w:rsidRDefault="009E4350">
      <w:pPr>
        <w:rPr>
          <w:rFonts w:ascii="Calibri" w:hAnsi="Calibri" w:cs="Calibri"/>
          <w:b/>
          <w:bCs/>
        </w:rPr>
      </w:pPr>
    </w:p>
    <w:p w14:paraId="0C1306C1" w14:textId="77777777" w:rsidR="009E4350" w:rsidRPr="006725F0" w:rsidRDefault="009E4350">
      <w:pPr>
        <w:rPr>
          <w:rFonts w:ascii="Calibri" w:hAnsi="Calibri" w:cs="Calibri"/>
          <w:b/>
          <w:bCs/>
        </w:rPr>
      </w:pPr>
      <w:r w:rsidRPr="006725F0">
        <w:rPr>
          <w:rFonts w:ascii="Calibri" w:hAnsi="Calibri" w:cs="Calibri"/>
          <w:b/>
          <w:bCs/>
        </w:rPr>
        <w:t>Bastion host’s endpoint format:</w:t>
      </w:r>
    </w:p>
    <w:p w14:paraId="50F6CB57" w14:textId="77777777" w:rsidR="00FC325E" w:rsidRPr="006725F0" w:rsidRDefault="00FC325E" w:rsidP="00FC325E">
      <w:pPr>
        <w:rPr>
          <w:rFonts w:ascii="Calibri" w:hAnsi="Calibri" w:cs="Calibri"/>
          <w:sz w:val="20"/>
          <w:szCs w:val="20"/>
        </w:rPr>
      </w:pPr>
    </w:p>
    <w:p w14:paraId="26E3AF69" w14:textId="77777777" w:rsidR="00FC325E" w:rsidRPr="006725F0" w:rsidRDefault="00FC325E" w:rsidP="00FC325E">
      <w:pPr>
        <w:rPr>
          <w:rFonts w:ascii="Calibri" w:hAnsi="Calibri" w:cs="Calibri"/>
          <w:sz w:val="20"/>
          <w:szCs w:val="20"/>
        </w:rPr>
      </w:pPr>
      <w:r w:rsidRPr="006725F0">
        <w:rPr>
          <w:rFonts w:ascii="Calibri" w:hAnsi="Calibri" w:cs="Calibri"/>
          <w:b/>
          <w:bCs/>
          <w:sz w:val="20"/>
          <w:szCs w:val="20"/>
        </w:rPr>
        <w:t>NLB FQDN:</w:t>
      </w:r>
      <w:r w:rsidRPr="006725F0">
        <w:rPr>
          <w:rFonts w:ascii="Calibri" w:hAnsi="Calibri" w:cs="Calibri"/>
          <w:sz w:val="20"/>
          <w:szCs w:val="20"/>
        </w:rPr>
        <w:t xml:space="preserve"> </w:t>
      </w:r>
      <w:r w:rsidRPr="006725F0">
        <w:rPr>
          <w:rFonts w:ascii="Calibri" w:hAnsi="Calibri" w:cs="Calibri"/>
          <w:sz w:val="20"/>
          <w:szCs w:val="20"/>
          <w:highlight w:val="yellow"/>
        </w:rPr>
        <w:t>&lt;node-type&gt;-&lt;env-type&gt;-&lt;app | blk&gt;-</w:t>
      </w:r>
      <w:proofErr w:type="gramStart"/>
      <w:r w:rsidRPr="006725F0">
        <w:rPr>
          <w:rFonts w:ascii="Calibri" w:hAnsi="Calibri" w:cs="Calibri"/>
          <w:sz w:val="20"/>
          <w:szCs w:val="20"/>
          <w:highlight w:val="yellow"/>
        </w:rPr>
        <w:t>bastion.&lt;</w:t>
      </w:r>
      <w:proofErr w:type="gramEnd"/>
      <w:r w:rsidRPr="006725F0">
        <w:rPr>
          <w:rFonts w:ascii="Calibri" w:hAnsi="Calibri" w:cs="Calibri"/>
          <w:sz w:val="20"/>
          <w:szCs w:val="20"/>
          <w:highlight w:val="yellow"/>
        </w:rPr>
        <w:t>domain&gt;</w:t>
      </w:r>
    </w:p>
    <w:p w14:paraId="07CD0AB7" w14:textId="77777777" w:rsidR="00FC325E" w:rsidRPr="006725F0" w:rsidRDefault="00FC325E" w:rsidP="00FC325E">
      <w:pPr>
        <w:rPr>
          <w:rFonts w:ascii="Calibri" w:hAnsi="Calibri" w:cs="Calibri"/>
          <w:sz w:val="20"/>
          <w:szCs w:val="20"/>
        </w:rPr>
      </w:pPr>
      <w:r w:rsidRPr="006725F0">
        <w:rPr>
          <w:rFonts w:ascii="Calibri" w:hAnsi="Calibri" w:cs="Calibri"/>
          <w:b/>
          <w:bCs/>
          <w:sz w:val="20"/>
          <w:szCs w:val="20"/>
        </w:rPr>
        <w:t>Example:</w:t>
      </w:r>
      <w:r w:rsidRPr="006725F0">
        <w:rPr>
          <w:rFonts w:ascii="Calibri" w:hAnsi="Calibri" w:cs="Calibri"/>
          <w:sz w:val="20"/>
          <w:szCs w:val="20"/>
        </w:rPr>
        <w:t xml:space="preserve"> </w:t>
      </w:r>
      <w:r w:rsidRPr="006725F0">
        <w:rPr>
          <w:rFonts w:ascii="Calibri" w:hAnsi="Calibri" w:cs="Calibri"/>
          <w:sz w:val="20"/>
          <w:szCs w:val="20"/>
          <w:highlight w:val="yellow"/>
        </w:rPr>
        <w:t>carr-dev-app-bastion.aaisdirect.com | carr-dev-blk-bastion.aaisdirect.com</w:t>
      </w:r>
      <w:r w:rsidRPr="006725F0">
        <w:rPr>
          <w:rFonts w:ascii="Calibri" w:hAnsi="Calibri" w:cs="Calibri"/>
          <w:sz w:val="20"/>
          <w:szCs w:val="20"/>
        </w:rPr>
        <w:t xml:space="preserve"> </w:t>
      </w:r>
    </w:p>
    <w:p w14:paraId="6020D177" w14:textId="77777777" w:rsidR="009E4350" w:rsidRPr="006725F0" w:rsidRDefault="009E4350">
      <w:pPr>
        <w:rPr>
          <w:rFonts w:ascii="Calibri" w:hAnsi="Calibri" w:cs="Calibri"/>
        </w:rPr>
      </w:pPr>
    </w:p>
    <w:p w14:paraId="6610AAE7" w14:textId="77777777" w:rsidR="009E4350" w:rsidRPr="006725F0" w:rsidRDefault="009E4350">
      <w:pPr>
        <w:rPr>
          <w:rFonts w:ascii="Calibri" w:hAnsi="Calibri" w:cs="Calibri"/>
        </w:rPr>
      </w:pPr>
      <w:r w:rsidRPr="006725F0">
        <w:rPr>
          <w:rFonts w:ascii="Calibri" w:hAnsi="Calibri" w:cs="Calibri"/>
          <w:b/>
          <w:bCs/>
          <w:sz w:val="20"/>
          <w:szCs w:val="20"/>
        </w:rPr>
        <w:t>Note:</w:t>
      </w:r>
      <w:r w:rsidRPr="006725F0">
        <w:rPr>
          <w:rFonts w:ascii="Calibri" w:hAnsi="Calibri" w:cs="Calibri"/>
          <w:sz w:val="20"/>
          <w:szCs w:val="20"/>
        </w:rPr>
        <w:t xml:space="preserve"> Refer to route 53 Public | Private hosted zones to identify the actual endpoint after resource provisioning. </w:t>
      </w:r>
    </w:p>
    <w:p w14:paraId="2879569B" w14:textId="77777777" w:rsidR="009E4350" w:rsidRPr="006725F0" w:rsidRDefault="009E4350">
      <w:pPr>
        <w:rPr>
          <w:rFonts w:ascii="Calibri" w:hAnsi="Calibri" w:cs="Calibri"/>
        </w:rPr>
      </w:pPr>
    </w:p>
    <w:p w14:paraId="51FC475B" w14:textId="77777777" w:rsidR="009E4350" w:rsidRPr="006725F0" w:rsidRDefault="009E4350">
      <w:pPr>
        <w:rPr>
          <w:rFonts w:ascii="Calibri" w:hAnsi="Calibri" w:cs="Calibri"/>
        </w:rPr>
      </w:pPr>
      <w:r w:rsidRPr="006725F0">
        <w:rPr>
          <w:rFonts w:ascii="Calibri" w:hAnsi="Calibri" w:cs="Calibri"/>
          <w:b/>
          <w:bCs/>
          <w:color w:val="2A6099"/>
        </w:rPr>
        <w:t>Scenario 1: Source IP address | CIDR block is from another VPC in AWS</w:t>
      </w:r>
      <w:r w:rsidRPr="006725F0">
        <w:rPr>
          <w:rFonts w:ascii="Calibri" w:hAnsi="Calibri" w:cs="Calibri"/>
          <w:b/>
          <w:bCs/>
        </w:rPr>
        <w:t xml:space="preserve">  </w:t>
      </w:r>
    </w:p>
    <w:p w14:paraId="564A6019" w14:textId="77777777" w:rsidR="009E4350" w:rsidRPr="006725F0" w:rsidRDefault="009E4350">
      <w:pPr>
        <w:rPr>
          <w:rFonts w:ascii="Calibri" w:hAnsi="Calibri" w:cs="Calibri"/>
          <w:b/>
          <w:bCs/>
          <w:sz w:val="20"/>
          <w:szCs w:val="20"/>
        </w:rPr>
      </w:pPr>
    </w:p>
    <w:p w14:paraId="7E558A73" w14:textId="77777777" w:rsidR="009E4350" w:rsidRPr="006725F0" w:rsidRDefault="009E4350">
      <w:pPr>
        <w:rPr>
          <w:rFonts w:ascii="Calibri" w:hAnsi="Calibri" w:cs="Calibri"/>
        </w:rPr>
      </w:pPr>
      <w:r w:rsidRPr="006725F0">
        <w:rPr>
          <w:rFonts w:ascii="Calibri" w:hAnsi="Calibri" w:cs="Calibri"/>
          <w:sz w:val="20"/>
          <w:szCs w:val="20"/>
        </w:rPr>
        <w:tab/>
        <w:t xml:space="preserve">Refer to the below link to setup VPC peering between source </w:t>
      </w:r>
      <w:r w:rsidR="003F3864" w:rsidRPr="006725F0">
        <w:rPr>
          <w:rFonts w:ascii="Calibri" w:hAnsi="Calibri" w:cs="Calibri"/>
          <w:sz w:val="20"/>
          <w:szCs w:val="20"/>
        </w:rPr>
        <w:t>IP address</w:t>
      </w:r>
      <w:r w:rsidRPr="006725F0">
        <w:rPr>
          <w:rFonts w:ascii="Calibri" w:hAnsi="Calibri" w:cs="Calibri"/>
          <w:sz w:val="20"/>
          <w:szCs w:val="20"/>
        </w:rPr>
        <w:t>/</w:t>
      </w:r>
      <w:r w:rsidR="003F3864" w:rsidRPr="006725F0">
        <w:rPr>
          <w:rFonts w:ascii="Calibri" w:hAnsi="Calibri" w:cs="Calibri"/>
          <w:sz w:val="20"/>
          <w:szCs w:val="20"/>
        </w:rPr>
        <w:t>CIDR</w:t>
      </w:r>
      <w:r w:rsidRPr="006725F0">
        <w:rPr>
          <w:rFonts w:ascii="Calibri" w:hAnsi="Calibri" w:cs="Calibri"/>
          <w:sz w:val="20"/>
          <w:szCs w:val="20"/>
        </w:rPr>
        <w:t xml:space="preserve"> block </w:t>
      </w:r>
      <w:r w:rsidR="003F3864" w:rsidRPr="006725F0">
        <w:rPr>
          <w:rFonts w:ascii="Calibri" w:hAnsi="Calibri" w:cs="Calibri"/>
          <w:sz w:val="20"/>
          <w:szCs w:val="20"/>
        </w:rPr>
        <w:t>VPC</w:t>
      </w:r>
      <w:r w:rsidRPr="006725F0">
        <w:rPr>
          <w:rFonts w:ascii="Calibri" w:hAnsi="Calibri" w:cs="Calibri"/>
          <w:sz w:val="20"/>
          <w:szCs w:val="20"/>
        </w:rPr>
        <w:t xml:space="preserve"> network to application | blockchain cluster </w:t>
      </w:r>
      <w:r w:rsidR="003F3864" w:rsidRPr="006725F0">
        <w:rPr>
          <w:rFonts w:ascii="Calibri" w:hAnsi="Calibri" w:cs="Calibri"/>
          <w:sz w:val="20"/>
          <w:szCs w:val="20"/>
        </w:rPr>
        <w:t>VPC</w:t>
      </w:r>
      <w:r w:rsidRPr="006725F0">
        <w:rPr>
          <w:rFonts w:ascii="Calibri" w:hAnsi="Calibri" w:cs="Calibri"/>
          <w:sz w:val="20"/>
          <w:szCs w:val="20"/>
        </w:rPr>
        <w:t xml:space="preserve"> network</w:t>
      </w:r>
    </w:p>
    <w:p w14:paraId="32AD6925" w14:textId="77777777" w:rsidR="009E4350" w:rsidRPr="006725F0" w:rsidRDefault="009E4350">
      <w:pPr>
        <w:rPr>
          <w:rFonts w:ascii="Calibri" w:hAnsi="Calibri" w:cs="Calibri"/>
          <w:sz w:val="20"/>
          <w:szCs w:val="20"/>
        </w:rPr>
      </w:pPr>
    </w:p>
    <w:p w14:paraId="41A78496" w14:textId="77777777" w:rsidR="009E4350" w:rsidRPr="006725F0" w:rsidRDefault="002E0F67">
      <w:pPr>
        <w:rPr>
          <w:rFonts w:ascii="Calibri" w:hAnsi="Calibri" w:cs="Calibri"/>
          <w:sz w:val="20"/>
          <w:szCs w:val="20"/>
        </w:rPr>
      </w:pPr>
      <w:hyperlink r:id="rId67" w:history="1">
        <w:r w:rsidR="009E4350" w:rsidRPr="006725F0">
          <w:rPr>
            <w:rStyle w:val="Hyperlink"/>
            <w:rFonts w:ascii="Calibri" w:hAnsi="Calibri" w:cs="Calibri"/>
            <w:sz w:val="20"/>
            <w:szCs w:val="20"/>
          </w:rPr>
          <w:t>https://docs.aws.amazon.com/vpc/latest/peering/what-is-vpc-peering.html</w:t>
        </w:r>
      </w:hyperlink>
    </w:p>
    <w:p w14:paraId="529647A8" w14:textId="77777777" w:rsidR="009E4350" w:rsidRPr="006725F0" w:rsidRDefault="009E4350">
      <w:pPr>
        <w:rPr>
          <w:rFonts w:ascii="Calibri" w:hAnsi="Calibri" w:cs="Calibri"/>
          <w:sz w:val="20"/>
          <w:szCs w:val="20"/>
        </w:rPr>
      </w:pPr>
    </w:p>
    <w:p w14:paraId="6A47D7B6" w14:textId="77777777" w:rsidR="009E4350" w:rsidRPr="006725F0" w:rsidRDefault="009E4350">
      <w:pPr>
        <w:rPr>
          <w:rFonts w:ascii="Calibri" w:hAnsi="Calibri" w:cs="Calibri"/>
        </w:rPr>
      </w:pPr>
      <w:r w:rsidRPr="006725F0">
        <w:rPr>
          <w:rFonts w:ascii="Calibri" w:hAnsi="Calibri" w:cs="Calibri"/>
          <w:b/>
          <w:bCs/>
          <w:color w:val="2A6099"/>
        </w:rPr>
        <w:t xml:space="preserve">Scenario 2: Source IP address | CIDR block is from remote private network </w:t>
      </w:r>
      <w:r w:rsidRPr="006725F0">
        <w:rPr>
          <w:rFonts w:ascii="Calibri" w:eastAsia="NSimSun" w:hAnsi="Calibri" w:cs="Calibri"/>
          <w:b/>
          <w:bCs/>
          <w:color w:val="2A6099"/>
          <w:kern w:val="2"/>
        </w:rPr>
        <w:t>to</w:t>
      </w:r>
      <w:r w:rsidRPr="006725F0">
        <w:rPr>
          <w:rFonts w:ascii="Calibri" w:hAnsi="Calibri" w:cs="Calibri"/>
          <w:b/>
          <w:bCs/>
          <w:color w:val="2A6099"/>
        </w:rPr>
        <w:t xml:space="preserve"> </w:t>
      </w:r>
      <w:r w:rsidR="003F3864" w:rsidRPr="006725F0">
        <w:rPr>
          <w:rFonts w:ascii="Calibri" w:hAnsi="Calibri" w:cs="Calibri"/>
          <w:b/>
          <w:bCs/>
          <w:color w:val="2A6099"/>
        </w:rPr>
        <w:t>AWS</w:t>
      </w:r>
    </w:p>
    <w:p w14:paraId="612B5F98" w14:textId="77777777" w:rsidR="009E4350" w:rsidRPr="006725F0" w:rsidRDefault="009E4350">
      <w:pPr>
        <w:rPr>
          <w:rFonts w:ascii="Calibri" w:hAnsi="Calibri" w:cs="Calibri"/>
        </w:rPr>
      </w:pPr>
      <w:r w:rsidRPr="006725F0">
        <w:rPr>
          <w:rFonts w:ascii="Calibri" w:hAnsi="Calibri" w:cs="Calibri"/>
          <w:b/>
          <w:bCs/>
        </w:rPr>
        <w:t xml:space="preserve"> </w:t>
      </w:r>
    </w:p>
    <w:p w14:paraId="57FF3B6F" w14:textId="77777777" w:rsidR="009E4350" w:rsidRPr="006725F0" w:rsidRDefault="009E4350">
      <w:pPr>
        <w:rPr>
          <w:rFonts w:ascii="Calibri" w:hAnsi="Calibri" w:cs="Calibri"/>
        </w:rPr>
      </w:pPr>
      <w:r w:rsidRPr="006725F0">
        <w:rPr>
          <w:rFonts w:ascii="Calibri" w:hAnsi="Calibri" w:cs="Calibri"/>
          <w:sz w:val="20"/>
          <w:szCs w:val="20"/>
        </w:rPr>
        <w:tab/>
        <w:t xml:space="preserve">Establish a network connectivity between private network to </w:t>
      </w:r>
      <w:r w:rsidR="003F3864" w:rsidRPr="006725F0">
        <w:rPr>
          <w:rFonts w:ascii="Calibri" w:hAnsi="Calibri" w:cs="Calibri"/>
          <w:sz w:val="20"/>
          <w:szCs w:val="20"/>
        </w:rPr>
        <w:t>AWS</w:t>
      </w:r>
      <w:r w:rsidRPr="006725F0">
        <w:rPr>
          <w:rFonts w:ascii="Calibri" w:hAnsi="Calibri" w:cs="Calibri"/>
          <w:sz w:val="20"/>
          <w:szCs w:val="20"/>
        </w:rPr>
        <w:t xml:space="preserve"> application | blockchain cluster </w:t>
      </w:r>
      <w:r w:rsidR="003F3864" w:rsidRPr="006725F0">
        <w:rPr>
          <w:rFonts w:ascii="Calibri" w:hAnsi="Calibri" w:cs="Calibri"/>
          <w:sz w:val="20"/>
          <w:szCs w:val="20"/>
        </w:rPr>
        <w:t>VPC</w:t>
      </w:r>
      <w:r w:rsidRPr="006725F0">
        <w:rPr>
          <w:rFonts w:ascii="Calibri" w:hAnsi="Calibri" w:cs="Calibri"/>
          <w:sz w:val="20"/>
          <w:szCs w:val="20"/>
        </w:rPr>
        <w:t>. There are multiple options like Direct Connect, VPN etc., refer to the below link.</w:t>
      </w:r>
    </w:p>
    <w:p w14:paraId="7597FCC5" w14:textId="77777777" w:rsidR="009E4350" w:rsidRPr="006725F0" w:rsidRDefault="009E4350">
      <w:pPr>
        <w:rPr>
          <w:rFonts w:ascii="Calibri" w:hAnsi="Calibri" w:cs="Calibri"/>
          <w:sz w:val="20"/>
          <w:szCs w:val="20"/>
        </w:rPr>
      </w:pPr>
    </w:p>
    <w:p w14:paraId="62C8FD89" w14:textId="77777777" w:rsidR="009E4350" w:rsidRPr="006725F0" w:rsidRDefault="002E0F67">
      <w:pPr>
        <w:rPr>
          <w:rFonts w:ascii="Calibri" w:hAnsi="Calibri" w:cs="Calibri"/>
          <w:sz w:val="20"/>
          <w:szCs w:val="20"/>
        </w:rPr>
      </w:pPr>
      <w:hyperlink r:id="rId68" w:history="1">
        <w:r w:rsidR="009E4350" w:rsidRPr="006725F0">
          <w:rPr>
            <w:rStyle w:val="Hyperlink"/>
            <w:rFonts w:ascii="Calibri" w:hAnsi="Calibri" w:cs="Calibri"/>
            <w:sz w:val="20"/>
            <w:szCs w:val="20"/>
          </w:rPr>
          <w:t>https://docs.aws.amazon.com/whitepapers/latest/aws-vpc-connectivity-options/network-to-amazon-vpc-connectivity-options.html</w:t>
        </w:r>
      </w:hyperlink>
    </w:p>
    <w:p w14:paraId="53B3673B" w14:textId="77777777" w:rsidR="009E4350" w:rsidRPr="006725F0" w:rsidRDefault="009E4350">
      <w:pPr>
        <w:rPr>
          <w:rFonts w:ascii="Calibri" w:hAnsi="Calibri" w:cs="Calibri"/>
          <w:sz w:val="20"/>
          <w:szCs w:val="20"/>
        </w:rPr>
      </w:pPr>
    </w:p>
    <w:p w14:paraId="248C22F1" w14:textId="77777777" w:rsidR="003F3864" w:rsidRPr="006725F0" w:rsidRDefault="003F3864">
      <w:pPr>
        <w:rPr>
          <w:rFonts w:ascii="Calibri" w:hAnsi="Calibri" w:cs="Calibri"/>
          <w:sz w:val="20"/>
          <w:szCs w:val="20"/>
        </w:rPr>
      </w:pPr>
    </w:p>
    <w:p w14:paraId="2F254F98" w14:textId="77777777" w:rsidR="009E4350" w:rsidRPr="006725F0" w:rsidRDefault="009E4350">
      <w:pPr>
        <w:rPr>
          <w:rFonts w:ascii="Calibri" w:hAnsi="Calibri" w:cs="Calibri"/>
        </w:rPr>
      </w:pPr>
      <w:r w:rsidRPr="006725F0">
        <w:rPr>
          <w:rFonts w:ascii="Calibri" w:hAnsi="Calibri" w:cs="Calibri"/>
          <w:b/>
          <w:bCs/>
          <w:color w:val="2A6099"/>
        </w:rPr>
        <w:t xml:space="preserve">Scenario 3: Source IP address | CIDR block is from public network outside </w:t>
      </w:r>
      <w:r w:rsidR="003F3864" w:rsidRPr="006725F0">
        <w:rPr>
          <w:rFonts w:ascii="Calibri" w:hAnsi="Calibri" w:cs="Calibri"/>
          <w:b/>
          <w:bCs/>
          <w:color w:val="2A6099"/>
        </w:rPr>
        <w:t>AWS</w:t>
      </w:r>
      <w:r w:rsidRPr="006725F0">
        <w:rPr>
          <w:rFonts w:ascii="Calibri" w:hAnsi="Calibri" w:cs="Calibri"/>
          <w:b/>
          <w:bCs/>
          <w:color w:val="2A6099"/>
        </w:rPr>
        <w:t xml:space="preserve"> </w:t>
      </w:r>
    </w:p>
    <w:p w14:paraId="456B3E1B" w14:textId="77777777" w:rsidR="009E4350" w:rsidRPr="006725F0" w:rsidRDefault="009E4350">
      <w:pPr>
        <w:rPr>
          <w:rFonts w:ascii="Calibri" w:hAnsi="Calibri" w:cs="Calibri"/>
          <w:b/>
          <w:bCs/>
        </w:rPr>
      </w:pPr>
    </w:p>
    <w:p w14:paraId="3E3A5B04" w14:textId="77777777" w:rsidR="009E4350" w:rsidRPr="006725F0" w:rsidRDefault="009E4350">
      <w:pPr>
        <w:rPr>
          <w:rFonts w:ascii="Calibri" w:hAnsi="Calibri" w:cs="Calibri"/>
        </w:rPr>
      </w:pPr>
      <w:r w:rsidRPr="006725F0">
        <w:rPr>
          <w:rFonts w:ascii="Calibri" w:hAnsi="Calibri" w:cs="Calibri"/>
          <w:b/>
          <w:bCs/>
          <w:sz w:val="20"/>
          <w:szCs w:val="20"/>
        </w:rPr>
        <w:tab/>
      </w:r>
      <w:r w:rsidRPr="006725F0">
        <w:rPr>
          <w:rFonts w:ascii="Calibri" w:hAnsi="Calibri" w:cs="Calibri"/>
          <w:sz w:val="20"/>
          <w:szCs w:val="20"/>
        </w:rPr>
        <w:t xml:space="preserve">This option does not require any specific network establishment between source to destination as it is from public internet. </w:t>
      </w:r>
    </w:p>
    <w:p w14:paraId="5FC26DAF" w14:textId="77777777" w:rsidR="009E4350" w:rsidRPr="006725F0" w:rsidRDefault="009E4350">
      <w:pPr>
        <w:rPr>
          <w:rFonts w:ascii="Calibri" w:hAnsi="Calibri" w:cs="Calibri"/>
          <w:b/>
          <w:bCs/>
          <w:sz w:val="20"/>
          <w:szCs w:val="20"/>
        </w:rPr>
      </w:pPr>
    </w:p>
    <w:p w14:paraId="40F6CC7C" w14:textId="77777777" w:rsidR="009E4350" w:rsidRPr="006725F0" w:rsidRDefault="009E4350">
      <w:pPr>
        <w:rPr>
          <w:rFonts w:ascii="Calibri" w:hAnsi="Calibri" w:cs="Calibri"/>
        </w:rPr>
      </w:pPr>
      <w:r w:rsidRPr="006725F0">
        <w:rPr>
          <w:rFonts w:ascii="Calibri" w:hAnsi="Calibri" w:cs="Calibri"/>
          <w:sz w:val="20"/>
          <w:szCs w:val="20"/>
        </w:rPr>
        <w:lastRenderedPageBreak/>
        <w:t>Once the network connectivity is established, it is required to allow traffic rules in bastion host’s security group for specific IP address | CIDR block to for SSH access.</w:t>
      </w:r>
    </w:p>
    <w:p w14:paraId="570F78D4" w14:textId="77777777" w:rsidR="009E4350" w:rsidRPr="006725F0" w:rsidRDefault="009E4350">
      <w:pPr>
        <w:rPr>
          <w:rFonts w:ascii="Calibri" w:hAnsi="Calibri" w:cs="Calibri"/>
          <w:b/>
          <w:bCs/>
          <w:sz w:val="20"/>
          <w:szCs w:val="20"/>
        </w:rPr>
      </w:pPr>
    </w:p>
    <w:p w14:paraId="079B374F" w14:textId="77777777" w:rsidR="009E4350" w:rsidRPr="006725F0" w:rsidRDefault="009E4350">
      <w:pPr>
        <w:rPr>
          <w:rFonts w:ascii="Calibri" w:hAnsi="Calibri" w:cs="Calibri"/>
        </w:rPr>
      </w:pPr>
      <w:r w:rsidRPr="006725F0">
        <w:rPr>
          <w:rFonts w:ascii="Calibri" w:hAnsi="Calibri" w:cs="Calibri"/>
          <w:b/>
          <w:bCs/>
          <w:sz w:val="20"/>
          <w:szCs w:val="20"/>
        </w:rPr>
        <w:t xml:space="preserve">Note: </w:t>
      </w:r>
      <w:r w:rsidRPr="006725F0">
        <w:rPr>
          <w:rFonts w:ascii="Calibri" w:hAnsi="Calibri" w:cs="Calibri"/>
          <w:sz w:val="20"/>
          <w:szCs w:val="20"/>
        </w:rPr>
        <w:t xml:space="preserve">All these rules are required to be updated through terraform input files and update </w:t>
      </w:r>
      <w:r w:rsidR="003F3864" w:rsidRPr="006725F0">
        <w:rPr>
          <w:rFonts w:ascii="Calibri" w:hAnsi="Calibri" w:cs="Calibri"/>
          <w:sz w:val="20"/>
          <w:szCs w:val="20"/>
        </w:rPr>
        <w:t>AWS</w:t>
      </w:r>
      <w:r w:rsidRPr="006725F0">
        <w:rPr>
          <w:rFonts w:ascii="Calibri" w:hAnsi="Calibri" w:cs="Calibri"/>
          <w:sz w:val="20"/>
          <w:szCs w:val="20"/>
        </w:rPr>
        <w:t xml:space="preserve"> resources not directly in AWS console to keep the terraform desired state consistent. </w:t>
      </w:r>
    </w:p>
    <w:p w14:paraId="68A58074" w14:textId="77777777" w:rsidR="009E4350" w:rsidRPr="006725F0" w:rsidRDefault="009E4350">
      <w:pPr>
        <w:rPr>
          <w:rFonts w:ascii="Calibri" w:hAnsi="Calibri" w:cs="Calibri"/>
          <w:b/>
          <w:bCs/>
          <w:sz w:val="20"/>
          <w:szCs w:val="20"/>
        </w:rPr>
      </w:pPr>
    </w:p>
    <w:p w14:paraId="303DC92B" w14:textId="77777777" w:rsidR="009E4350" w:rsidRPr="006725F0" w:rsidRDefault="009E4350">
      <w:pPr>
        <w:rPr>
          <w:rFonts w:ascii="Calibri" w:hAnsi="Calibri" w:cs="Calibri"/>
        </w:rPr>
      </w:pPr>
      <w:r w:rsidRPr="006725F0">
        <w:rPr>
          <w:rFonts w:ascii="Calibri" w:hAnsi="Calibri" w:cs="Calibri"/>
          <w:sz w:val="20"/>
          <w:szCs w:val="20"/>
        </w:rPr>
        <w:t xml:space="preserve">The following are the input references to update traffic rules for SSH. </w:t>
      </w:r>
    </w:p>
    <w:p w14:paraId="4D5B4718" w14:textId="77777777" w:rsidR="009E4350" w:rsidRPr="006725F0" w:rsidRDefault="009E4350">
      <w:pPr>
        <w:rPr>
          <w:rFonts w:ascii="Calibri" w:hAnsi="Calibri" w:cs="Calibri"/>
          <w:b/>
          <w:bCs/>
          <w:sz w:val="20"/>
          <w:szCs w:val="20"/>
        </w:rPr>
      </w:pPr>
    </w:p>
    <w:p w14:paraId="41C340B4" w14:textId="77777777" w:rsidR="009E4350" w:rsidRPr="006725F0" w:rsidRDefault="009E4350">
      <w:pPr>
        <w:pBdr>
          <w:top w:val="none" w:sz="0" w:space="0" w:color="000000"/>
          <w:left w:val="none" w:sz="0" w:space="0" w:color="000000"/>
          <w:bottom w:val="none" w:sz="0" w:space="0" w:color="000000"/>
          <w:right w:val="none" w:sz="0" w:space="0" w:color="000000"/>
        </w:pBdr>
        <w:shd w:val="clear" w:color="auto" w:fill="2B2B2B"/>
        <w:rPr>
          <w:rFonts w:ascii="Calibri" w:hAnsi="Calibri" w:cs="Calibri"/>
        </w:rPr>
      </w:pPr>
      <w:r w:rsidRPr="006725F0">
        <w:rPr>
          <w:rFonts w:ascii="Calibri" w:hAnsi="Calibri" w:cs="Calibri"/>
          <w:bCs/>
          <w:color w:val="808080"/>
          <w:sz w:val="20"/>
          <w:szCs w:val="20"/>
        </w:rPr>
        <w:t>#</w:t>
      </w:r>
      <w:proofErr w:type="gramStart"/>
      <w:r w:rsidRPr="006725F0">
        <w:rPr>
          <w:rFonts w:ascii="Calibri" w:hAnsi="Calibri" w:cs="Calibri"/>
          <w:bCs/>
          <w:color w:val="808080"/>
          <w:sz w:val="20"/>
          <w:szCs w:val="20"/>
        </w:rPr>
        <w:t>application</w:t>
      </w:r>
      <w:proofErr w:type="gramEnd"/>
      <w:r w:rsidRPr="006725F0">
        <w:rPr>
          <w:rFonts w:ascii="Calibri" w:hAnsi="Calibri" w:cs="Calibri"/>
          <w:bCs/>
          <w:color w:val="808080"/>
          <w:sz w:val="20"/>
          <w:szCs w:val="20"/>
        </w:rPr>
        <w:t xml:space="preserve"> cluster bastion host specifications</w:t>
      </w:r>
    </w:p>
    <w:p w14:paraId="7A962330" w14:textId="77777777" w:rsidR="009E4350" w:rsidRPr="006725F0" w:rsidRDefault="009E4350">
      <w:pPr>
        <w:pBdr>
          <w:top w:val="none" w:sz="0" w:space="0" w:color="000000"/>
          <w:left w:val="none" w:sz="0" w:space="0" w:color="000000"/>
          <w:bottom w:val="none" w:sz="0" w:space="0" w:color="000000"/>
          <w:right w:val="none" w:sz="0" w:space="0" w:color="000000"/>
        </w:pBdr>
        <w:shd w:val="clear" w:color="auto" w:fill="2B2B2B"/>
        <w:rPr>
          <w:rFonts w:ascii="Calibri" w:hAnsi="Calibri" w:cs="Calibri"/>
        </w:rPr>
      </w:pPr>
      <w:r w:rsidRPr="006725F0">
        <w:rPr>
          <w:rFonts w:ascii="Calibri" w:hAnsi="Calibri" w:cs="Calibri"/>
          <w:bCs/>
          <w:color w:val="808080"/>
          <w:sz w:val="20"/>
          <w:szCs w:val="20"/>
        </w:rPr>
        <w:t>#inbound</w:t>
      </w:r>
      <w:r w:rsidRPr="006725F0">
        <w:rPr>
          <w:rFonts w:ascii="Calibri" w:hAnsi="Calibri" w:cs="Calibri"/>
          <w:b/>
          <w:bCs/>
          <w:sz w:val="20"/>
          <w:szCs w:val="20"/>
        </w:rPr>
        <w:br/>
      </w:r>
      <w:proofErr w:type="spellStart"/>
      <w:r w:rsidRPr="006725F0">
        <w:rPr>
          <w:rFonts w:ascii="Calibri" w:hAnsi="Calibri" w:cs="Calibri"/>
          <w:bCs/>
          <w:color w:val="9876AA"/>
          <w:sz w:val="20"/>
          <w:szCs w:val="20"/>
        </w:rPr>
        <w:t>app_bastion_sg_ingress</w:t>
      </w:r>
      <w:proofErr w:type="spellEnd"/>
      <w:r w:rsidRPr="006725F0">
        <w:rPr>
          <w:rFonts w:ascii="Calibri" w:hAnsi="Calibri" w:cs="Calibri"/>
          <w:bCs/>
          <w:color w:val="9876AA"/>
          <w:sz w:val="20"/>
          <w:szCs w:val="20"/>
        </w:rPr>
        <w:t xml:space="preserve"> </w:t>
      </w:r>
      <w:proofErr w:type="gramStart"/>
      <w:r w:rsidRPr="006725F0">
        <w:rPr>
          <w:rFonts w:ascii="Calibri" w:hAnsi="Calibri" w:cs="Calibri"/>
          <w:bCs/>
          <w:color w:val="A9B7C6"/>
          <w:sz w:val="20"/>
          <w:szCs w:val="20"/>
        </w:rPr>
        <w:t>=  [</w:t>
      </w:r>
      <w:proofErr w:type="gramEnd"/>
      <w:r w:rsidRPr="006725F0">
        <w:rPr>
          <w:rFonts w:ascii="Calibri" w:hAnsi="Calibri" w:cs="Calibri"/>
          <w:bCs/>
          <w:color w:val="A9B7C6"/>
          <w:sz w:val="20"/>
          <w:szCs w:val="20"/>
        </w:rPr>
        <w:t>{</w:t>
      </w:r>
      <w:r w:rsidRPr="006725F0">
        <w:rPr>
          <w:rFonts w:ascii="Calibri" w:hAnsi="Calibri" w:cs="Calibri"/>
          <w:bCs/>
          <w:color w:val="9876AA"/>
          <w:sz w:val="20"/>
          <w:szCs w:val="20"/>
        </w:rPr>
        <w:t>rule</w:t>
      </w:r>
      <w:r w:rsidRPr="006725F0">
        <w:rPr>
          <w:rFonts w:ascii="Calibri" w:hAnsi="Calibri" w:cs="Calibri"/>
          <w:bCs/>
          <w:color w:val="A9B7C6"/>
          <w:sz w:val="20"/>
          <w:szCs w:val="20"/>
        </w:rPr>
        <w:t>=</w:t>
      </w:r>
      <w:r w:rsidRPr="006725F0">
        <w:rPr>
          <w:rFonts w:ascii="Calibri" w:hAnsi="Calibri" w:cs="Calibri"/>
          <w:bCs/>
          <w:color w:val="6A8759"/>
          <w:sz w:val="20"/>
          <w:szCs w:val="20"/>
        </w:rPr>
        <w:t>"</w:t>
      </w:r>
      <w:proofErr w:type="spellStart"/>
      <w:r w:rsidRPr="006725F0">
        <w:rPr>
          <w:rFonts w:ascii="Calibri" w:hAnsi="Calibri" w:cs="Calibri"/>
          <w:bCs/>
          <w:color w:val="6A8759"/>
          <w:sz w:val="20"/>
          <w:szCs w:val="20"/>
        </w:rPr>
        <w:t>ssh-tcp</w:t>
      </w:r>
      <w:proofErr w:type="spellEnd"/>
      <w:r w:rsidRPr="006725F0">
        <w:rPr>
          <w:rFonts w:ascii="Calibri" w:hAnsi="Calibri" w:cs="Calibri"/>
          <w:bCs/>
          <w:color w:val="6A8759"/>
          <w:sz w:val="20"/>
          <w:szCs w:val="20"/>
        </w:rPr>
        <w:t>"</w:t>
      </w:r>
      <w:r w:rsidRPr="006725F0">
        <w:rPr>
          <w:rFonts w:ascii="Calibri" w:hAnsi="Calibri" w:cs="Calibri"/>
          <w:bCs/>
          <w:color w:val="CC7832"/>
          <w:sz w:val="20"/>
          <w:szCs w:val="20"/>
        </w:rPr>
        <w:t xml:space="preserve">, </w:t>
      </w:r>
      <w:proofErr w:type="spellStart"/>
      <w:r w:rsidRPr="006725F0">
        <w:rPr>
          <w:rFonts w:ascii="Calibri" w:hAnsi="Calibri" w:cs="Calibri"/>
          <w:bCs/>
          <w:color w:val="9876AA"/>
          <w:sz w:val="20"/>
          <w:szCs w:val="20"/>
        </w:rPr>
        <w:t>cidr_blocks</w:t>
      </w:r>
      <w:proofErr w:type="spellEnd"/>
      <w:r w:rsidRPr="006725F0">
        <w:rPr>
          <w:rFonts w:ascii="Calibri" w:hAnsi="Calibri" w:cs="Calibri"/>
          <w:bCs/>
          <w:color w:val="9876AA"/>
          <w:sz w:val="20"/>
          <w:szCs w:val="20"/>
        </w:rPr>
        <w:t xml:space="preserve"> </w:t>
      </w:r>
      <w:r w:rsidRPr="006725F0">
        <w:rPr>
          <w:rFonts w:ascii="Calibri" w:hAnsi="Calibri" w:cs="Calibri"/>
          <w:bCs/>
          <w:color w:val="A9B7C6"/>
          <w:sz w:val="20"/>
          <w:szCs w:val="20"/>
        </w:rPr>
        <w:t xml:space="preserve">= </w:t>
      </w:r>
      <w:r w:rsidRPr="006725F0">
        <w:rPr>
          <w:rFonts w:ascii="Calibri" w:hAnsi="Calibri" w:cs="Calibri"/>
          <w:bCs/>
          <w:color w:val="6A8759"/>
          <w:sz w:val="20"/>
          <w:szCs w:val="20"/>
        </w:rPr>
        <w:t>"&lt;</w:t>
      </w:r>
      <w:proofErr w:type="spellStart"/>
      <w:r w:rsidRPr="006725F0">
        <w:rPr>
          <w:rFonts w:ascii="Calibri" w:hAnsi="Calibri" w:cs="Calibri"/>
          <w:bCs/>
          <w:color w:val="6A8759"/>
          <w:sz w:val="20"/>
          <w:szCs w:val="20"/>
        </w:rPr>
        <w:t>ipaddress</w:t>
      </w:r>
      <w:proofErr w:type="spellEnd"/>
      <w:r w:rsidRPr="006725F0">
        <w:rPr>
          <w:rFonts w:ascii="Calibri" w:hAnsi="Calibri" w:cs="Calibri"/>
          <w:bCs/>
          <w:color w:val="6A8759"/>
          <w:sz w:val="20"/>
          <w:szCs w:val="20"/>
        </w:rPr>
        <w:t xml:space="preserve"> | </w:t>
      </w:r>
      <w:proofErr w:type="spellStart"/>
      <w:r w:rsidRPr="006725F0">
        <w:rPr>
          <w:rFonts w:ascii="Calibri" w:hAnsi="Calibri" w:cs="Calibri"/>
          <w:bCs/>
          <w:color w:val="6A8759"/>
          <w:sz w:val="20"/>
          <w:szCs w:val="20"/>
        </w:rPr>
        <w:t>cidr_block</w:t>
      </w:r>
      <w:proofErr w:type="spellEnd"/>
      <w:r w:rsidRPr="006725F0">
        <w:rPr>
          <w:rFonts w:ascii="Calibri" w:hAnsi="Calibri" w:cs="Calibri"/>
          <w:bCs/>
          <w:color w:val="6A8759"/>
          <w:sz w:val="20"/>
          <w:szCs w:val="20"/>
        </w:rPr>
        <w:t>&gt;"</w:t>
      </w:r>
      <w:r w:rsidRPr="006725F0">
        <w:rPr>
          <w:rFonts w:ascii="Calibri" w:hAnsi="Calibri" w:cs="Calibri"/>
          <w:bCs/>
          <w:color w:val="A9B7C6"/>
          <w:sz w:val="20"/>
          <w:szCs w:val="20"/>
        </w:rPr>
        <w:t>}]</w:t>
      </w:r>
    </w:p>
    <w:p w14:paraId="6CD0D48E" w14:textId="77777777" w:rsidR="009E4350" w:rsidRPr="006725F0" w:rsidRDefault="009E4350">
      <w:pPr>
        <w:pBdr>
          <w:top w:val="none" w:sz="0" w:space="0" w:color="000000"/>
          <w:left w:val="none" w:sz="0" w:space="0" w:color="000000"/>
          <w:bottom w:val="none" w:sz="0" w:space="0" w:color="000000"/>
          <w:right w:val="none" w:sz="0" w:space="0" w:color="000000"/>
        </w:pBdr>
        <w:shd w:val="clear" w:color="auto" w:fill="2B2B2B"/>
        <w:rPr>
          <w:rFonts w:ascii="Calibri" w:hAnsi="Calibri" w:cs="Calibri"/>
        </w:rPr>
      </w:pPr>
      <w:r w:rsidRPr="006725F0">
        <w:rPr>
          <w:rFonts w:ascii="Calibri" w:hAnsi="Calibri" w:cs="Calibri"/>
          <w:bCs/>
          <w:color w:val="A9B7C6"/>
          <w:sz w:val="20"/>
          <w:szCs w:val="20"/>
        </w:rPr>
        <w:t>#</w:t>
      </w:r>
      <w:proofErr w:type="gramStart"/>
      <w:r w:rsidRPr="006725F0">
        <w:rPr>
          <w:rFonts w:ascii="Calibri" w:hAnsi="Calibri" w:cs="Calibri"/>
          <w:bCs/>
          <w:color w:val="A9B7C6"/>
          <w:sz w:val="20"/>
          <w:szCs w:val="20"/>
        </w:rPr>
        <w:t>outbound</w:t>
      </w:r>
      <w:proofErr w:type="gramEnd"/>
    </w:p>
    <w:p w14:paraId="22774FFD" w14:textId="77777777" w:rsidR="009E4350" w:rsidRPr="006725F0" w:rsidRDefault="009E4350">
      <w:pPr>
        <w:pBdr>
          <w:top w:val="none" w:sz="0" w:space="0" w:color="000000"/>
          <w:left w:val="none" w:sz="0" w:space="0" w:color="000000"/>
          <w:bottom w:val="none" w:sz="0" w:space="0" w:color="000000"/>
          <w:right w:val="none" w:sz="0" w:space="0" w:color="000000"/>
        </w:pBdr>
        <w:shd w:val="clear" w:color="auto" w:fill="2B2B2B"/>
        <w:rPr>
          <w:rFonts w:ascii="Calibri" w:hAnsi="Calibri" w:cs="Calibri"/>
        </w:rPr>
      </w:pPr>
      <w:proofErr w:type="spellStart"/>
      <w:r w:rsidRPr="006725F0">
        <w:rPr>
          <w:rFonts w:ascii="Calibri" w:hAnsi="Calibri" w:cs="Calibri"/>
          <w:bCs/>
          <w:color w:val="A9B7C6"/>
          <w:sz w:val="20"/>
          <w:szCs w:val="20"/>
        </w:rPr>
        <w:t>blk_bastion_sg_</w:t>
      </w:r>
      <w:proofErr w:type="gramStart"/>
      <w:r w:rsidRPr="006725F0">
        <w:rPr>
          <w:rFonts w:ascii="Calibri" w:hAnsi="Calibri" w:cs="Calibri"/>
          <w:bCs/>
          <w:color w:val="A9B7C6"/>
          <w:sz w:val="20"/>
          <w:szCs w:val="20"/>
        </w:rPr>
        <w:t>egress</w:t>
      </w:r>
      <w:proofErr w:type="spellEnd"/>
      <w:r w:rsidRPr="006725F0">
        <w:rPr>
          <w:rFonts w:ascii="Calibri" w:hAnsi="Calibri" w:cs="Calibri"/>
          <w:bCs/>
          <w:color w:val="A9B7C6"/>
          <w:sz w:val="20"/>
          <w:szCs w:val="20"/>
        </w:rPr>
        <w:t xml:space="preserve">  =</w:t>
      </w:r>
      <w:proofErr w:type="gramEnd"/>
      <w:r w:rsidRPr="006725F0">
        <w:rPr>
          <w:rFonts w:ascii="Calibri" w:hAnsi="Calibri" w:cs="Calibri"/>
          <w:bCs/>
          <w:color w:val="A9B7C6"/>
          <w:sz w:val="20"/>
          <w:szCs w:val="20"/>
        </w:rPr>
        <w:t xml:space="preserve"> [{rule="</w:t>
      </w:r>
      <w:proofErr w:type="spellStart"/>
      <w:r w:rsidRPr="006725F0">
        <w:rPr>
          <w:rFonts w:ascii="Calibri" w:hAnsi="Calibri" w:cs="Calibri"/>
          <w:bCs/>
          <w:color w:val="A9B7C6"/>
          <w:sz w:val="20"/>
          <w:szCs w:val="20"/>
        </w:rPr>
        <w:t>ssh-tcp</w:t>
      </w:r>
      <w:proofErr w:type="spellEnd"/>
      <w:r w:rsidRPr="006725F0">
        <w:rPr>
          <w:rFonts w:ascii="Calibri" w:hAnsi="Calibri" w:cs="Calibri"/>
          <w:bCs/>
          <w:color w:val="A9B7C6"/>
          <w:sz w:val="20"/>
          <w:szCs w:val="20"/>
        </w:rPr>
        <w:t xml:space="preserve">", </w:t>
      </w:r>
      <w:proofErr w:type="spellStart"/>
      <w:r w:rsidRPr="006725F0">
        <w:rPr>
          <w:rFonts w:ascii="Calibri" w:hAnsi="Calibri" w:cs="Calibri"/>
          <w:bCs/>
          <w:color w:val="A9B7C6"/>
          <w:sz w:val="20"/>
          <w:szCs w:val="20"/>
        </w:rPr>
        <w:t>cidr_blocks</w:t>
      </w:r>
      <w:proofErr w:type="spellEnd"/>
      <w:r w:rsidRPr="006725F0">
        <w:rPr>
          <w:rFonts w:ascii="Calibri" w:hAnsi="Calibri" w:cs="Calibri"/>
          <w:bCs/>
          <w:color w:val="A9B7C6"/>
          <w:sz w:val="20"/>
          <w:szCs w:val="20"/>
        </w:rPr>
        <w:t xml:space="preserve"> = "</w:t>
      </w:r>
      <w:r w:rsidRPr="006725F0">
        <w:rPr>
          <w:rFonts w:ascii="Calibri" w:hAnsi="Calibri" w:cs="Calibri"/>
          <w:bCs/>
          <w:color w:val="6A8759"/>
          <w:sz w:val="20"/>
          <w:szCs w:val="20"/>
        </w:rPr>
        <w:t>&lt;</w:t>
      </w:r>
      <w:proofErr w:type="spellStart"/>
      <w:r w:rsidRPr="006725F0">
        <w:rPr>
          <w:rFonts w:ascii="Calibri" w:hAnsi="Calibri" w:cs="Calibri"/>
          <w:bCs/>
          <w:color w:val="6A8759"/>
          <w:sz w:val="20"/>
          <w:szCs w:val="20"/>
        </w:rPr>
        <w:t>ipaddress</w:t>
      </w:r>
      <w:proofErr w:type="spellEnd"/>
      <w:r w:rsidRPr="006725F0">
        <w:rPr>
          <w:rFonts w:ascii="Calibri" w:hAnsi="Calibri" w:cs="Calibri"/>
          <w:bCs/>
          <w:color w:val="6A8759"/>
          <w:sz w:val="20"/>
          <w:szCs w:val="20"/>
        </w:rPr>
        <w:t xml:space="preserve"> | </w:t>
      </w:r>
      <w:proofErr w:type="spellStart"/>
      <w:r w:rsidRPr="006725F0">
        <w:rPr>
          <w:rFonts w:ascii="Calibri" w:hAnsi="Calibri" w:cs="Calibri"/>
          <w:bCs/>
          <w:color w:val="6A8759"/>
          <w:sz w:val="20"/>
          <w:szCs w:val="20"/>
        </w:rPr>
        <w:t>cidr_block</w:t>
      </w:r>
      <w:proofErr w:type="spellEnd"/>
      <w:r w:rsidRPr="006725F0">
        <w:rPr>
          <w:rFonts w:ascii="Calibri" w:hAnsi="Calibri" w:cs="Calibri"/>
          <w:bCs/>
          <w:color w:val="6A8759"/>
          <w:sz w:val="20"/>
          <w:szCs w:val="20"/>
        </w:rPr>
        <w:t>&gt;</w:t>
      </w:r>
      <w:r w:rsidRPr="006725F0">
        <w:rPr>
          <w:rFonts w:ascii="Calibri" w:hAnsi="Calibri" w:cs="Calibri"/>
          <w:bCs/>
          <w:color w:val="A9B7C6"/>
          <w:sz w:val="20"/>
          <w:szCs w:val="20"/>
        </w:rPr>
        <w:t>"}]</w:t>
      </w:r>
    </w:p>
    <w:p w14:paraId="56444EE3" w14:textId="77777777" w:rsidR="009E4350" w:rsidRPr="006725F0" w:rsidRDefault="009E4350">
      <w:pPr>
        <w:pBdr>
          <w:top w:val="none" w:sz="0" w:space="0" w:color="000000"/>
          <w:left w:val="none" w:sz="0" w:space="0" w:color="000000"/>
          <w:bottom w:val="none" w:sz="0" w:space="0" w:color="000000"/>
          <w:right w:val="none" w:sz="0" w:space="0" w:color="000000"/>
        </w:pBdr>
        <w:shd w:val="clear" w:color="auto" w:fill="2B2B2B"/>
        <w:rPr>
          <w:rFonts w:ascii="Calibri" w:hAnsi="Calibri" w:cs="Calibri"/>
          <w:b/>
          <w:bCs/>
          <w:sz w:val="20"/>
          <w:szCs w:val="20"/>
        </w:rPr>
      </w:pPr>
    </w:p>
    <w:p w14:paraId="15933A3A" w14:textId="77777777" w:rsidR="009E4350" w:rsidRPr="006725F0" w:rsidRDefault="009E4350">
      <w:pPr>
        <w:pBdr>
          <w:top w:val="none" w:sz="0" w:space="0" w:color="000000"/>
          <w:left w:val="none" w:sz="0" w:space="0" w:color="000000"/>
          <w:bottom w:val="none" w:sz="0" w:space="0" w:color="000000"/>
          <w:right w:val="none" w:sz="0" w:space="0" w:color="000000"/>
        </w:pBdr>
        <w:shd w:val="clear" w:color="auto" w:fill="2B2B2B"/>
        <w:rPr>
          <w:rFonts w:ascii="Calibri" w:hAnsi="Calibri" w:cs="Calibri"/>
        </w:rPr>
      </w:pPr>
      <w:r w:rsidRPr="006725F0">
        <w:rPr>
          <w:rFonts w:ascii="Calibri" w:hAnsi="Calibri" w:cs="Calibri"/>
          <w:bCs/>
          <w:color w:val="808080"/>
          <w:sz w:val="20"/>
          <w:szCs w:val="20"/>
        </w:rPr>
        <w:t>#</w:t>
      </w:r>
      <w:proofErr w:type="gramStart"/>
      <w:r w:rsidRPr="006725F0">
        <w:rPr>
          <w:rFonts w:ascii="Calibri" w:eastAsia="NSimSun" w:hAnsi="Calibri" w:cs="Calibri"/>
          <w:bCs/>
          <w:color w:val="808080"/>
          <w:kern w:val="2"/>
          <w:sz w:val="20"/>
          <w:szCs w:val="20"/>
        </w:rPr>
        <w:t>blockchain</w:t>
      </w:r>
      <w:proofErr w:type="gramEnd"/>
      <w:r w:rsidRPr="006725F0">
        <w:rPr>
          <w:rFonts w:ascii="Calibri" w:hAnsi="Calibri" w:cs="Calibri"/>
          <w:bCs/>
          <w:color w:val="808080"/>
          <w:sz w:val="20"/>
          <w:szCs w:val="20"/>
        </w:rPr>
        <w:t xml:space="preserve"> cluster bastion host specifications</w:t>
      </w:r>
    </w:p>
    <w:p w14:paraId="4C2D7BCA" w14:textId="77777777" w:rsidR="009E4350" w:rsidRPr="006725F0" w:rsidRDefault="009E4350">
      <w:pPr>
        <w:pBdr>
          <w:top w:val="none" w:sz="0" w:space="0" w:color="000000"/>
          <w:left w:val="none" w:sz="0" w:space="0" w:color="000000"/>
          <w:bottom w:val="none" w:sz="0" w:space="0" w:color="000000"/>
          <w:right w:val="none" w:sz="0" w:space="0" w:color="000000"/>
        </w:pBdr>
        <w:shd w:val="clear" w:color="auto" w:fill="2B2B2B"/>
        <w:rPr>
          <w:rFonts w:ascii="Calibri" w:hAnsi="Calibri" w:cs="Calibri"/>
        </w:rPr>
      </w:pPr>
      <w:r w:rsidRPr="006725F0">
        <w:rPr>
          <w:rFonts w:ascii="Calibri" w:hAnsi="Calibri" w:cs="Calibri"/>
          <w:bCs/>
          <w:color w:val="808080"/>
          <w:sz w:val="20"/>
          <w:szCs w:val="20"/>
        </w:rPr>
        <w:t>#inbound</w:t>
      </w:r>
      <w:r w:rsidRPr="006725F0">
        <w:rPr>
          <w:rFonts w:ascii="Calibri" w:hAnsi="Calibri" w:cs="Calibri"/>
          <w:b/>
          <w:bCs/>
          <w:sz w:val="20"/>
          <w:szCs w:val="20"/>
        </w:rPr>
        <w:br/>
      </w:r>
      <w:proofErr w:type="spellStart"/>
      <w:r w:rsidRPr="006725F0">
        <w:rPr>
          <w:rFonts w:ascii="Calibri" w:hAnsi="Calibri" w:cs="Calibri"/>
          <w:bCs/>
          <w:color w:val="9876AA"/>
          <w:sz w:val="20"/>
          <w:szCs w:val="20"/>
        </w:rPr>
        <w:t>blk_bastion_sg_ingress</w:t>
      </w:r>
      <w:proofErr w:type="spellEnd"/>
      <w:r w:rsidRPr="006725F0">
        <w:rPr>
          <w:rFonts w:ascii="Calibri" w:hAnsi="Calibri" w:cs="Calibri"/>
          <w:bCs/>
          <w:color w:val="9876AA"/>
          <w:sz w:val="20"/>
          <w:szCs w:val="20"/>
        </w:rPr>
        <w:t xml:space="preserve"> </w:t>
      </w:r>
      <w:proofErr w:type="gramStart"/>
      <w:r w:rsidRPr="006725F0">
        <w:rPr>
          <w:rFonts w:ascii="Calibri" w:hAnsi="Calibri" w:cs="Calibri"/>
          <w:bCs/>
          <w:color w:val="A9B7C6"/>
          <w:sz w:val="20"/>
          <w:szCs w:val="20"/>
        </w:rPr>
        <w:t>=  [</w:t>
      </w:r>
      <w:proofErr w:type="gramEnd"/>
      <w:r w:rsidRPr="006725F0">
        <w:rPr>
          <w:rFonts w:ascii="Calibri" w:hAnsi="Calibri" w:cs="Calibri"/>
          <w:bCs/>
          <w:color w:val="A9B7C6"/>
          <w:sz w:val="20"/>
          <w:szCs w:val="20"/>
        </w:rPr>
        <w:t>{</w:t>
      </w:r>
      <w:r w:rsidRPr="006725F0">
        <w:rPr>
          <w:rFonts w:ascii="Calibri" w:hAnsi="Calibri" w:cs="Calibri"/>
          <w:bCs/>
          <w:color w:val="9876AA"/>
          <w:sz w:val="20"/>
          <w:szCs w:val="20"/>
        </w:rPr>
        <w:t>rule</w:t>
      </w:r>
      <w:r w:rsidRPr="006725F0">
        <w:rPr>
          <w:rFonts w:ascii="Calibri" w:hAnsi="Calibri" w:cs="Calibri"/>
          <w:bCs/>
          <w:color w:val="A9B7C6"/>
          <w:sz w:val="20"/>
          <w:szCs w:val="20"/>
        </w:rPr>
        <w:t>=</w:t>
      </w:r>
      <w:r w:rsidRPr="006725F0">
        <w:rPr>
          <w:rFonts w:ascii="Calibri" w:hAnsi="Calibri" w:cs="Calibri"/>
          <w:bCs/>
          <w:color w:val="6A8759"/>
          <w:sz w:val="20"/>
          <w:szCs w:val="20"/>
        </w:rPr>
        <w:t>"</w:t>
      </w:r>
      <w:proofErr w:type="spellStart"/>
      <w:r w:rsidRPr="006725F0">
        <w:rPr>
          <w:rFonts w:ascii="Calibri" w:hAnsi="Calibri" w:cs="Calibri"/>
          <w:bCs/>
          <w:color w:val="6A8759"/>
          <w:sz w:val="20"/>
          <w:szCs w:val="20"/>
        </w:rPr>
        <w:t>ssh-tcp</w:t>
      </w:r>
      <w:proofErr w:type="spellEnd"/>
      <w:r w:rsidRPr="006725F0">
        <w:rPr>
          <w:rFonts w:ascii="Calibri" w:hAnsi="Calibri" w:cs="Calibri"/>
          <w:bCs/>
          <w:color w:val="6A8759"/>
          <w:sz w:val="20"/>
          <w:szCs w:val="20"/>
        </w:rPr>
        <w:t>"</w:t>
      </w:r>
      <w:r w:rsidRPr="006725F0">
        <w:rPr>
          <w:rFonts w:ascii="Calibri" w:hAnsi="Calibri" w:cs="Calibri"/>
          <w:bCs/>
          <w:color w:val="CC7832"/>
          <w:sz w:val="20"/>
          <w:szCs w:val="20"/>
        </w:rPr>
        <w:t xml:space="preserve">, </w:t>
      </w:r>
      <w:proofErr w:type="spellStart"/>
      <w:r w:rsidRPr="006725F0">
        <w:rPr>
          <w:rFonts w:ascii="Calibri" w:hAnsi="Calibri" w:cs="Calibri"/>
          <w:bCs/>
          <w:color w:val="9876AA"/>
          <w:sz w:val="20"/>
          <w:szCs w:val="20"/>
        </w:rPr>
        <w:t>cidr_blocks</w:t>
      </w:r>
      <w:proofErr w:type="spellEnd"/>
      <w:r w:rsidRPr="006725F0">
        <w:rPr>
          <w:rFonts w:ascii="Calibri" w:hAnsi="Calibri" w:cs="Calibri"/>
          <w:bCs/>
          <w:color w:val="9876AA"/>
          <w:sz w:val="20"/>
          <w:szCs w:val="20"/>
        </w:rPr>
        <w:t xml:space="preserve"> </w:t>
      </w:r>
      <w:r w:rsidRPr="006725F0">
        <w:rPr>
          <w:rFonts w:ascii="Calibri" w:hAnsi="Calibri" w:cs="Calibri"/>
          <w:bCs/>
          <w:color w:val="A9B7C6"/>
          <w:sz w:val="20"/>
          <w:szCs w:val="20"/>
        </w:rPr>
        <w:t xml:space="preserve">= </w:t>
      </w:r>
      <w:r w:rsidRPr="006725F0">
        <w:rPr>
          <w:rFonts w:ascii="Calibri" w:hAnsi="Calibri" w:cs="Calibri"/>
          <w:bCs/>
          <w:color w:val="6A8759"/>
          <w:sz w:val="20"/>
          <w:szCs w:val="20"/>
        </w:rPr>
        <w:t>"&lt;</w:t>
      </w:r>
      <w:proofErr w:type="spellStart"/>
      <w:r w:rsidRPr="006725F0">
        <w:rPr>
          <w:rFonts w:ascii="Calibri" w:hAnsi="Calibri" w:cs="Calibri"/>
          <w:bCs/>
          <w:color w:val="6A8759"/>
          <w:sz w:val="20"/>
          <w:szCs w:val="20"/>
        </w:rPr>
        <w:t>ipaddress</w:t>
      </w:r>
      <w:proofErr w:type="spellEnd"/>
      <w:r w:rsidRPr="006725F0">
        <w:rPr>
          <w:rFonts w:ascii="Calibri" w:hAnsi="Calibri" w:cs="Calibri"/>
          <w:bCs/>
          <w:color w:val="6A8759"/>
          <w:sz w:val="20"/>
          <w:szCs w:val="20"/>
        </w:rPr>
        <w:t xml:space="preserve"> | </w:t>
      </w:r>
      <w:proofErr w:type="spellStart"/>
      <w:r w:rsidRPr="006725F0">
        <w:rPr>
          <w:rFonts w:ascii="Calibri" w:hAnsi="Calibri" w:cs="Calibri"/>
          <w:bCs/>
          <w:color w:val="6A8759"/>
          <w:sz w:val="20"/>
          <w:szCs w:val="20"/>
        </w:rPr>
        <w:t>cidr_block</w:t>
      </w:r>
      <w:proofErr w:type="spellEnd"/>
      <w:r w:rsidRPr="006725F0">
        <w:rPr>
          <w:rFonts w:ascii="Calibri" w:hAnsi="Calibri" w:cs="Calibri"/>
          <w:bCs/>
          <w:color w:val="6A8759"/>
          <w:sz w:val="20"/>
          <w:szCs w:val="20"/>
        </w:rPr>
        <w:t>&gt;"</w:t>
      </w:r>
      <w:r w:rsidRPr="006725F0">
        <w:rPr>
          <w:rFonts w:ascii="Calibri" w:hAnsi="Calibri" w:cs="Calibri"/>
          <w:bCs/>
          <w:color w:val="A9B7C6"/>
          <w:sz w:val="20"/>
          <w:szCs w:val="20"/>
        </w:rPr>
        <w:t>}]</w:t>
      </w:r>
    </w:p>
    <w:p w14:paraId="07F2E17B" w14:textId="77777777" w:rsidR="009E4350" w:rsidRPr="006725F0" w:rsidRDefault="009E4350">
      <w:pPr>
        <w:pBdr>
          <w:top w:val="none" w:sz="0" w:space="0" w:color="000000"/>
          <w:left w:val="none" w:sz="0" w:space="0" w:color="000000"/>
          <w:bottom w:val="none" w:sz="0" w:space="0" w:color="000000"/>
          <w:right w:val="none" w:sz="0" w:space="0" w:color="000000"/>
        </w:pBdr>
        <w:shd w:val="clear" w:color="auto" w:fill="2B2B2B"/>
        <w:rPr>
          <w:rFonts w:ascii="Calibri" w:hAnsi="Calibri" w:cs="Calibri"/>
        </w:rPr>
      </w:pPr>
      <w:r w:rsidRPr="006725F0">
        <w:rPr>
          <w:rFonts w:ascii="Calibri" w:hAnsi="Calibri" w:cs="Calibri"/>
          <w:bCs/>
          <w:color w:val="A9B7C6"/>
          <w:sz w:val="20"/>
          <w:szCs w:val="20"/>
        </w:rPr>
        <w:t>#</w:t>
      </w:r>
      <w:proofErr w:type="gramStart"/>
      <w:r w:rsidRPr="006725F0">
        <w:rPr>
          <w:rFonts w:ascii="Calibri" w:hAnsi="Calibri" w:cs="Calibri"/>
          <w:bCs/>
          <w:color w:val="A9B7C6"/>
          <w:sz w:val="20"/>
          <w:szCs w:val="20"/>
        </w:rPr>
        <w:t>outbound</w:t>
      </w:r>
      <w:proofErr w:type="gramEnd"/>
    </w:p>
    <w:p w14:paraId="0BC0F125" w14:textId="77777777" w:rsidR="009E4350" w:rsidRPr="006725F0" w:rsidRDefault="009E4350">
      <w:pPr>
        <w:pBdr>
          <w:top w:val="none" w:sz="0" w:space="0" w:color="000000"/>
          <w:left w:val="none" w:sz="0" w:space="0" w:color="000000"/>
          <w:bottom w:val="none" w:sz="0" w:space="0" w:color="000000"/>
          <w:right w:val="none" w:sz="0" w:space="0" w:color="000000"/>
        </w:pBdr>
        <w:shd w:val="clear" w:color="auto" w:fill="2B2B2B"/>
        <w:rPr>
          <w:rFonts w:ascii="Calibri" w:hAnsi="Calibri" w:cs="Calibri"/>
        </w:rPr>
      </w:pPr>
      <w:proofErr w:type="spellStart"/>
      <w:r w:rsidRPr="006725F0">
        <w:rPr>
          <w:rFonts w:ascii="Calibri" w:hAnsi="Calibri" w:cs="Calibri"/>
          <w:bCs/>
          <w:color w:val="A9B7C6"/>
          <w:sz w:val="20"/>
          <w:szCs w:val="20"/>
        </w:rPr>
        <w:t>blk_bastion_sg_</w:t>
      </w:r>
      <w:proofErr w:type="gramStart"/>
      <w:r w:rsidRPr="006725F0">
        <w:rPr>
          <w:rFonts w:ascii="Calibri" w:hAnsi="Calibri" w:cs="Calibri"/>
          <w:bCs/>
          <w:color w:val="A9B7C6"/>
          <w:sz w:val="20"/>
          <w:szCs w:val="20"/>
        </w:rPr>
        <w:t>egress</w:t>
      </w:r>
      <w:proofErr w:type="spellEnd"/>
      <w:r w:rsidRPr="006725F0">
        <w:rPr>
          <w:rFonts w:ascii="Calibri" w:hAnsi="Calibri" w:cs="Calibri"/>
          <w:bCs/>
          <w:color w:val="A9B7C6"/>
          <w:sz w:val="20"/>
          <w:szCs w:val="20"/>
        </w:rPr>
        <w:t xml:space="preserve">  =</w:t>
      </w:r>
      <w:proofErr w:type="gramEnd"/>
      <w:r w:rsidRPr="006725F0">
        <w:rPr>
          <w:rFonts w:ascii="Calibri" w:hAnsi="Calibri" w:cs="Calibri"/>
          <w:bCs/>
          <w:color w:val="A9B7C6"/>
          <w:sz w:val="20"/>
          <w:szCs w:val="20"/>
        </w:rPr>
        <w:t xml:space="preserve"> [{rule="</w:t>
      </w:r>
      <w:proofErr w:type="spellStart"/>
      <w:r w:rsidRPr="006725F0">
        <w:rPr>
          <w:rFonts w:ascii="Calibri" w:hAnsi="Calibri" w:cs="Calibri"/>
          <w:bCs/>
          <w:color w:val="A9B7C6"/>
          <w:sz w:val="20"/>
          <w:szCs w:val="20"/>
        </w:rPr>
        <w:t>ssh-tcp</w:t>
      </w:r>
      <w:proofErr w:type="spellEnd"/>
      <w:r w:rsidRPr="006725F0">
        <w:rPr>
          <w:rFonts w:ascii="Calibri" w:hAnsi="Calibri" w:cs="Calibri"/>
          <w:bCs/>
          <w:color w:val="A9B7C6"/>
          <w:sz w:val="20"/>
          <w:szCs w:val="20"/>
        </w:rPr>
        <w:t xml:space="preserve">", </w:t>
      </w:r>
      <w:proofErr w:type="spellStart"/>
      <w:r w:rsidRPr="006725F0">
        <w:rPr>
          <w:rFonts w:ascii="Calibri" w:hAnsi="Calibri" w:cs="Calibri"/>
          <w:bCs/>
          <w:color w:val="A9B7C6"/>
          <w:sz w:val="20"/>
          <w:szCs w:val="20"/>
        </w:rPr>
        <w:t>cidr_blocks</w:t>
      </w:r>
      <w:proofErr w:type="spellEnd"/>
      <w:r w:rsidRPr="006725F0">
        <w:rPr>
          <w:rFonts w:ascii="Calibri" w:hAnsi="Calibri" w:cs="Calibri"/>
          <w:bCs/>
          <w:color w:val="A9B7C6"/>
          <w:sz w:val="20"/>
          <w:szCs w:val="20"/>
        </w:rPr>
        <w:t xml:space="preserve"> = "</w:t>
      </w:r>
      <w:r w:rsidRPr="006725F0">
        <w:rPr>
          <w:rFonts w:ascii="Calibri" w:hAnsi="Calibri" w:cs="Calibri"/>
          <w:bCs/>
          <w:color w:val="6A8759"/>
          <w:sz w:val="20"/>
          <w:szCs w:val="20"/>
        </w:rPr>
        <w:t>&lt;</w:t>
      </w:r>
      <w:proofErr w:type="spellStart"/>
      <w:r w:rsidRPr="006725F0">
        <w:rPr>
          <w:rFonts w:ascii="Calibri" w:hAnsi="Calibri" w:cs="Calibri"/>
          <w:bCs/>
          <w:color w:val="6A8759"/>
          <w:sz w:val="20"/>
          <w:szCs w:val="20"/>
        </w:rPr>
        <w:t>ipaddress</w:t>
      </w:r>
      <w:proofErr w:type="spellEnd"/>
      <w:r w:rsidRPr="006725F0">
        <w:rPr>
          <w:rFonts w:ascii="Calibri" w:hAnsi="Calibri" w:cs="Calibri"/>
          <w:bCs/>
          <w:color w:val="6A8759"/>
          <w:sz w:val="20"/>
          <w:szCs w:val="20"/>
        </w:rPr>
        <w:t xml:space="preserve"> | </w:t>
      </w:r>
      <w:proofErr w:type="spellStart"/>
      <w:r w:rsidRPr="006725F0">
        <w:rPr>
          <w:rFonts w:ascii="Calibri" w:hAnsi="Calibri" w:cs="Calibri"/>
          <w:bCs/>
          <w:color w:val="6A8759"/>
          <w:sz w:val="20"/>
          <w:szCs w:val="20"/>
        </w:rPr>
        <w:t>cidr_block</w:t>
      </w:r>
      <w:proofErr w:type="spellEnd"/>
      <w:r w:rsidRPr="006725F0">
        <w:rPr>
          <w:rFonts w:ascii="Calibri" w:hAnsi="Calibri" w:cs="Calibri"/>
          <w:bCs/>
          <w:color w:val="6A8759"/>
          <w:sz w:val="20"/>
          <w:szCs w:val="20"/>
        </w:rPr>
        <w:t>&gt;</w:t>
      </w:r>
      <w:r w:rsidRPr="006725F0">
        <w:rPr>
          <w:rFonts w:ascii="Calibri" w:hAnsi="Calibri" w:cs="Calibri"/>
          <w:bCs/>
          <w:color w:val="A9B7C6"/>
          <w:sz w:val="20"/>
          <w:szCs w:val="20"/>
        </w:rPr>
        <w:t>"}]</w:t>
      </w:r>
      <w:r w:rsidRPr="006725F0">
        <w:rPr>
          <w:rFonts w:ascii="Calibri" w:hAnsi="Calibri" w:cs="Calibri"/>
          <w:bCs/>
          <w:color w:val="A9B7C6"/>
          <w:sz w:val="20"/>
          <w:szCs w:val="20"/>
        </w:rPr>
        <w:tab/>
      </w:r>
    </w:p>
    <w:p w14:paraId="03EFDA88" w14:textId="77777777" w:rsidR="009E4350" w:rsidRPr="006725F0" w:rsidRDefault="009E4350">
      <w:pPr>
        <w:rPr>
          <w:rFonts w:ascii="Calibri" w:hAnsi="Calibri" w:cs="Calibri"/>
          <w:b/>
          <w:bCs/>
          <w:sz w:val="20"/>
          <w:szCs w:val="20"/>
        </w:rPr>
      </w:pPr>
    </w:p>
    <w:p w14:paraId="239F4ED4" w14:textId="77777777" w:rsidR="009E4350" w:rsidRPr="006725F0" w:rsidRDefault="009E4350">
      <w:pPr>
        <w:rPr>
          <w:rFonts w:ascii="Calibri" w:hAnsi="Calibri" w:cs="Calibri"/>
        </w:rPr>
      </w:pPr>
      <w:r w:rsidRPr="006725F0">
        <w:rPr>
          <w:rFonts w:ascii="Calibri" w:hAnsi="Calibri" w:cs="Calibri"/>
          <w:b/>
          <w:bCs/>
        </w:rPr>
        <w:t>Sample security rules applied</w:t>
      </w:r>
    </w:p>
    <w:p w14:paraId="319FD011" w14:textId="77777777" w:rsidR="009E4350" w:rsidRPr="006725F0" w:rsidRDefault="009E4350">
      <w:pPr>
        <w:rPr>
          <w:rFonts w:ascii="Calibri" w:hAnsi="Calibri" w:cs="Calibri"/>
          <w:b/>
          <w:bCs/>
          <w:sz w:val="20"/>
          <w:szCs w:val="20"/>
        </w:rPr>
      </w:pPr>
    </w:p>
    <w:p w14:paraId="5AFDE6BA" w14:textId="77777777" w:rsidR="009E4350" w:rsidRPr="006725F0" w:rsidRDefault="00566BBD">
      <w:pPr>
        <w:rPr>
          <w:rFonts w:ascii="Calibri" w:hAnsi="Calibri" w:cs="Calibri"/>
        </w:rPr>
      </w:pPr>
      <w:r>
        <w:rPr>
          <w:noProof/>
        </w:rPr>
        <w:drawing>
          <wp:anchor distT="0" distB="0" distL="0" distR="0" simplePos="0" relativeHeight="251663360" behindDoc="0" locked="0" layoutInCell="1" allowOverlap="1" wp14:anchorId="02A33DA8" wp14:editId="4B810FF3">
            <wp:simplePos x="0" y="0"/>
            <wp:positionH relativeFrom="column">
              <wp:align>center</wp:align>
            </wp:positionH>
            <wp:positionV relativeFrom="paragraph">
              <wp:align>top</wp:align>
            </wp:positionV>
            <wp:extent cx="6329680" cy="2176145"/>
            <wp:effectExtent l="0" t="0" r="0" b="0"/>
            <wp:wrapSquare wrapText="largest"/>
            <wp:docPr id="50"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69">
                      <a:extLst>
                        <a:ext uri="{28A0092B-C50C-407E-A947-70E740481C1C}">
                          <a14:useLocalDpi xmlns:a14="http://schemas.microsoft.com/office/drawing/2010/main" val="0"/>
                        </a:ext>
                      </a:extLst>
                    </a:blip>
                    <a:srcRect l="-9" t="-29" r="-9" b="-29"/>
                    <a:stretch>
                      <a:fillRect/>
                    </a:stretch>
                  </pic:blipFill>
                  <pic:spPr bwMode="auto">
                    <a:xfrm>
                      <a:off x="0" y="0"/>
                      <a:ext cx="6329680" cy="217614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9896382" w14:textId="77777777" w:rsidR="009E4350" w:rsidRPr="006725F0" w:rsidRDefault="009E4350">
      <w:pPr>
        <w:rPr>
          <w:rFonts w:ascii="Calibri" w:hAnsi="Calibri" w:cs="Calibri"/>
          <w:b/>
          <w:bCs/>
        </w:rPr>
      </w:pPr>
    </w:p>
    <w:p w14:paraId="06BB4853" w14:textId="77777777" w:rsidR="009E4350" w:rsidRPr="006725F0" w:rsidRDefault="009E4350">
      <w:pPr>
        <w:rPr>
          <w:rFonts w:ascii="Calibri" w:hAnsi="Calibri" w:cs="Calibri"/>
          <w:b/>
          <w:bCs/>
        </w:rPr>
      </w:pPr>
    </w:p>
    <w:p w14:paraId="59D24050" w14:textId="77777777" w:rsidR="009E4350" w:rsidRPr="006725F0" w:rsidRDefault="009E4350">
      <w:pPr>
        <w:rPr>
          <w:rFonts w:ascii="Calibri" w:hAnsi="Calibri" w:cs="Calibri"/>
          <w:b/>
          <w:bCs/>
        </w:rPr>
      </w:pPr>
    </w:p>
    <w:p w14:paraId="71FA24B0" w14:textId="77777777" w:rsidR="00C81D07" w:rsidRPr="006725F0" w:rsidRDefault="00C81D07">
      <w:pPr>
        <w:rPr>
          <w:rFonts w:ascii="Calibri" w:hAnsi="Calibri" w:cs="Calibri"/>
          <w:color w:val="2F5496"/>
          <w:sz w:val="26"/>
          <w:szCs w:val="26"/>
          <w:lang w:val="en-MY"/>
        </w:rPr>
      </w:pPr>
      <w:r w:rsidRPr="006725F0">
        <w:rPr>
          <w:rFonts w:ascii="Calibri" w:hAnsi="Calibri" w:cs="Calibri"/>
          <w:color w:val="2F5496"/>
          <w:sz w:val="26"/>
          <w:szCs w:val="26"/>
          <w:lang w:val="en-MY"/>
        </w:rPr>
        <w:br w:type="page"/>
      </w:r>
    </w:p>
    <w:p w14:paraId="245E55CC" w14:textId="77777777" w:rsidR="009E4350" w:rsidRPr="006725F0" w:rsidRDefault="00A06A86" w:rsidP="00176E31">
      <w:pPr>
        <w:pStyle w:val="Heading2"/>
        <w:rPr>
          <w:rFonts w:ascii="Calibri" w:eastAsia="Times New Roman" w:hAnsi="Calibri" w:cs="Calibri"/>
          <w:color w:val="2F5496"/>
          <w:sz w:val="26"/>
          <w:szCs w:val="26"/>
          <w:lang w:val="en-MY" w:eastAsia="en-US" w:bidi="ar-SA"/>
        </w:rPr>
      </w:pPr>
      <w:bookmarkStart w:id="68" w:name="_Toc86222666"/>
      <w:bookmarkStart w:id="69" w:name="_Toc86913755"/>
      <w:r w:rsidRPr="006725F0">
        <w:rPr>
          <w:rFonts w:ascii="Calibri" w:eastAsia="Times New Roman" w:hAnsi="Calibri" w:cs="Calibri"/>
          <w:color w:val="2F5496"/>
          <w:sz w:val="26"/>
          <w:szCs w:val="26"/>
          <w:lang w:val="en-MY" w:eastAsia="en-US" w:bidi="ar-SA"/>
        </w:rPr>
        <w:lastRenderedPageBreak/>
        <w:t xml:space="preserve">How to SSH </w:t>
      </w:r>
      <w:r w:rsidR="00842E0B" w:rsidRPr="006725F0">
        <w:rPr>
          <w:rFonts w:ascii="Calibri" w:eastAsia="Times New Roman" w:hAnsi="Calibri" w:cs="Calibri"/>
          <w:color w:val="2F5496"/>
          <w:sz w:val="26"/>
          <w:szCs w:val="26"/>
          <w:lang w:val="en-MY" w:eastAsia="en-US" w:bidi="ar-SA"/>
        </w:rPr>
        <w:t>into</w:t>
      </w:r>
      <w:r w:rsidRPr="006725F0">
        <w:rPr>
          <w:rFonts w:ascii="Calibri" w:eastAsia="Times New Roman" w:hAnsi="Calibri" w:cs="Calibri"/>
          <w:color w:val="2F5496"/>
          <w:sz w:val="26"/>
          <w:szCs w:val="26"/>
          <w:lang w:val="en-MY" w:eastAsia="en-US" w:bidi="ar-SA"/>
        </w:rPr>
        <w:t xml:space="preserve"> bastion hosts in application | blockchain cluster VPC</w:t>
      </w:r>
      <w:bookmarkEnd w:id="68"/>
      <w:bookmarkEnd w:id="69"/>
    </w:p>
    <w:p w14:paraId="520E2F47" w14:textId="77777777" w:rsidR="00A06A86" w:rsidRPr="006725F0" w:rsidRDefault="00A06A86" w:rsidP="00A06A86">
      <w:pPr>
        <w:pStyle w:val="LO-normal1"/>
        <w:rPr>
          <w:rFonts w:ascii="Calibri" w:hAnsi="Calibri" w:cs="Calibri"/>
          <w:lang w:val="en-MY" w:eastAsia="en-US" w:bidi="ar-SA"/>
        </w:rPr>
      </w:pPr>
    </w:p>
    <w:p w14:paraId="05388B2B" w14:textId="77777777" w:rsidR="00A06A86" w:rsidRPr="006725F0" w:rsidRDefault="00A06A86" w:rsidP="00A06A86">
      <w:pPr>
        <w:rPr>
          <w:rFonts w:ascii="Calibri" w:hAnsi="Calibri" w:cs="Calibri"/>
          <w:sz w:val="20"/>
          <w:szCs w:val="20"/>
        </w:rPr>
      </w:pPr>
      <w:r w:rsidRPr="006725F0">
        <w:rPr>
          <w:rFonts w:ascii="Calibri" w:hAnsi="Calibri" w:cs="Calibri"/>
          <w:sz w:val="20"/>
          <w:szCs w:val="20"/>
        </w:rPr>
        <w:t>1. The bastion hosts are configured with custom SSH keys</w:t>
      </w:r>
    </w:p>
    <w:p w14:paraId="653F91F6" w14:textId="77777777" w:rsidR="00A06A86" w:rsidRPr="006725F0" w:rsidRDefault="00A06A86" w:rsidP="00A06A86">
      <w:pPr>
        <w:rPr>
          <w:rFonts w:ascii="Calibri" w:hAnsi="Calibri" w:cs="Calibri"/>
          <w:sz w:val="20"/>
          <w:szCs w:val="20"/>
        </w:rPr>
      </w:pPr>
      <w:r w:rsidRPr="006725F0">
        <w:rPr>
          <w:rFonts w:ascii="Calibri" w:hAnsi="Calibri" w:cs="Calibri"/>
          <w:sz w:val="20"/>
          <w:szCs w:val="20"/>
        </w:rPr>
        <w:t xml:space="preserve">2. Ensure the relevant SSH private keys are available to successfully authenticate and connect </w:t>
      </w:r>
    </w:p>
    <w:p w14:paraId="52CF840D" w14:textId="77777777" w:rsidR="00A06A86" w:rsidRPr="006725F0" w:rsidRDefault="00A06A86" w:rsidP="00A06A86">
      <w:pPr>
        <w:rPr>
          <w:rFonts w:ascii="Calibri" w:hAnsi="Calibri" w:cs="Calibri"/>
          <w:sz w:val="20"/>
          <w:szCs w:val="20"/>
        </w:rPr>
      </w:pPr>
      <w:r w:rsidRPr="006725F0">
        <w:rPr>
          <w:rFonts w:ascii="Calibri" w:hAnsi="Calibri" w:cs="Calibri"/>
          <w:sz w:val="20"/>
          <w:szCs w:val="20"/>
        </w:rPr>
        <w:t xml:space="preserve">3. The bastion hosts are setup in an auto scaling group to ensure a desired capacity is ensured to SSH into for administrative tasks </w:t>
      </w:r>
    </w:p>
    <w:p w14:paraId="7E09BFF5" w14:textId="77777777" w:rsidR="00A06A86" w:rsidRPr="006725F0" w:rsidRDefault="00A06A86" w:rsidP="00A06A86">
      <w:pPr>
        <w:rPr>
          <w:rFonts w:ascii="Calibri" w:hAnsi="Calibri" w:cs="Calibri"/>
          <w:sz w:val="20"/>
          <w:szCs w:val="20"/>
        </w:rPr>
      </w:pPr>
      <w:r w:rsidRPr="006725F0">
        <w:rPr>
          <w:rFonts w:ascii="Calibri" w:hAnsi="Calibri" w:cs="Calibri"/>
          <w:sz w:val="20"/>
          <w:szCs w:val="20"/>
        </w:rPr>
        <w:t xml:space="preserve">4. The bastion host are positioned </w:t>
      </w:r>
      <w:r w:rsidR="00773CF3" w:rsidRPr="006725F0">
        <w:rPr>
          <w:rFonts w:ascii="Calibri" w:hAnsi="Calibri" w:cs="Calibri"/>
          <w:sz w:val="20"/>
          <w:szCs w:val="20"/>
        </w:rPr>
        <w:t>with a network load balancer in the front serving SSH traffic</w:t>
      </w:r>
    </w:p>
    <w:p w14:paraId="57162705" w14:textId="77777777" w:rsidR="00773CF3" w:rsidRPr="006725F0" w:rsidRDefault="00773CF3" w:rsidP="00A06A86">
      <w:pPr>
        <w:rPr>
          <w:rFonts w:ascii="Calibri" w:hAnsi="Calibri" w:cs="Calibri"/>
          <w:sz w:val="20"/>
          <w:szCs w:val="20"/>
        </w:rPr>
      </w:pPr>
      <w:r w:rsidRPr="006725F0">
        <w:rPr>
          <w:rFonts w:ascii="Calibri" w:hAnsi="Calibri" w:cs="Calibri"/>
          <w:sz w:val="20"/>
          <w:szCs w:val="20"/>
        </w:rPr>
        <w:t>5. Identify the NLB FQDN to SSH to the bastion host in application | blockchain cluster VPC</w:t>
      </w:r>
    </w:p>
    <w:p w14:paraId="07E3BEF7" w14:textId="77777777" w:rsidR="00773CF3" w:rsidRPr="006725F0" w:rsidRDefault="00773CF3" w:rsidP="00A06A86">
      <w:pPr>
        <w:rPr>
          <w:rFonts w:ascii="Calibri" w:hAnsi="Calibri" w:cs="Calibri"/>
          <w:sz w:val="20"/>
          <w:szCs w:val="20"/>
        </w:rPr>
      </w:pPr>
      <w:r w:rsidRPr="006725F0">
        <w:rPr>
          <w:rFonts w:ascii="Calibri" w:hAnsi="Calibri" w:cs="Calibri"/>
          <w:sz w:val="20"/>
          <w:szCs w:val="20"/>
        </w:rPr>
        <w:t xml:space="preserve">6. Either refer to the below format to identify the FQDN of endpoint to reach bastion host or refer to route 53 hosted zones records. </w:t>
      </w:r>
    </w:p>
    <w:p w14:paraId="4721BC88" w14:textId="77777777" w:rsidR="00A06A86" w:rsidRPr="006725F0" w:rsidRDefault="00A06A86" w:rsidP="00A06A86">
      <w:pPr>
        <w:rPr>
          <w:rFonts w:ascii="Calibri" w:hAnsi="Calibri" w:cs="Calibri"/>
          <w:sz w:val="20"/>
          <w:szCs w:val="20"/>
        </w:rPr>
      </w:pPr>
    </w:p>
    <w:p w14:paraId="744A8D16" w14:textId="77777777" w:rsidR="00773CF3" w:rsidRPr="006725F0" w:rsidRDefault="00773CF3" w:rsidP="00A06A86">
      <w:pPr>
        <w:rPr>
          <w:rFonts w:ascii="Calibri" w:hAnsi="Calibri" w:cs="Calibri"/>
          <w:sz w:val="20"/>
          <w:szCs w:val="20"/>
        </w:rPr>
      </w:pPr>
      <w:r w:rsidRPr="006725F0">
        <w:rPr>
          <w:rFonts w:ascii="Calibri" w:hAnsi="Calibri" w:cs="Calibri"/>
          <w:b/>
          <w:bCs/>
          <w:sz w:val="20"/>
          <w:szCs w:val="20"/>
        </w:rPr>
        <w:t>NLB FQDN:</w:t>
      </w:r>
      <w:r w:rsidRPr="006725F0">
        <w:rPr>
          <w:rFonts w:ascii="Calibri" w:hAnsi="Calibri" w:cs="Calibri"/>
          <w:sz w:val="20"/>
          <w:szCs w:val="20"/>
        </w:rPr>
        <w:t xml:space="preserve"> </w:t>
      </w:r>
      <w:r w:rsidRPr="006725F0">
        <w:rPr>
          <w:rFonts w:ascii="Calibri" w:hAnsi="Calibri" w:cs="Calibri"/>
          <w:sz w:val="20"/>
          <w:szCs w:val="20"/>
          <w:highlight w:val="yellow"/>
        </w:rPr>
        <w:t>&lt;node-type&gt;-&lt;env-type&gt;-&lt;app | blk&gt;-</w:t>
      </w:r>
      <w:proofErr w:type="gramStart"/>
      <w:r w:rsidRPr="006725F0">
        <w:rPr>
          <w:rFonts w:ascii="Calibri" w:hAnsi="Calibri" w:cs="Calibri"/>
          <w:sz w:val="20"/>
          <w:szCs w:val="20"/>
          <w:highlight w:val="yellow"/>
        </w:rPr>
        <w:t>bastion.&lt;</w:t>
      </w:r>
      <w:proofErr w:type="gramEnd"/>
      <w:r w:rsidRPr="006725F0">
        <w:rPr>
          <w:rFonts w:ascii="Calibri" w:hAnsi="Calibri" w:cs="Calibri"/>
          <w:sz w:val="20"/>
          <w:szCs w:val="20"/>
          <w:highlight w:val="yellow"/>
        </w:rPr>
        <w:t>domain&gt;</w:t>
      </w:r>
    </w:p>
    <w:p w14:paraId="6B138378" w14:textId="77777777" w:rsidR="00773CF3" w:rsidRPr="006725F0" w:rsidRDefault="00773CF3" w:rsidP="00A06A86">
      <w:pPr>
        <w:rPr>
          <w:rFonts w:ascii="Calibri" w:hAnsi="Calibri" w:cs="Calibri"/>
          <w:sz w:val="20"/>
          <w:szCs w:val="20"/>
        </w:rPr>
      </w:pPr>
      <w:r w:rsidRPr="006725F0">
        <w:rPr>
          <w:rFonts w:ascii="Calibri" w:hAnsi="Calibri" w:cs="Calibri"/>
          <w:b/>
          <w:bCs/>
          <w:sz w:val="20"/>
          <w:szCs w:val="20"/>
        </w:rPr>
        <w:t>Example:</w:t>
      </w:r>
      <w:r w:rsidRPr="006725F0">
        <w:rPr>
          <w:rFonts w:ascii="Calibri" w:hAnsi="Calibri" w:cs="Calibri"/>
          <w:sz w:val="20"/>
          <w:szCs w:val="20"/>
        </w:rPr>
        <w:t xml:space="preserve"> </w:t>
      </w:r>
      <w:r w:rsidRPr="006725F0">
        <w:rPr>
          <w:rFonts w:ascii="Calibri" w:hAnsi="Calibri" w:cs="Calibri"/>
          <w:sz w:val="20"/>
          <w:szCs w:val="20"/>
          <w:highlight w:val="yellow"/>
        </w:rPr>
        <w:t>carr-dev-app-bastion.aaisdirect.com | carr-dev-blk-bastion.aaisdirect.com</w:t>
      </w:r>
      <w:r w:rsidRPr="006725F0">
        <w:rPr>
          <w:rFonts w:ascii="Calibri" w:hAnsi="Calibri" w:cs="Calibri"/>
          <w:sz w:val="20"/>
          <w:szCs w:val="20"/>
        </w:rPr>
        <w:t xml:space="preserve"> </w:t>
      </w:r>
    </w:p>
    <w:p w14:paraId="66A783CF" w14:textId="77777777" w:rsidR="00773CF3" w:rsidRPr="006725F0" w:rsidRDefault="00773CF3" w:rsidP="00A06A86">
      <w:pPr>
        <w:rPr>
          <w:rFonts w:ascii="Calibri" w:hAnsi="Calibri" w:cs="Calibri"/>
          <w:b/>
          <w:bCs/>
          <w:sz w:val="20"/>
          <w:szCs w:val="20"/>
        </w:rPr>
      </w:pPr>
    </w:p>
    <w:p w14:paraId="437887B9" w14:textId="77777777" w:rsidR="00A06A86" w:rsidRPr="006725F0" w:rsidRDefault="00773CF3" w:rsidP="00A06A86">
      <w:pPr>
        <w:rPr>
          <w:rFonts w:ascii="Calibri" w:hAnsi="Calibri" w:cs="Calibri"/>
          <w:sz w:val="20"/>
          <w:szCs w:val="20"/>
        </w:rPr>
      </w:pPr>
      <w:r w:rsidRPr="006725F0">
        <w:rPr>
          <w:rFonts w:ascii="Calibri" w:hAnsi="Calibri" w:cs="Calibri"/>
          <w:sz w:val="20"/>
          <w:szCs w:val="20"/>
        </w:rPr>
        <w:t xml:space="preserve">Once you have the network access to the bastion hosts and relevant information like SSH private key and FQDN, you all set to successfully connect to bastion host. The below a sample </w:t>
      </w:r>
      <w:r w:rsidR="00B402E8" w:rsidRPr="006725F0">
        <w:rPr>
          <w:rFonts w:ascii="Calibri" w:hAnsi="Calibri" w:cs="Calibri"/>
          <w:sz w:val="20"/>
          <w:szCs w:val="20"/>
        </w:rPr>
        <w:t>screen</w:t>
      </w:r>
      <w:r w:rsidRPr="006725F0">
        <w:rPr>
          <w:rFonts w:ascii="Calibri" w:hAnsi="Calibri" w:cs="Calibri"/>
          <w:sz w:val="20"/>
          <w:szCs w:val="20"/>
        </w:rPr>
        <w:t xml:space="preserve"> shot for reference. </w:t>
      </w:r>
    </w:p>
    <w:p w14:paraId="01FB90CA" w14:textId="77777777" w:rsidR="00773CF3" w:rsidRPr="006725F0" w:rsidRDefault="00773CF3" w:rsidP="00A06A86">
      <w:pPr>
        <w:rPr>
          <w:rFonts w:ascii="Calibri" w:hAnsi="Calibri" w:cs="Calibri"/>
          <w:sz w:val="20"/>
          <w:szCs w:val="20"/>
        </w:rPr>
      </w:pPr>
    </w:p>
    <w:p w14:paraId="2AEE3AEC" w14:textId="77777777" w:rsidR="00B402E8" w:rsidRPr="006725F0" w:rsidRDefault="00B402E8" w:rsidP="00A06A86">
      <w:pPr>
        <w:rPr>
          <w:rFonts w:ascii="Calibri" w:hAnsi="Calibri" w:cs="Calibri"/>
          <w:sz w:val="20"/>
          <w:szCs w:val="20"/>
        </w:rPr>
      </w:pPr>
    </w:p>
    <w:p w14:paraId="105749A7" w14:textId="77777777" w:rsidR="00773CF3" w:rsidRPr="006725F0" w:rsidRDefault="00566BBD" w:rsidP="00A06A86">
      <w:pPr>
        <w:rPr>
          <w:rFonts w:ascii="Calibri" w:hAnsi="Calibri" w:cs="Calibri"/>
          <w:sz w:val="20"/>
          <w:szCs w:val="20"/>
        </w:rPr>
      </w:pPr>
      <w:r w:rsidRPr="006725F0">
        <w:rPr>
          <w:rFonts w:ascii="Calibri" w:hAnsi="Calibri" w:cs="Calibri"/>
          <w:noProof/>
          <w:sz w:val="20"/>
          <w:szCs w:val="20"/>
        </w:rPr>
        <w:drawing>
          <wp:inline distT="0" distB="0" distL="0" distR="0" wp14:anchorId="314DC6C8" wp14:editId="0FCFA78C">
            <wp:extent cx="5943600" cy="1387475"/>
            <wp:effectExtent l="0" t="0" r="0" b="0"/>
            <wp:docPr id="24"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387475"/>
                    </a:xfrm>
                    <a:prstGeom prst="rect">
                      <a:avLst/>
                    </a:prstGeom>
                    <a:noFill/>
                    <a:ln>
                      <a:noFill/>
                    </a:ln>
                  </pic:spPr>
                </pic:pic>
              </a:graphicData>
            </a:graphic>
          </wp:inline>
        </w:drawing>
      </w:r>
    </w:p>
    <w:p w14:paraId="7FB154F2" w14:textId="77777777" w:rsidR="00A06A86" w:rsidRPr="006725F0" w:rsidRDefault="00A06A86" w:rsidP="00A06A86">
      <w:pPr>
        <w:pStyle w:val="LO-normal1"/>
        <w:rPr>
          <w:rFonts w:ascii="Calibri" w:hAnsi="Calibri" w:cs="Calibri"/>
          <w:lang w:val="en-MY" w:eastAsia="en-US" w:bidi="ar-SA"/>
        </w:rPr>
      </w:pPr>
    </w:p>
    <w:p w14:paraId="5114BA7B" w14:textId="77777777" w:rsidR="00FC325E" w:rsidRPr="006725F0" w:rsidRDefault="00A06A86" w:rsidP="00176E31">
      <w:pPr>
        <w:pStyle w:val="Heading2"/>
        <w:rPr>
          <w:rFonts w:ascii="Calibri" w:eastAsia="Times New Roman" w:hAnsi="Calibri" w:cs="Calibri"/>
          <w:color w:val="2F5496"/>
          <w:sz w:val="26"/>
          <w:szCs w:val="26"/>
          <w:lang w:val="en-MY" w:eastAsia="en-US" w:bidi="ar-SA"/>
        </w:rPr>
      </w:pPr>
      <w:r w:rsidRPr="006725F0">
        <w:rPr>
          <w:rFonts w:ascii="Calibri" w:hAnsi="Calibri" w:cs="Calibri"/>
          <w:lang w:val="en-MY" w:eastAsia="en-US" w:bidi="ar-SA"/>
        </w:rPr>
        <w:br w:type="page"/>
      </w:r>
      <w:bookmarkStart w:id="70" w:name="_Toc86222667"/>
      <w:bookmarkStart w:id="71" w:name="_Toc86913756"/>
      <w:r w:rsidR="00FC325E" w:rsidRPr="006725F0">
        <w:rPr>
          <w:rFonts w:ascii="Calibri" w:eastAsia="Times New Roman" w:hAnsi="Calibri" w:cs="Calibri"/>
          <w:color w:val="2F5496"/>
          <w:sz w:val="26"/>
          <w:szCs w:val="26"/>
          <w:lang w:val="en-MY" w:eastAsia="en-US" w:bidi="ar-SA"/>
        </w:rPr>
        <w:lastRenderedPageBreak/>
        <w:t>Steps to configure AWS CLI and use KUBECTL to manage EKS cluster</w:t>
      </w:r>
      <w:bookmarkEnd w:id="70"/>
      <w:bookmarkEnd w:id="71"/>
    </w:p>
    <w:p w14:paraId="2342D02F" w14:textId="77777777" w:rsidR="006E64B2" w:rsidRPr="006725F0" w:rsidRDefault="006E64B2" w:rsidP="006E64B2">
      <w:pPr>
        <w:pStyle w:val="LO-normal1"/>
        <w:rPr>
          <w:rFonts w:ascii="Calibri" w:hAnsi="Calibri" w:cs="Calibri"/>
          <w:lang w:val="en-MY" w:eastAsia="en-US" w:bidi="ar-SA"/>
        </w:rPr>
      </w:pPr>
    </w:p>
    <w:p w14:paraId="55396A33" w14:textId="77777777" w:rsidR="00EF6DBA" w:rsidRDefault="00EF6DBA" w:rsidP="00EF6DBA">
      <w:pPr>
        <w:pStyle w:val="LO-normal1"/>
        <w:rPr>
          <w:rFonts w:ascii="Calibri" w:hAnsi="Calibri" w:cs="Calibri"/>
          <w:lang w:val="en-MY" w:eastAsia="en-US" w:bidi="ar-SA"/>
        </w:rPr>
      </w:pPr>
      <w:r>
        <w:rPr>
          <w:rFonts w:ascii="Calibri" w:hAnsi="Calibri" w:cs="Calibri"/>
          <w:lang w:val="en-MY" w:eastAsia="en-US" w:bidi="ar-SA"/>
        </w:rPr>
        <w:t xml:space="preserve">AWS CLI and </w:t>
      </w:r>
      <w:proofErr w:type="spellStart"/>
      <w:r>
        <w:rPr>
          <w:rFonts w:ascii="Calibri" w:hAnsi="Calibri" w:cs="Calibri"/>
          <w:lang w:val="en-MY" w:eastAsia="en-US" w:bidi="ar-SA"/>
        </w:rPr>
        <w:t>Kubectl</w:t>
      </w:r>
      <w:proofErr w:type="spellEnd"/>
      <w:r>
        <w:rPr>
          <w:rFonts w:ascii="Calibri" w:hAnsi="Calibri" w:cs="Calibri"/>
          <w:lang w:val="en-MY" w:eastAsia="en-US" w:bidi="ar-SA"/>
        </w:rPr>
        <w:t xml:space="preserve"> can be configured on any systems which has access to Internet. When the clusters are kept </w:t>
      </w:r>
      <w:r w:rsidR="006E73A0">
        <w:rPr>
          <w:rFonts w:ascii="Calibri" w:hAnsi="Calibri" w:cs="Calibri"/>
          <w:lang w:val="en-MY" w:eastAsia="en-US" w:bidi="ar-SA"/>
        </w:rPr>
        <w:t>publicly</w:t>
      </w:r>
      <w:r>
        <w:rPr>
          <w:rFonts w:ascii="Calibri" w:hAnsi="Calibri" w:cs="Calibri"/>
          <w:lang w:val="en-MY" w:eastAsia="en-US" w:bidi="ar-SA"/>
        </w:rPr>
        <w:t xml:space="preserve"> exposed then they would be able to </w:t>
      </w:r>
      <w:r w:rsidR="006E73A0">
        <w:rPr>
          <w:rFonts w:ascii="Calibri" w:hAnsi="Calibri" w:cs="Calibri"/>
          <w:lang w:val="en-MY" w:eastAsia="en-US" w:bidi="ar-SA"/>
        </w:rPr>
        <w:t>manage</w:t>
      </w:r>
      <w:r>
        <w:rPr>
          <w:rFonts w:ascii="Calibri" w:hAnsi="Calibri" w:cs="Calibri"/>
          <w:lang w:val="en-MY" w:eastAsia="en-US" w:bidi="ar-SA"/>
        </w:rPr>
        <w:t xml:space="preserve"> using </w:t>
      </w:r>
      <w:proofErr w:type="spellStart"/>
      <w:r>
        <w:rPr>
          <w:rFonts w:ascii="Calibri" w:hAnsi="Calibri" w:cs="Calibri"/>
          <w:lang w:val="en-MY" w:eastAsia="en-US" w:bidi="ar-SA"/>
        </w:rPr>
        <w:t>kubectl</w:t>
      </w:r>
      <w:proofErr w:type="spellEnd"/>
      <w:r>
        <w:rPr>
          <w:rFonts w:ascii="Calibri" w:hAnsi="Calibri" w:cs="Calibri"/>
          <w:lang w:val="en-MY" w:eastAsia="en-US" w:bidi="ar-SA"/>
        </w:rPr>
        <w:t xml:space="preserve"> from anywhere</w:t>
      </w:r>
      <w:r w:rsidR="006E73A0">
        <w:rPr>
          <w:rFonts w:ascii="Calibri" w:hAnsi="Calibri" w:cs="Calibri"/>
          <w:lang w:val="en-MY" w:eastAsia="en-US" w:bidi="ar-SA"/>
        </w:rPr>
        <w:t xml:space="preserve">. In case it is turned private cluster, then managing the cluster needs to be from the bastion host. </w:t>
      </w:r>
    </w:p>
    <w:p w14:paraId="16ABF92D" w14:textId="77777777" w:rsidR="00FC325E" w:rsidRPr="006725F0" w:rsidRDefault="00FC325E" w:rsidP="006E64B2">
      <w:pPr>
        <w:pStyle w:val="LO-normal1"/>
        <w:rPr>
          <w:rFonts w:ascii="Calibri" w:hAnsi="Calibri" w:cs="Calibri"/>
          <w:sz w:val="20"/>
          <w:szCs w:val="20"/>
          <w:lang w:val="en-MY" w:eastAsia="en-US" w:bidi="ar-SA"/>
        </w:rPr>
      </w:pPr>
    </w:p>
    <w:p w14:paraId="5E82F43C" w14:textId="77777777" w:rsidR="00FC325E" w:rsidRPr="006725F0" w:rsidRDefault="00FC325E" w:rsidP="00176E31">
      <w:pPr>
        <w:pStyle w:val="Heading3"/>
        <w:rPr>
          <w:rFonts w:ascii="Calibri" w:hAnsi="Calibri" w:cs="Calibri"/>
        </w:rPr>
      </w:pPr>
      <w:bookmarkStart w:id="72" w:name="_Toc86913757"/>
      <w:r w:rsidRPr="006725F0">
        <w:rPr>
          <w:rFonts w:ascii="Calibri" w:hAnsi="Calibri" w:cs="Calibri"/>
        </w:rPr>
        <w:t>Step1: Configure AWS CLI</w:t>
      </w:r>
      <w:bookmarkEnd w:id="72"/>
    </w:p>
    <w:p w14:paraId="60E0872C" w14:textId="77777777" w:rsidR="006E64B2" w:rsidRPr="006725F0" w:rsidRDefault="006E64B2" w:rsidP="006E64B2">
      <w:pPr>
        <w:pStyle w:val="LO-normal1"/>
        <w:rPr>
          <w:rFonts w:ascii="Calibri" w:hAnsi="Calibri" w:cs="Calibri"/>
          <w:sz w:val="20"/>
          <w:szCs w:val="20"/>
          <w:lang w:val="en-MY" w:eastAsia="en-US" w:bidi="ar-SA"/>
        </w:rPr>
      </w:pPr>
    </w:p>
    <w:p w14:paraId="20AE99F9" w14:textId="77777777" w:rsidR="006E64B2" w:rsidRPr="006725F0" w:rsidRDefault="006E64B2" w:rsidP="006E64B2">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1. </w:t>
      </w:r>
      <w:r w:rsidR="00FC325E" w:rsidRPr="006725F0">
        <w:rPr>
          <w:rFonts w:ascii="Calibri" w:hAnsi="Calibri" w:cs="Calibri"/>
          <w:sz w:val="20"/>
          <w:szCs w:val="20"/>
          <w:lang w:val="en-MY" w:eastAsia="en-US" w:bidi="ar-SA"/>
        </w:rPr>
        <w:t xml:space="preserve">SSH to the bastion host </w:t>
      </w:r>
      <w:r w:rsidRPr="006725F0">
        <w:rPr>
          <w:rFonts w:ascii="Calibri" w:hAnsi="Calibri" w:cs="Calibri"/>
          <w:sz w:val="20"/>
          <w:szCs w:val="20"/>
          <w:lang w:val="en-MY" w:eastAsia="en-US" w:bidi="ar-SA"/>
        </w:rPr>
        <w:t xml:space="preserve"> </w:t>
      </w:r>
    </w:p>
    <w:p w14:paraId="6555AA04" w14:textId="77777777" w:rsidR="00FC325E" w:rsidRPr="006725F0" w:rsidRDefault="006E64B2" w:rsidP="006E64B2">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2. </w:t>
      </w:r>
      <w:r w:rsidR="00FC325E" w:rsidRPr="006725F0">
        <w:rPr>
          <w:rFonts w:ascii="Calibri" w:hAnsi="Calibri" w:cs="Calibri"/>
          <w:sz w:val="20"/>
          <w:szCs w:val="20"/>
          <w:lang w:val="en-MY" w:eastAsia="en-US" w:bidi="ar-SA"/>
        </w:rPr>
        <w:t>Go to user home directory Example: $ cd /home/ec2-user/</w:t>
      </w:r>
    </w:p>
    <w:p w14:paraId="22683D03" w14:textId="77777777" w:rsidR="006F3CBE" w:rsidRPr="006725F0" w:rsidRDefault="006F3CBE" w:rsidP="006E64B2">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3. Create a directory named “.</w:t>
      </w:r>
      <w:proofErr w:type="spellStart"/>
      <w:r w:rsidRPr="006725F0">
        <w:rPr>
          <w:rFonts w:ascii="Calibri" w:hAnsi="Calibri" w:cs="Calibri"/>
          <w:sz w:val="20"/>
          <w:szCs w:val="20"/>
          <w:lang w:val="en-MY" w:eastAsia="en-US" w:bidi="ar-SA"/>
        </w:rPr>
        <w:t>aws</w:t>
      </w:r>
      <w:proofErr w:type="spellEnd"/>
      <w:r w:rsidRPr="006725F0">
        <w:rPr>
          <w:rFonts w:ascii="Calibri" w:hAnsi="Calibri" w:cs="Calibri"/>
          <w:sz w:val="20"/>
          <w:szCs w:val="20"/>
          <w:lang w:val="en-MY" w:eastAsia="en-US" w:bidi="ar-SA"/>
        </w:rPr>
        <w:t xml:space="preserve">” under user home directory. Example: $ </w:t>
      </w:r>
      <w:proofErr w:type="spellStart"/>
      <w:r w:rsidRPr="006725F0">
        <w:rPr>
          <w:rFonts w:ascii="Calibri" w:hAnsi="Calibri" w:cs="Calibri"/>
          <w:sz w:val="20"/>
          <w:szCs w:val="20"/>
          <w:lang w:val="en-MY" w:eastAsia="en-US" w:bidi="ar-SA"/>
        </w:rPr>
        <w:t>mkdir</w:t>
      </w:r>
      <w:proofErr w:type="spellEnd"/>
      <w:r w:rsidRPr="006725F0">
        <w:rPr>
          <w:rFonts w:ascii="Calibri" w:hAnsi="Calibri" w:cs="Calibri"/>
          <w:sz w:val="20"/>
          <w:szCs w:val="20"/>
          <w:lang w:val="en-MY" w:eastAsia="en-US" w:bidi="ar-SA"/>
        </w:rPr>
        <w:t xml:space="preserve"> /home/ec2-user/.</w:t>
      </w:r>
      <w:proofErr w:type="spellStart"/>
      <w:r w:rsidRPr="006725F0">
        <w:rPr>
          <w:rFonts w:ascii="Calibri" w:hAnsi="Calibri" w:cs="Calibri"/>
          <w:sz w:val="20"/>
          <w:szCs w:val="20"/>
          <w:lang w:val="en-MY" w:eastAsia="en-US" w:bidi="ar-SA"/>
        </w:rPr>
        <w:t>aws</w:t>
      </w:r>
      <w:proofErr w:type="spellEnd"/>
    </w:p>
    <w:p w14:paraId="13F9629A" w14:textId="77777777" w:rsidR="006F3CBE" w:rsidRPr="006725F0" w:rsidRDefault="006F3CBE" w:rsidP="006E64B2">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4. Create or update file named config with the information referring to below sample </w:t>
      </w:r>
    </w:p>
    <w:p w14:paraId="61485E7F" w14:textId="77777777" w:rsidR="006E64B2" w:rsidRPr="006725F0" w:rsidRDefault="006E64B2" w:rsidP="006E64B2">
      <w:pPr>
        <w:pStyle w:val="LO-normal1"/>
        <w:rPr>
          <w:rFonts w:ascii="Calibri" w:hAnsi="Calibri" w:cs="Calibri"/>
          <w:sz w:val="20"/>
          <w:szCs w:val="20"/>
          <w:lang w:val="en-MY" w:eastAsia="en-US" w:bidi="ar-SA"/>
        </w:rPr>
      </w:pPr>
    </w:p>
    <w:p w14:paraId="305E22F4" w14:textId="77777777" w:rsidR="006F3CBE" w:rsidRPr="006725F0" w:rsidRDefault="006F3CBE" w:rsidP="006E64B2">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Config file: Update profile for IAM user and IAM role that this user is going to assume. The sample is below.</w:t>
      </w:r>
    </w:p>
    <w:p w14:paraId="266FA4F0" w14:textId="77777777" w:rsidR="006F3CBE" w:rsidRPr="006725F0" w:rsidRDefault="006F3CBE" w:rsidP="00FC325E">
      <w:pPr>
        <w:pStyle w:val="LO-normal1"/>
        <w:rPr>
          <w:rFonts w:ascii="Calibri" w:eastAsia="NSimSun" w:hAnsi="Calibri" w:cs="Calibri"/>
          <w:color w:val="000000"/>
          <w:kern w:val="2"/>
          <w:sz w:val="18"/>
          <w:szCs w:val="18"/>
          <w:lang w:val="en-US"/>
        </w:rPr>
      </w:pPr>
    </w:p>
    <w:p w14:paraId="24174ACE" w14:textId="77777777" w:rsidR="006F3CBE" w:rsidRPr="006725F0" w:rsidRDefault="006F3CBE" w:rsidP="00FC325E">
      <w:pPr>
        <w:pStyle w:val="LO-normal1"/>
        <w:rPr>
          <w:rFonts w:ascii="Calibri" w:eastAsia="NSimSun" w:hAnsi="Calibri" w:cs="Calibri"/>
          <w:b/>
          <w:bCs/>
          <w:color w:val="000000"/>
          <w:kern w:val="2"/>
          <w:sz w:val="18"/>
          <w:szCs w:val="18"/>
          <w:lang w:val="en-US"/>
        </w:rPr>
      </w:pPr>
      <w:r w:rsidRPr="006725F0">
        <w:rPr>
          <w:rFonts w:ascii="Calibri" w:eastAsia="NSimSun" w:hAnsi="Calibri" w:cs="Calibri"/>
          <w:b/>
          <w:bCs/>
          <w:color w:val="000000"/>
          <w:kern w:val="2"/>
          <w:sz w:val="18"/>
          <w:szCs w:val="18"/>
          <w:lang w:val="en-US"/>
        </w:rPr>
        <w:t>Example Path: /home/ec2-user</w:t>
      </w:r>
      <w:proofErr w:type="gramStart"/>
      <w:r w:rsidRPr="006725F0">
        <w:rPr>
          <w:rFonts w:ascii="Calibri" w:eastAsia="NSimSun" w:hAnsi="Calibri" w:cs="Calibri"/>
          <w:b/>
          <w:bCs/>
          <w:color w:val="000000"/>
          <w:kern w:val="2"/>
          <w:sz w:val="18"/>
          <w:szCs w:val="18"/>
          <w:lang w:val="en-US"/>
        </w:rPr>
        <w:t>/.</w:t>
      </w:r>
      <w:proofErr w:type="spellStart"/>
      <w:r w:rsidRPr="006725F0">
        <w:rPr>
          <w:rFonts w:ascii="Calibri" w:eastAsia="NSimSun" w:hAnsi="Calibri" w:cs="Calibri"/>
          <w:b/>
          <w:bCs/>
          <w:color w:val="000000"/>
          <w:kern w:val="2"/>
          <w:sz w:val="18"/>
          <w:szCs w:val="18"/>
          <w:lang w:val="en-US"/>
        </w:rPr>
        <w:t>aws</w:t>
      </w:r>
      <w:proofErr w:type="spellEnd"/>
      <w:proofErr w:type="gramEnd"/>
      <w:r w:rsidRPr="006725F0">
        <w:rPr>
          <w:rFonts w:ascii="Calibri" w:eastAsia="NSimSun" w:hAnsi="Calibri" w:cs="Calibri"/>
          <w:b/>
          <w:bCs/>
          <w:color w:val="000000"/>
          <w:kern w:val="2"/>
          <w:sz w:val="18"/>
          <w:szCs w:val="18"/>
          <w:lang w:val="en-US"/>
        </w:rPr>
        <w:t xml:space="preserve">/config </w:t>
      </w:r>
    </w:p>
    <w:p w14:paraId="2C9D7C7B" w14:textId="77777777" w:rsidR="006F3CBE" w:rsidRPr="006725F0" w:rsidRDefault="006F3CBE" w:rsidP="00FC325E">
      <w:pPr>
        <w:pStyle w:val="LO-normal1"/>
        <w:rPr>
          <w:rFonts w:ascii="Calibri" w:eastAsia="NSimSun" w:hAnsi="Calibri" w:cs="Calibri"/>
          <w:b/>
          <w:bCs/>
          <w:color w:val="000000"/>
          <w:kern w:val="2"/>
          <w:sz w:val="18"/>
          <w:szCs w:val="18"/>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6F3CBE" w:rsidRPr="006725F0" w14:paraId="35A869A7" w14:textId="77777777" w:rsidTr="00BB73BA">
        <w:tc>
          <w:tcPr>
            <w:tcW w:w="9108" w:type="dxa"/>
            <w:shd w:val="clear" w:color="auto" w:fill="auto"/>
          </w:tcPr>
          <w:p w14:paraId="30BD44A4" w14:textId="77777777" w:rsidR="006F3CBE" w:rsidRPr="006725F0" w:rsidRDefault="006F3CBE" w:rsidP="006F3CBE">
            <w:pPr>
              <w:pStyle w:val="TableContents"/>
              <w:rPr>
                <w:rFonts w:ascii="Calibri" w:hAnsi="Calibri" w:cs="Calibri"/>
              </w:rPr>
            </w:pPr>
            <w:r w:rsidRPr="006725F0">
              <w:rPr>
                <w:rFonts w:ascii="Calibri" w:eastAsia="NSimSun" w:hAnsi="Calibri" w:cs="Calibri"/>
                <w:color w:val="000000"/>
                <w:kern w:val="2"/>
                <w:sz w:val="18"/>
                <w:szCs w:val="18"/>
              </w:rPr>
              <w:t>[</w:t>
            </w:r>
            <w:proofErr w:type="spellStart"/>
            <w:r w:rsidRPr="006725F0">
              <w:rPr>
                <w:rFonts w:ascii="Calibri" w:eastAsia="NSimSun" w:hAnsi="Calibri" w:cs="Calibri"/>
                <w:color w:val="000000"/>
                <w:kern w:val="2"/>
                <w:sz w:val="18"/>
                <w:szCs w:val="18"/>
              </w:rPr>
              <w:t>iam</w:t>
            </w:r>
            <w:proofErr w:type="spellEnd"/>
            <w:r w:rsidRPr="006725F0">
              <w:rPr>
                <w:rFonts w:ascii="Calibri" w:eastAsia="NSimSun" w:hAnsi="Calibri" w:cs="Calibri"/>
                <w:color w:val="000000"/>
                <w:kern w:val="2"/>
                <w:sz w:val="18"/>
                <w:szCs w:val="18"/>
              </w:rPr>
              <w:t>-user]</w:t>
            </w:r>
          </w:p>
          <w:p w14:paraId="67FF05C4" w14:textId="77777777" w:rsidR="006F3CBE" w:rsidRPr="006725F0" w:rsidRDefault="006F3CBE" w:rsidP="006F3CBE">
            <w:pPr>
              <w:pStyle w:val="TableContents"/>
              <w:rPr>
                <w:rFonts w:ascii="Calibri" w:hAnsi="Calibri" w:cs="Calibri"/>
              </w:rPr>
            </w:pPr>
            <w:r w:rsidRPr="006725F0">
              <w:rPr>
                <w:rFonts w:ascii="Calibri" w:eastAsia="NSimSun" w:hAnsi="Calibri" w:cs="Calibri"/>
                <w:color w:val="000000"/>
                <w:kern w:val="2"/>
                <w:sz w:val="18"/>
                <w:szCs w:val="18"/>
              </w:rPr>
              <w:t>region=us-east-2</w:t>
            </w:r>
          </w:p>
          <w:p w14:paraId="3D8D2744" w14:textId="77777777" w:rsidR="006F3CBE" w:rsidRPr="006725F0" w:rsidRDefault="006F3CBE" w:rsidP="006F3CBE">
            <w:pPr>
              <w:pStyle w:val="TableContents"/>
              <w:rPr>
                <w:rFonts w:ascii="Calibri" w:hAnsi="Calibri" w:cs="Calibri"/>
              </w:rPr>
            </w:pPr>
            <w:r w:rsidRPr="006725F0">
              <w:rPr>
                <w:rFonts w:ascii="Calibri" w:eastAsia="NSimSun" w:hAnsi="Calibri" w:cs="Calibri"/>
                <w:color w:val="000000"/>
                <w:kern w:val="2"/>
                <w:sz w:val="18"/>
                <w:szCs w:val="18"/>
              </w:rPr>
              <w:t>output=json</w:t>
            </w:r>
          </w:p>
          <w:p w14:paraId="6B28273B" w14:textId="77777777" w:rsidR="006F3CBE" w:rsidRPr="006725F0" w:rsidRDefault="006F3CBE" w:rsidP="006F3CBE">
            <w:pPr>
              <w:pStyle w:val="TableContents"/>
              <w:rPr>
                <w:rFonts w:ascii="Calibri" w:eastAsia="NSimSun" w:hAnsi="Calibri" w:cs="Calibri"/>
                <w:color w:val="000000"/>
                <w:kern w:val="2"/>
                <w:sz w:val="18"/>
                <w:szCs w:val="18"/>
              </w:rPr>
            </w:pPr>
          </w:p>
          <w:p w14:paraId="7E75DFDE" w14:textId="77777777" w:rsidR="006F3CBE" w:rsidRPr="006725F0" w:rsidRDefault="006F3CBE" w:rsidP="006F3CBE">
            <w:pPr>
              <w:pStyle w:val="TableContents"/>
              <w:rPr>
                <w:rFonts w:ascii="Calibri" w:hAnsi="Calibri" w:cs="Calibri"/>
              </w:rPr>
            </w:pPr>
            <w:r w:rsidRPr="006725F0">
              <w:rPr>
                <w:rFonts w:ascii="Calibri" w:eastAsia="NSimSun" w:hAnsi="Calibri" w:cs="Calibri"/>
                <w:color w:val="000000"/>
                <w:kern w:val="2"/>
                <w:sz w:val="18"/>
                <w:szCs w:val="18"/>
              </w:rPr>
              <w:t>[</w:t>
            </w:r>
            <w:proofErr w:type="spellStart"/>
            <w:r w:rsidRPr="006725F0">
              <w:rPr>
                <w:rFonts w:ascii="Calibri" w:eastAsia="NSimSun" w:hAnsi="Calibri" w:cs="Calibri"/>
                <w:color w:val="000000"/>
                <w:kern w:val="2"/>
                <w:sz w:val="18"/>
                <w:szCs w:val="18"/>
              </w:rPr>
              <w:t>iam</w:t>
            </w:r>
            <w:proofErr w:type="spellEnd"/>
            <w:r w:rsidRPr="006725F0">
              <w:rPr>
                <w:rFonts w:ascii="Calibri" w:eastAsia="NSimSun" w:hAnsi="Calibri" w:cs="Calibri"/>
                <w:color w:val="000000"/>
                <w:kern w:val="2"/>
                <w:sz w:val="18"/>
                <w:szCs w:val="18"/>
              </w:rPr>
              <w:t>-role]</w:t>
            </w:r>
          </w:p>
          <w:p w14:paraId="0B1A34F9" w14:textId="77777777" w:rsidR="006F3CBE" w:rsidRPr="006725F0" w:rsidRDefault="006F3CBE" w:rsidP="006F3CBE">
            <w:pPr>
              <w:pStyle w:val="TableContents"/>
              <w:rPr>
                <w:rFonts w:ascii="Calibri" w:hAnsi="Calibri" w:cs="Calibri"/>
              </w:rPr>
            </w:pPr>
            <w:r w:rsidRPr="006725F0">
              <w:rPr>
                <w:rFonts w:ascii="Calibri" w:eastAsia="NSimSun" w:hAnsi="Calibri" w:cs="Calibri"/>
                <w:color w:val="000000"/>
                <w:kern w:val="2"/>
                <w:sz w:val="18"/>
                <w:szCs w:val="18"/>
              </w:rPr>
              <w:t>region=us-east-2</w:t>
            </w:r>
          </w:p>
          <w:p w14:paraId="076EE889" w14:textId="77777777" w:rsidR="006F3CBE" w:rsidRPr="006725F0" w:rsidRDefault="006F3CBE" w:rsidP="006F3CBE">
            <w:pPr>
              <w:pStyle w:val="TableContents"/>
              <w:rPr>
                <w:rFonts w:ascii="Calibri" w:hAnsi="Calibri" w:cs="Calibri"/>
              </w:rPr>
            </w:pPr>
            <w:r w:rsidRPr="006725F0">
              <w:rPr>
                <w:rFonts w:ascii="Calibri" w:eastAsia="NSimSun" w:hAnsi="Calibri" w:cs="Calibri"/>
                <w:color w:val="000000"/>
                <w:kern w:val="2"/>
                <w:sz w:val="18"/>
                <w:szCs w:val="18"/>
              </w:rPr>
              <w:t>output=json</w:t>
            </w:r>
          </w:p>
          <w:p w14:paraId="44DB8C76" w14:textId="77777777" w:rsidR="006F3CBE" w:rsidRPr="006725F0" w:rsidRDefault="006F3CBE" w:rsidP="006F3CBE">
            <w:pPr>
              <w:pStyle w:val="LO-normal1"/>
              <w:rPr>
                <w:rFonts w:ascii="Calibri" w:eastAsia="NSimSun" w:hAnsi="Calibri" w:cs="Calibri"/>
                <w:color w:val="000000"/>
                <w:kern w:val="2"/>
                <w:sz w:val="18"/>
                <w:szCs w:val="18"/>
                <w:lang w:val="en-US"/>
              </w:rPr>
            </w:pPr>
            <w:proofErr w:type="spellStart"/>
            <w:r w:rsidRPr="006725F0">
              <w:rPr>
                <w:rFonts w:ascii="Calibri" w:eastAsia="NSimSun" w:hAnsi="Calibri" w:cs="Calibri"/>
                <w:color w:val="000000"/>
                <w:kern w:val="2"/>
                <w:sz w:val="18"/>
                <w:szCs w:val="18"/>
                <w:lang w:val="en-US"/>
              </w:rPr>
              <w:t>source_profile</w:t>
            </w:r>
            <w:proofErr w:type="spellEnd"/>
            <w:r w:rsidRPr="006725F0">
              <w:rPr>
                <w:rFonts w:ascii="Calibri" w:eastAsia="NSimSun" w:hAnsi="Calibri" w:cs="Calibri"/>
                <w:color w:val="000000"/>
                <w:kern w:val="2"/>
                <w:sz w:val="18"/>
                <w:szCs w:val="18"/>
                <w:lang w:val="en-US"/>
              </w:rPr>
              <w:t>=</w:t>
            </w:r>
            <w:proofErr w:type="spellStart"/>
            <w:r w:rsidRPr="006725F0">
              <w:rPr>
                <w:rFonts w:ascii="Calibri" w:eastAsia="NSimSun" w:hAnsi="Calibri" w:cs="Calibri"/>
                <w:color w:val="000000"/>
                <w:kern w:val="2"/>
                <w:sz w:val="18"/>
                <w:szCs w:val="18"/>
                <w:lang w:val="en-US"/>
              </w:rPr>
              <w:t>iam</w:t>
            </w:r>
            <w:proofErr w:type="spellEnd"/>
            <w:r w:rsidRPr="006725F0">
              <w:rPr>
                <w:rFonts w:ascii="Calibri" w:eastAsia="NSimSun" w:hAnsi="Calibri" w:cs="Calibri"/>
                <w:color w:val="000000"/>
                <w:kern w:val="2"/>
                <w:sz w:val="18"/>
                <w:szCs w:val="18"/>
                <w:lang w:val="en-US"/>
              </w:rPr>
              <w:t>-user</w:t>
            </w:r>
          </w:p>
        </w:tc>
      </w:tr>
    </w:tbl>
    <w:p w14:paraId="18E9FCE5" w14:textId="77777777" w:rsidR="006F3CBE" w:rsidRPr="006725F0" w:rsidRDefault="006F3CBE" w:rsidP="00FC325E">
      <w:pPr>
        <w:pStyle w:val="LO-normal1"/>
        <w:rPr>
          <w:rFonts w:ascii="Calibri" w:eastAsia="NSimSun" w:hAnsi="Calibri" w:cs="Calibri"/>
          <w:color w:val="000000"/>
          <w:kern w:val="2"/>
          <w:sz w:val="18"/>
          <w:szCs w:val="18"/>
          <w:lang w:val="en-US"/>
        </w:rPr>
      </w:pPr>
    </w:p>
    <w:p w14:paraId="63978CC5" w14:textId="77777777" w:rsidR="006F3CBE" w:rsidRPr="006725F0" w:rsidRDefault="006F3CBE" w:rsidP="006F3CBE">
      <w:pPr>
        <w:pStyle w:val="LO-normal1"/>
        <w:rPr>
          <w:rFonts w:ascii="Calibri" w:eastAsia="NSimSun" w:hAnsi="Calibri" w:cs="Calibri"/>
          <w:color w:val="000000"/>
          <w:kern w:val="2"/>
          <w:sz w:val="18"/>
          <w:szCs w:val="18"/>
          <w:lang w:val="en-US"/>
        </w:rPr>
      </w:pPr>
      <w:r w:rsidRPr="006725F0">
        <w:rPr>
          <w:rFonts w:ascii="Calibri" w:eastAsia="NSimSun" w:hAnsi="Calibri" w:cs="Calibri"/>
          <w:color w:val="000000"/>
          <w:kern w:val="2"/>
          <w:sz w:val="18"/>
          <w:szCs w:val="18"/>
          <w:lang w:val="en-US"/>
        </w:rPr>
        <w:t xml:space="preserve">5. Update credentials file in the same directory by referring to below sample. </w:t>
      </w:r>
    </w:p>
    <w:p w14:paraId="48004885" w14:textId="77777777" w:rsidR="006F3CBE" w:rsidRPr="006725F0" w:rsidRDefault="006F3CBE" w:rsidP="006F3CBE">
      <w:pPr>
        <w:pStyle w:val="LO-normal1"/>
        <w:rPr>
          <w:rFonts w:ascii="Calibri" w:eastAsia="NSimSun" w:hAnsi="Calibri" w:cs="Calibri"/>
          <w:b/>
          <w:bCs/>
          <w:color w:val="000000"/>
          <w:kern w:val="2"/>
          <w:sz w:val="18"/>
          <w:szCs w:val="18"/>
          <w:lang w:val="en-US"/>
        </w:rPr>
      </w:pPr>
      <w:r w:rsidRPr="006725F0">
        <w:rPr>
          <w:rFonts w:ascii="Calibri" w:eastAsia="NSimSun" w:hAnsi="Calibri" w:cs="Calibri"/>
          <w:b/>
          <w:bCs/>
          <w:color w:val="000000"/>
          <w:kern w:val="2"/>
          <w:sz w:val="18"/>
          <w:szCs w:val="18"/>
          <w:lang w:val="en-US"/>
        </w:rPr>
        <w:t>Example Path: /home/ec2-user</w:t>
      </w:r>
      <w:proofErr w:type="gramStart"/>
      <w:r w:rsidRPr="006725F0">
        <w:rPr>
          <w:rFonts w:ascii="Calibri" w:eastAsia="NSimSun" w:hAnsi="Calibri" w:cs="Calibri"/>
          <w:b/>
          <w:bCs/>
          <w:color w:val="000000"/>
          <w:kern w:val="2"/>
          <w:sz w:val="18"/>
          <w:szCs w:val="18"/>
          <w:lang w:val="en-US"/>
        </w:rPr>
        <w:t>/.</w:t>
      </w:r>
      <w:proofErr w:type="spellStart"/>
      <w:r w:rsidRPr="006725F0">
        <w:rPr>
          <w:rFonts w:ascii="Calibri" w:eastAsia="NSimSun" w:hAnsi="Calibri" w:cs="Calibri"/>
          <w:b/>
          <w:bCs/>
          <w:color w:val="000000"/>
          <w:kern w:val="2"/>
          <w:sz w:val="18"/>
          <w:szCs w:val="18"/>
          <w:lang w:val="en-US"/>
        </w:rPr>
        <w:t>aws</w:t>
      </w:r>
      <w:proofErr w:type="spellEnd"/>
      <w:proofErr w:type="gramEnd"/>
      <w:r w:rsidRPr="006725F0">
        <w:rPr>
          <w:rFonts w:ascii="Calibri" w:eastAsia="NSimSun" w:hAnsi="Calibri" w:cs="Calibri"/>
          <w:b/>
          <w:bCs/>
          <w:color w:val="000000"/>
          <w:kern w:val="2"/>
          <w:sz w:val="18"/>
          <w:szCs w:val="18"/>
          <w:lang w:val="en-US"/>
        </w:rPr>
        <w:t xml:space="preserve">/credentials </w:t>
      </w:r>
    </w:p>
    <w:p w14:paraId="4DEADFD2" w14:textId="77777777" w:rsidR="006F3CBE" w:rsidRPr="006725F0" w:rsidRDefault="006F3CBE" w:rsidP="006F3CBE">
      <w:pPr>
        <w:pStyle w:val="LO-normal1"/>
        <w:rPr>
          <w:rFonts w:ascii="Calibri" w:eastAsia="NSimSun" w:hAnsi="Calibri" w:cs="Calibri"/>
          <w:b/>
          <w:bCs/>
          <w:color w:val="000000"/>
          <w:kern w:val="2"/>
          <w:sz w:val="18"/>
          <w:szCs w:val="18"/>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6F3CBE" w:rsidRPr="006725F0" w14:paraId="06F9466F" w14:textId="77777777" w:rsidTr="00BB73BA">
        <w:tc>
          <w:tcPr>
            <w:tcW w:w="9576" w:type="dxa"/>
            <w:shd w:val="clear" w:color="auto" w:fill="auto"/>
          </w:tcPr>
          <w:p w14:paraId="46995C65" w14:textId="77777777" w:rsidR="006F3CBE" w:rsidRPr="006725F0" w:rsidRDefault="006F3CBE" w:rsidP="006F3CBE">
            <w:pPr>
              <w:pStyle w:val="TableContents"/>
              <w:rPr>
                <w:rFonts w:ascii="Calibri" w:hAnsi="Calibri" w:cs="Calibri"/>
              </w:rPr>
            </w:pPr>
            <w:r w:rsidRPr="006725F0">
              <w:rPr>
                <w:rFonts w:ascii="Calibri" w:eastAsia="NSimSun" w:hAnsi="Calibri" w:cs="Calibri"/>
                <w:color w:val="000000"/>
                <w:kern w:val="2"/>
                <w:sz w:val="18"/>
                <w:szCs w:val="18"/>
              </w:rPr>
              <w:t>[</w:t>
            </w:r>
            <w:proofErr w:type="spellStart"/>
            <w:r w:rsidRPr="006725F0">
              <w:rPr>
                <w:rFonts w:ascii="Calibri" w:eastAsia="NSimSun" w:hAnsi="Calibri" w:cs="Calibri"/>
                <w:color w:val="000000"/>
                <w:kern w:val="2"/>
                <w:sz w:val="18"/>
                <w:szCs w:val="18"/>
              </w:rPr>
              <w:t>iam</w:t>
            </w:r>
            <w:proofErr w:type="spellEnd"/>
            <w:r w:rsidRPr="006725F0">
              <w:rPr>
                <w:rFonts w:ascii="Calibri" w:eastAsia="NSimSun" w:hAnsi="Calibri" w:cs="Calibri"/>
                <w:color w:val="000000"/>
                <w:kern w:val="2"/>
                <w:sz w:val="18"/>
                <w:szCs w:val="18"/>
              </w:rPr>
              <w:t>-user]</w:t>
            </w:r>
          </w:p>
          <w:p w14:paraId="047A781F" w14:textId="77777777" w:rsidR="006F3CBE" w:rsidRPr="006725F0" w:rsidRDefault="006F3CBE" w:rsidP="006F3CBE">
            <w:pPr>
              <w:pStyle w:val="TableContents"/>
              <w:rPr>
                <w:rFonts w:ascii="Calibri" w:hAnsi="Calibri" w:cs="Calibri"/>
              </w:rPr>
            </w:pPr>
            <w:proofErr w:type="spellStart"/>
            <w:r w:rsidRPr="006725F0">
              <w:rPr>
                <w:rFonts w:ascii="Calibri" w:eastAsia="NSimSun" w:hAnsi="Calibri" w:cs="Calibri"/>
                <w:color w:val="000000"/>
                <w:kern w:val="2"/>
                <w:sz w:val="18"/>
                <w:szCs w:val="18"/>
              </w:rPr>
              <w:t>aws_access_key_id</w:t>
            </w:r>
            <w:proofErr w:type="spellEnd"/>
            <w:r w:rsidRPr="006725F0">
              <w:rPr>
                <w:rFonts w:ascii="Calibri" w:eastAsia="NSimSun" w:hAnsi="Calibri" w:cs="Calibri"/>
                <w:color w:val="000000"/>
                <w:kern w:val="2"/>
                <w:sz w:val="18"/>
                <w:szCs w:val="18"/>
              </w:rPr>
              <w:t xml:space="preserve"> = </w:t>
            </w:r>
            <w:r w:rsidRPr="006725F0">
              <w:rPr>
                <w:rFonts w:ascii="Calibri" w:eastAsia="NSimSun" w:hAnsi="Calibri" w:cs="Calibri"/>
                <w:color w:val="000000"/>
                <w:kern w:val="2"/>
                <w:sz w:val="18"/>
                <w:szCs w:val="18"/>
                <w:shd w:val="clear" w:color="auto" w:fill="FFFF00"/>
              </w:rPr>
              <w:t>&lt;</w:t>
            </w:r>
            <w:proofErr w:type="spellStart"/>
            <w:r w:rsidRPr="006725F0">
              <w:rPr>
                <w:rFonts w:ascii="Calibri" w:eastAsia="NSimSun" w:hAnsi="Calibri" w:cs="Calibri"/>
                <w:color w:val="000000"/>
                <w:kern w:val="2"/>
                <w:sz w:val="18"/>
                <w:szCs w:val="18"/>
                <w:shd w:val="clear" w:color="auto" w:fill="FFFF00"/>
              </w:rPr>
              <w:t>access_key</w:t>
            </w:r>
            <w:proofErr w:type="spellEnd"/>
            <w:r w:rsidRPr="006725F0">
              <w:rPr>
                <w:rFonts w:ascii="Calibri" w:eastAsia="NSimSun" w:hAnsi="Calibri" w:cs="Calibri"/>
                <w:color w:val="000000"/>
                <w:kern w:val="2"/>
                <w:sz w:val="18"/>
                <w:szCs w:val="18"/>
                <w:shd w:val="clear" w:color="auto" w:fill="FFFF00"/>
              </w:rPr>
              <w:t>&gt;</w:t>
            </w:r>
          </w:p>
          <w:p w14:paraId="695EE02D" w14:textId="77777777" w:rsidR="006F3CBE" w:rsidRPr="006725F0" w:rsidRDefault="006F3CBE" w:rsidP="006F3CBE">
            <w:pPr>
              <w:pStyle w:val="TableContents"/>
              <w:rPr>
                <w:rFonts w:ascii="Calibri" w:hAnsi="Calibri" w:cs="Calibri"/>
              </w:rPr>
            </w:pPr>
            <w:proofErr w:type="spellStart"/>
            <w:r w:rsidRPr="006725F0">
              <w:rPr>
                <w:rFonts w:ascii="Calibri" w:eastAsia="NSimSun" w:hAnsi="Calibri" w:cs="Calibri"/>
                <w:color w:val="000000"/>
                <w:kern w:val="2"/>
                <w:sz w:val="18"/>
                <w:szCs w:val="18"/>
              </w:rPr>
              <w:t>aws_secret_access_key</w:t>
            </w:r>
            <w:proofErr w:type="spellEnd"/>
            <w:r w:rsidRPr="006725F0">
              <w:rPr>
                <w:rFonts w:ascii="Calibri" w:eastAsia="NSimSun" w:hAnsi="Calibri" w:cs="Calibri"/>
                <w:color w:val="000000"/>
                <w:kern w:val="2"/>
                <w:sz w:val="18"/>
                <w:szCs w:val="18"/>
              </w:rPr>
              <w:t xml:space="preserve"> = </w:t>
            </w:r>
            <w:r w:rsidRPr="006725F0">
              <w:rPr>
                <w:rFonts w:ascii="Calibri" w:eastAsia="NSimSun" w:hAnsi="Calibri" w:cs="Calibri"/>
                <w:color w:val="000000"/>
                <w:kern w:val="2"/>
                <w:sz w:val="18"/>
                <w:szCs w:val="18"/>
                <w:shd w:val="clear" w:color="auto" w:fill="FFFF00"/>
              </w:rPr>
              <w:t>&lt;</w:t>
            </w:r>
            <w:proofErr w:type="spellStart"/>
            <w:r w:rsidRPr="006725F0">
              <w:rPr>
                <w:rFonts w:ascii="Calibri" w:eastAsia="NSimSun" w:hAnsi="Calibri" w:cs="Calibri"/>
                <w:color w:val="000000"/>
                <w:kern w:val="2"/>
                <w:sz w:val="18"/>
                <w:szCs w:val="18"/>
                <w:shd w:val="clear" w:color="auto" w:fill="FFFF00"/>
              </w:rPr>
              <w:t>secret_key</w:t>
            </w:r>
            <w:proofErr w:type="spellEnd"/>
            <w:r w:rsidRPr="006725F0">
              <w:rPr>
                <w:rFonts w:ascii="Calibri" w:eastAsia="NSimSun" w:hAnsi="Calibri" w:cs="Calibri"/>
                <w:color w:val="000000"/>
                <w:kern w:val="2"/>
                <w:sz w:val="18"/>
                <w:szCs w:val="18"/>
                <w:shd w:val="clear" w:color="auto" w:fill="FFFF00"/>
              </w:rPr>
              <w:t>&gt;</w:t>
            </w:r>
          </w:p>
          <w:p w14:paraId="77CB10E9" w14:textId="77777777" w:rsidR="006F3CBE" w:rsidRPr="006725F0" w:rsidRDefault="006F3CBE" w:rsidP="006F3CBE">
            <w:pPr>
              <w:pStyle w:val="TableContents"/>
              <w:rPr>
                <w:rFonts w:ascii="Calibri" w:eastAsia="NSimSun" w:hAnsi="Calibri" w:cs="Calibri"/>
                <w:color w:val="000000"/>
                <w:kern w:val="2"/>
                <w:sz w:val="18"/>
                <w:szCs w:val="18"/>
              </w:rPr>
            </w:pPr>
          </w:p>
          <w:p w14:paraId="4454B06F" w14:textId="77777777" w:rsidR="006F3CBE" w:rsidRPr="006725F0" w:rsidRDefault="006F3CBE" w:rsidP="006F3CBE">
            <w:pPr>
              <w:pStyle w:val="TableContents"/>
              <w:rPr>
                <w:rFonts w:ascii="Calibri" w:hAnsi="Calibri" w:cs="Calibri"/>
              </w:rPr>
            </w:pPr>
            <w:r w:rsidRPr="006725F0">
              <w:rPr>
                <w:rFonts w:ascii="Calibri" w:eastAsia="NSimSun" w:hAnsi="Calibri" w:cs="Calibri"/>
                <w:color w:val="000000"/>
                <w:kern w:val="2"/>
                <w:sz w:val="18"/>
                <w:szCs w:val="18"/>
              </w:rPr>
              <w:t>[</w:t>
            </w:r>
            <w:proofErr w:type="spellStart"/>
            <w:r w:rsidRPr="006725F0">
              <w:rPr>
                <w:rFonts w:ascii="Calibri" w:eastAsia="NSimSun" w:hAnsi="Calibri" w:cs="Calibri"/>
                <w:color w:val="000000"/>
                <w:kern w:val="2"/>
                <w:sz w:val="18"/>
                <w:szCs w:val="18"/>
              </w:rPr>
              <w:t>iam</w:t>
            </w:r>
            <w:proofErr w:type="spellEnd"/>
            <w:r w:rsidRPr="006725F0">
              <w:rPr>
                <w:rFonts w:ascii="Calibri" w:eastAsia="NSimSun" w:hAnsi="Calibri" w:cs="Calibri"/>
                <w:color w:val="000000"/>
                <w:kern w:val="2"/>
                <w:sz w:val="18"/>
                <w:szCs w:val="18"/>
              </w:rPr>
              <w:t>-role]</w:t>
            </w:r>
          </w:p>
          <w:p w14:paraId="00015A7C" w14:textId="77777777" w:rsidR="006F3CBE" w:rsidRPr="006725F0" w:rsidRDefault="006F3CBE" w:rsidP="006F3CBE">
            <w:pPr>
              <w:pStyle w:val="TableContents"/>
              <w:rPr>
                <w:rFonts w:ascii="Calibri" w:hAnsi="Calibri" w:cs="Calibri"/>
              </w:rPr>
            </w:pPr>
            <w:proofErr w:type="spellStart"/>
            <w:r w:rsidRPr="006725F0">
              <w:rPr>
                <w:rFonts w:ascii="Calibri" w:eastAsia="NSimSun" w:hAnsi="Calibri" w:cs="Calibri"/>
                <w:color w:val="000000"/>
                <w:kern w:val="2"/>
                <w:sz w:val="18"/>
                <w:szCs w:val="18"/>
              </w:rPr>
              <w:t>role_arn</w:t>
            </w:r>
            <w:proofErr w:type="spellEnd"/>
            <w:r w:rsidRPr="006725F0">
              <w:rPr>
                <w:rFonts w:ascii="Calibri" w:eastAsia="NSimSun" w:hAnsi="Calibri" w:cs="Calibri"/>
                <w:color w:val="000000"/>
                <w:kern w:val="2"/>
                <w:sz w:val="18"/>
                <w:szCs w:val="18"/>
              </w:rPr>
              <w:t xml:space="preserve"> = &lt;</w:t>
            </w:r>
            <w:proofErr w:type="spellStart"/>
            <w:r w:rsidRPr="006725F0">
              <w:rPr>
                <w:rFonts w:ascii="Calibri" w:eastAsia="NSimSun" w:hAnsi="Calibri" w:cs="Calibri"/>
                <w:color w:val="000000"/>
                <w:kern w:val="2"/>
                <w:sz w:val="18"/>
                <w:szCs w:val="18"/>
                <w:shd w:val="clear" w:color="auto" w:fill="FFFF00"/>
              </w:rPr>
              <w:t>aws_role_arn</w:t>
            </w:r>
            <w:proofErr w:type="spellEnd"/>
            <w:r w:rsidRPr="006725F0">
              <w:rPr>
                <w:rFonts w:ascii="Calibri" w:eastAsia="NSimSun" w:hAnsi="Calibri" w:cs="Calibri"/>
                <w:color w:val="000000"/>
                <w:kern w:val="2"/>
                <w:sz w:val="18"/>
                <w:szCs w:val="18"/>
                <w:shd w:val="clear" w:color="auto" w:fill="FFFF00"/>
              </w:rPr>
              <w:t>&gt;</w:t>
            </w:r>
          </w:p>
          <w:p w14:paraId="4EF8F773" w14:textId="77777777" w:rsidR="006F3CBE" w:rsidRPr="006725F0" w:rsidRDefault="006F3CBE" w:rsidP="006F3CBE">
            <w:pPr>
              <w:pStyle w:val="TableContents"/>
              <w:rPr>
                <w:rFonts w:ascii="Calibri" w:hAnsi="Calibri" w:cs="Calibri"/>
              </w:rPr>
            </w:pPr>
            <w:proofErr w:type="spellStart"/>
            <w:r w:rsidRPr="006725F0">
              <w:rPr>
                <w:rFonts w:ascii="Calibri" w:eastAsia="NSimSun" w:hAnsi="Calibri" w:cs="Calibri"/>
                <w:color w:val="000000"/>
                <w:kern w:val="2"/>
                <w:sz w:val="18"/>
                <w:szCs w:val="18"/>
              </w:rPr>
              <w:t>source_profile</w:t>
            </w:r>
            <w:proofErr w:type="spellEnd"/>
            <w:r w:rsidRPr="006725F0">
              <w:rPr>
                <w:rFonts w:ascii="Calibri" w:eastAsia="NSimSun" w:hAnsi="Calibri" w:cs="Calibri"/>
                <w:color w:val="000000"/>
                <w:kern w:val="2"/>
                <w:sz w:val="18"/>
                <w:szCs w:val="18"/>
              </w:rPr>
              <w:t xml:space="preserve"> = </w:t>
            </w:r>
            <w:proofErr w:type="spellStart"/>
            <w:r w:rsidRPr="006725F0">
              <w:rPr>
                <w:rFonts w:ascii="Calibri" w:eastAsia="NSimSun" w:hAnsi="Calibri" w:cs="Calibri"/>
                <w:color w:val="000000"/>
                <w:kern w:val="2"/>
                <w:sz w:val="18"/>
                <w:szCs w:val="18"/>
              </w:rPr>
              <w:t>iam</w:t>
            </w:r>
            <w:proofErr w:type="spellEnd"/>
            <w:r w:rsidRPr="006725F0">
              <w:rPr>
                <w:rFonts w:ascii="Calibri" w:eastAsia="NSimSun" w:hAnsi="Calibri" w:cs="Calibri"/>
                <w:color w:val="000000"/>
                <w:kern w:val="2"/>
                <w:sz w:val="18"/>
                <w:szCs w:val="18"/>
              </w:rPr>
              <w:t>-user</w:t>
            </w:r>
          </w:p>
          <w:p w14:paraId="4039DDA8" w14:textId="77777777" w:rsidR="006F3CBE" w:rsidRPr="006725F0" w:rsidRDefault="006F3CBE" w:rsidP="006F3CBE">
            <w:pPr>
              <w:pStyle w:val="LO-normal1"/>
              <w:rPr>
                <w:rFonts w:ascii="Calibri" w:eastAsia="NSimSun" w:hAnsi="Calibri" w:cs="Calibri"/>
                <w:color w:val="000000"/>
                <w:kern w:val="2"/>
                <w:sz w:val="18"/>
                <w:szCs w:val="18"/>
                <w:lang w:val="en-US"/>
              </w:rPr>
            </w:pPr>
            <w:proofErr w:type="spellStart"/>
            <w:r w:rsidRPr="006725F0">
              <w:rPr>
                <w:rFonts w:ascii="Calibri" w:eastAsia="NSimSun" w:hAnsi="Calibri" w:cs="Calibri"/>
                <w:color w:val="000000"/>
                <w:kern w:val="2"/>
                <w:sz w:val="18"/>
                <w:szCs w:val="18"/>
                <w:lang w:val="en-US"/>
              </w:rPr>
              <w:t>external_id</w:t>
            </w:r>
            <w:proofErr w:type="spellEnd"/>
            <w:r w:rsidRPr="006725F0">
              <w:rPr>
                <w:rFonts w:ascii="Calibri" w:eastAsia="NSimSun" w:hAnsi="Calibri" w:cs="Calibri"/>
                <w:color w:val="000000"/>
                <w:kern w:val="2"/>
                <w:sz w:val="18"/>
                <w:szCs w:val="18"/>
                <w:lang w:val="en-US"/>
              </w:rPr>
              <w:t xml:space="preserve"> = </w:t>
            </w:r>
            <w:r w:rsidRPr="006725F0">
              <w:rPr>
                <w:rFonts w:ascii="Calibri" w:eastAsia="NSimSun" w:hAnsi="Calibri" w:cs="Calibri"/>
                <w:color w:val="000000"/>
                <w:kern w:val="2"/>
                <w:sz w:val="18"/>
                <w:szCs w:val="18"/>
                <w:highlight w:val="yellow"/>
                <w:lang w:val="en-US"/>
              </w:rPr>
              <w:t>&lt;</w:t>
            </w:r>
            <w:proofErr w:type="spellStart"/>
            <w:r w:rsidRPr="006725F0">
              <w:rPr>
                <w:rFonts w:ascii="Calibri" w:eastAsia="NSimSun" w:hAnsi="Calibri" w:cs="Calibri"/>
                <w:color w:val="000000"/>
                <w:kern w:val="2"/>
                <w:sz w:val="18"/>
                <w:szCs w:val="18"/>
                <w:highlight w:val="yellow"/>
                <w:lang w:val="en-US"/>
              </w:rPr>
              <w:t>external_id</w:t>
            </w:r>
            <w:proofErr w:type="spellEnd"/>
            <w:r w:rsidRPr="006725F0">
              <w:rPr>
                <w:rFonts w:ascii="Calibri" w:eastAsia="NSimSun" w:hAnsi="Calibri" w:cs="Calibri"/>
                <w:color w:val="000000"/>
                <w:kern w:val="2"/>
                <w:sz w:val="18"/>
                <w:szCs w:val="18"/>
                <w:highlight w:val="yellow"/>
                <w:lang w:val="en-US"/>
              </w:rPr>
              <w:t>&gt;</w:t>
            </w:r>
          </w:p>
        </w:tc>
      </w:tr>
    </w:tbl>
    <w:p w14:paraId="240FBFFB" w14:textId="77777777" w:rsidR="006F3CBE" w:rsidRPr="006725F0" w:rsidRDefault="006F3CBE" w:rsidP="00FC325E">
      <w:pPr>
        <w:pStyle w:val="LO-normal1"/>
        <w:rPr>
          <w:rFonts w:ascii="Calibri" w:eastAsia="NSimSun" w:hAnsi="Calibri" w:cs="Calibri"/>
          <w:color w:val="000000"/>
          <w:kern w:val="2"/>
          <w:sz w:val="18"/>
          <w:szCs w:val="18"/>
          <w:lang w:val="en-US"/>
        </w:rPr>
      </w:pPr>
    </w:p>
    <w:p w14:paraId="0B44C7BE" w14:textId="77777777" w:rsidR="00842E0B" w:rsidRPr="006725F0" w:rsidRDefault="006F3CBE" w:rsidP="00842E0B">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6. Once the config file and credentials file are updated under “.</w:t>
      </w:r>
      <w:proofErr w:type="spellStart"/>
      <w:r w:rsidRPr="006725F0">
        <w:rPr>
          <w:rFonts w:ascii="Calibri" w:hAnsi="Calibri" w:cs="Calibri"/>
          <w:sz w:val="20"/>
          <w:szCs w:val="20"/>
          <w:lang w:val="en-MY" w:eastAsia="en-US" w:bidi="ar-SA"/>
        </w:rPr>
        <w:t>aws</w:t>
      </w:r>
      <w:proofErr w:type="spellEnd"/>
      <w:r w:rsidRPr="006725F0">
        <w:rPr>
          <w:rFonts w:ascii="Calibri" w:hAnsi="Calibri" w:cs="Calibri"/>
          <w:sz w:val="20"/>
          <w:szCs w:val="20"/>
          <w:lang w:val="en-MY" w:eastAsia="en-US" w:bidi="ar-SA"/>
        </w:rPr>
        <w:t xml:space="preserve">” directory in the user profile. Then go to command line and export the role profile to get the setup IAM user to assume that IAM role. </w:t>
      </w:r>
    </w:p>
    <w:p w14:paraId="68AF8968" w14:textId="77777777" w:rsidR="006F3CBE" w:rsidRPr="006725F0" w:rsidRDefault="006F3CBE" w:rsidP="00842E0B">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export AWS_PROFILE=</w:t>
      </w:r>
      <w:proofErr w:type="spellStart"/>
      <w:r w:rsidRPr="006725F0">
        <w:rPr>
          <w:rFonts w:ascii="Calibri" w:hAnsi="Calibri" w:cs="Calibri"/>
          <w:sz w:val="20"/>
          <w:szCs w:val="20"/>
          <w:lang w:val="en-MY" w:eastAsia="en-US" w:bidi="ar-SA"/>
        </w:rPr>
        <w:t>iam</w:t>
      </w:r>
      <w:proofErr w:type="spellEnd"/>
      <w:r w:rsidRPr="006725F0">
        <w:rPr>
          <w:rFonts w:ascii="Calibri" w:hAnsi="Calibri" w:cs="Calibri"/>
          <w:sz w:val="20"/>
          <w:szCs w:val="20"/>
          <w:lang w:val="en-MY" w:eastAsia="en-US" w:bidi="ar-SA"/>
        </w:rPr>
        <w:t xml:space="preserve">-role </w:t>
      </w:r>
    </w:p>
    <w:p w14:paraId="31373C44" w14:textId="77777777" w:rsidR="006F3CBE" w:rsidRPr="006725F0" w:rsidRDefault="006F3CBE" w:rsidP="00842E0B">
      <w:pPr>
        <w:pStyle w:val="LO-normal1"/>
        <w:rPr>
          <w:rFonts w:ascii="Calibri" w:hAnsi="Calibri" w:cs="Calibri"/>
          <w:sz w:val="20"/>
          <w:szCs w:val="20"/>
          <w:lang w:val="en-MY" w:eastAsia="en-US" w:bidi="ar-SA"/>
        </w:rPr>
      </w:pPr>
    </w:p>
    <w:p w14:paraId="2F0FBC3E" w14:textId="77777777" w:rsidR="006F3CBE" w:rsidRPr="006725F0" w:rsidRDefault="006F3CBE" w:rsidP="00842E0B">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7. To validate that the right IAM user and the user is assumed IAM role correctly, perform below command and validate the results. </w:t>
      </w:r>
    </w:p>
    <w:p w14:paraId="09B57191" w14:textId="77777777" w:rsidR="006F3CBE" w:rsidRPr="006725F0" w:rsidRDefault="006F3CBE" w:rsidP="00842E0B">
      <w:pPr>
        <w:pStyle w:val="LO-normal1"/>
        <w:rPr>
          <w:rFonts w:ascii="Calibri" w:hAnsi="Calibri" w:cs="Calibri"/>
          <w:sz w:val="20"/>
          <w:szCs w:val="20"/>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6F3CBE" w:rsidRPr="006725F0" w14:paraId="7C6493E1" w14:textId="77777777" w:rsidTr="00BB73BA">
        <w:tc>
          <w:tcPr>
            <w:tcW w:w="9576" w:type="dxa"/>
            <w:shd w:val="clear" w:color="auto" w:fill="auto"/>
          </w:tcPr>
          <w:p w14:paraId="10D26F64" w14:textId="77777777" w:rsidR="006F3CBE" w:rsidRPr="006725F0" w:rsidRDefault="006F3CBE" w:rsidP="006F3CBE">
            <w:pPr>
              <w:rPr>
                <w:rFonts w:ascii="Calibri" w:hAnsi="Calibri" w:cs="Calibri"/>
              </w:rPr>
            </w:pPr>
            <w:r w:rsidRPr="006725F0">
              <w:rPr>
                <w:rFonts w:ascii="Calibri" w:eastAsia="NSimSun" w:hAnsi="Calibri" w:cs="Calibri"/>
                <w:color w:val="000000"/>
                <w:kern w:val="2"/>
                <w:sz w:val="18"/>
                <w:szCs w:val="18"/>
              </w:rPr>
              <w:t>[ec2-user@ip-172-16-1-</w:t>
            </w:r>
            <w:proofErr w:type="gramStart"/>
            <w:r w:rsidRPr="006725F0">
              <w:rPr>
                <w:rFonts w:ascii="Calibri" w:eastAsia="NSimSun" w:hAnsi="Calibri" w:cs="Calibri"/>
                <w:color w:val="000000"/>
                <w:kern w:val="2"/>
                <w:sz w:val="18"/>
                <w:szCs w:val="18"/>
              </w:rPr>
              <w:t>90 .</w:t>
            </w:r>
            <w:proofErr w:type="spellStart"/>
            <w:r w:rsidRPr="006725F0">
              <w:rPr>
                <w:rFonts w:ascii="Calibri" w:eastAsia="NSimSun" w:hAnsi="Calibri" w:cs="Calibri"/>
                <w:color w:val="000000"/>
                <w:kern w:val="2"/>
                <w:sz w:val="18"/>
                <w:szCs w:val="18"/>
              </w:rPr>
              <w:t>aws</w:t>
            </w:r>
            <w:proofErr w:type="spellEnd"/>
            <w:proofErr w:type="gramEnd"/>
            <w:r w:rsidRPr="006725F0">
              <w:rPr>
                <w:rFonts w:ascii="Calibri" w:eastAsia="NSimSun" w:hAnsi="Calibri" w:cs="Calibri"/>
                <w:color w:val="000000"/>
                <w:kern w:val="2"/>
                <w:sz w:val="18"/>
                <w:szCs w:val="18"/>
              </w:rPr>
              <w:t xml:space="preserve">]$ </w:t>
            </w:r>
            <w:proofErr w:type="spellStart"/>
            <w:r w:rsidRPr="006725F0">
              <w:rPr>
                <w:rFonts w:ascii="Calibri" w:eastAsia="NSimSun" w:hAnsi="Calibri" w:cs="Calibri"/>
                <w:b/>
                <w:bCs/>
                <w:color w:val="3465A4"/>
                <w:kern w:val="2"/>
                <w:sz w:val="20"/>
                <w:szCs w:val="20"/>
              </w:rPr>
              <w:t>aws</w:t>
            </w:r>
            <w:proofErr w:type="spellEnd"/>
            <w:r w:rsidRPr="006725F0">
              <w:rPr>
                <w:rFonts w:ascii="Calibri" w:eastAsia="NSimSun" w:hAnsi="Calibri" w:cs="Calibri"/>
                <w:b/>
                <w:bCs/>
                <w:color w:val="3465A4"/>
                <w:kern w:val="2"/>
                <w:sz w:val="20"/>
                <w:szCs w:val="20"/>
              </w:rPr>
              <w:t xml:space="preserve"> </w:t>
            </w:r>
            <w:proofErr w:type="spellStart"/>
            <w:r w:rsidRPr="006725F0">
              <w:rPr>
                <w:rFonts w:ascii="Calibri" w:eastAsia="NSimSun" w:hAnsi="Calibri" w:cs="Calibri"/>
                <w:b/>
                <w:bCs/>
                <w:color w:val="3465A4"/>
                <w:kern w:val="2"/>
                <w:sz w:val="20"/>
                <w:szCs w:val="20"/>
              </w:rPr>
              <w:t>sts</w:t>
            </w:r>
            <w:proofErr w:type="spellEnd"/>
            <w:r w:rsidRPr="006725F0">
              <w:rPr>
                <w:rFonts w:ascii="Calibri" w:eastAsia="NSimSun" w:hAnsi="Calibri" w:cs="Calibri"/>
                <w:b/>
                <w:bCs/>
                <w:color w:val="3465A4"/>
                <w:kern w:val="2"/>
                <w:sz w:val="20"/>
                <w:szCs w:val="20"/>
              </w:rPr>
              <w:t xml:space="preserve"> get-caller-identity</w:t>
            </w:r>
          </w:p>
          <w:p w14:paraId="74080D24" w14:textId="77777777" w:rsidR="006F3CBE" w:rsidRPr="006725F0" w:rsidRDefault="006F3CBE" w:rsidP="006F3CBE">
            <w:pPr>
              <w:rPr>
                <w:rFonts w:ascii="Calibri" w:eastAsia="NSimSun" w:hAnsi="Calibri" w:cs="Calibri"/>
                <w:color w:val="000000"/>
                <w:kern w:val="2"/>
                <w:sz w:val="18"/>
                <w:szCs w:val="18"/>
              </w:rPr>
            </w:pPr>
          </w:p>
          <w:p w14:paraId="73ED18A8" w14:textId="77777777" w:rsidR="006F3CBE" w:rsidRPr="006725F0" w:rsidRDefault="006F3CBE" w:rsidP="006F3CBE">
            <w:pPr>
              <w:rPr>
                <w:rFonts w:ascii="Calibri" w:hAnsi="Calibri" w:cs="Calibri"/>
              </w:rPr>
            </w:pPr>
            <w:r w:rsidRPr="006725F0">
              <w:rPr>
                <w:rFonts w:ascii="Calibri" w:eastAsia="NSimSun" w:hAnsi="Calibri" w:cs="Calibri"/>
                <w:color w:val="000000"/>
                <w:kern w:val="2"/>
                <w:sz w:val="18"/>
                <w:szCs w:val="18"/>
              </w:rPr>
              <w:t>{</w:t>
            </w:r>
          </w:p>
          <w:p w14:paraId="69D7EB86" w14:textId="77777777" w:rsidR="006F3CBE" w:rsidRPr="006725F0" w:rsidRDefault="006F3CBE" w:rsidP="006F3CBE">
            <w:pPr>
              <w:rPr>
                <w:rFonts w:ascii="Calibri" w:hAnsi="Calibri" w:cs="Calibri"/>
              </w:rPr>
            </w:pPr>
            <w:r w:rsidRPr="006725F0">
              <w:rPr>
                <w:rFonts w:ascii="Calibri" w:hAnsi="Calibri" w:cs="Calibri"/>
                <w:color w:val="000000"/>
                <w:kern w:val="2"/>
                <w:sz w:val="18"/>
                <w:szCs w:val="18"/>
              </w:rPr>
              <w:t xml:space="preserve"> </w:t>
            </w:r>
            <w:r w:rsidRPr="006725F0">
              <w:rPr>
                <w:rFonts w:ascii="Calibri" w:eastAsia="NSimSun" w:hAnsi="Calibri" w:cs="Calibri"/>
                <w:color w:val="000000"/>
                <w:kern w:val="2"/>
                <w:sz w:val="18"/>
                <w:szCs w:val="18"/>
              </w:rPr>
              <w:t>"</w:t>
            </w:r>
            <w:proofErr w:type="spellStart"/>
            <w:r w:rsidRPr="006725F0">
              <w:rPr>
                <w:rFonts w:ascii="Calibri" w:eastAsia="NSimSun" w:hAnsi="Calibri" w:cs="Calibri"/>
                <w:color w:val="000000"/>
                <w:kern w:val="2"/>
                <w:sz w:val="18"/>
                <w:szCs w:val="18"/>
              </w:rPr>
              <w:t>UserId</w:t>
            </w:r>
            <w:proofErr w:type="spellEnd"/>
            <w:r w:rsidRPr="006725F0">
              <w:rPr>
                <w:rFonts w:ascii="Calibri" w:eastAsia="NSimSun" w:hAnsi="Calibri" w:cs="Calibri"/>
                <w:color w:val="000000"/>
                <w:kern w:val="2"/>
                <w:sz w:val="18"/>
                <w:szCs w:val="18"/>
              </w:rPr>
              <w:t>": "AROAYM7S43VMIRGVMSVN</w:t>
            </w:r>
            <w:proofErr w:type="gramStart"/>
            <w:r w:rsidRPr="006725F0">
              <w:rPr>
                <w:rFonts w:ascii="Calibri" w:eastAsia="NSimSun" w:hAnsi="Calibri" w:cs="Calibri"/>
                <w:color w:val="000000"/>
                <w:kern w:val="2"/>
                <w:sz w:val="18"/>
                <w:szCs w:val="18"/>
              </w:rPr>
              <w:t>6:botocore</w:t>
            </w:r>
            <w:proofErr w:type="gramEnd"/>
            <w:r w:rsidRPr="006725F0">
              <w:rPr>
                <w:rFonts w:ascii="Calibri" w:eastAsia="NSimSun" w:hAnsi="Calibri" w:cs="Calibri"/>
                <w:color w:val="000000"/>
                <w:kern w:val="2"/>
                <w:sz w:val="18"/>
                <w:szCs w:val="18"/>
              </w:rPr>
              <w:t>-session-1629220738",</w:t>
            </w:r>
          </w:p>
          <w:p w14:paraId="1B7375AF" w14:textId="77777777" w:rsidR="006F3CBE" w:rsidRPr="006725F0" w:rsidRDefault="006F3CBE" w:rsidP="006F3CBE">
            <w:pPr>
              <w:rPr>
                <w:rFonts w:ascii="Calibri" w:hAnsi="Calibri" w:cs="Calibri"/>
              </w:rPr>
            </w:pPr>
            <w:r w:rsidRPr="006725F0">
              <w:rPr>
                <w:rFonts w:ascii="Calibri" w:hAnsi="Calibri" w:cs="Calibri"/>
                <w:color w:val="000000"/>
                <w:kern w:val="2"/>
                <w:sz w:val="18"/>
                <w:szCs w:val="18"/>
              </w:rPr>
              <w:t xml:space="preserve"> </w:t>
            </w:r>
            <w:r w:rsidRPr="006725F0">
              <w:rPr>
                <w:rFonts w:ascii="Calibri" w:eastAsia="NSimSun" w:hAnsi="Calibri" w:cs="Calibri"/>
                <w:color w:val="000000"/>
                <w:kern w:val="2"/>
                <w:sz w:val="18"/>
                <w:szCs w:val="18"/>
              </w:rPr>
              <w:t>"Account": "577645632856",</w:t>
            </w:r>
          </w:p>
          <w:p w14:paraId="377673AC" w14:textId="77777777" w:rsidR="006F3CBE" w:rsidRPr="006725F0" w:rsidRDefault="006F3CBE" w:rsidP="006F3CBE">
            <w:pPr>
              <w:rPr>
                <w:rFonts w:ascii="Calibri" w:hAnsi="Calibri" w:cs="Calibri"/>
              </w:rPr>
            </w:pPr>
            <w:r w:rsidRPr="006725F0">
              <w:rPr>
                <w:rFonts w:ascii="Calibri" w:hAnsi="Calibri" w:cs="Calibri"/>
                <w:color w:val="000000"/>
                <w:kern w:val="2"/>
                <w:sz w:val="18"/>
                <w:szCs w:val="18"/>
              </w:rPr>
              <w:t xml:space="preserve"> </w:t>
            </w:r>
            <w:r w:rsidRPr="006725F0">
              <w:rPr>
                <w:rFonts w:ascii="Calibri" w:eastAsia="NSimSun" w:hAnsi="Calibri" w:cs="Calibri"/>
                <w:color w:val="000000"/>
                <w:kern w:val="2"/>
                <w:sz w:val="18"/>
                <w:szCs w:val="18"/>
              </w:rPr>
              <w:t>"</w:t>
            </w:r>
            <w:proofErr w:type="spellStart"/>
            <w:r w:rsidRPr="006725F0">
              <w:rPr>
                <w:rFonts w:ascii="Calibri" w:eastAsia="NSimSun" w:hAnsi="Calibri" w:cs="Calibri"/>
                <w:color w:val="000000"/>
                <w:kern w:val="2"/>
                <w:sz w:val="18"/>
                <w:szCs w:val="18"/>
              </w:rPr>
              <w:t>Arn</w:t>
            </w:r>
            <w:proofErr w:type="spellEnd"/>
            <w:r w:rsidRPr="006725F0">
              <w:rPr>
                <w:rFonts w:ascii="Calibri" w:eastAsia="NSimSun" w:hAnsi="Calibri" w:cs="Calibri"/>
                <w:color w:val="000000"/>
                <w:kern w:val="2"/>
                <w:sz w:val="18"/>
                <w:szCs w:val="18"/>
              </w:rPr>
              <w:t>": "</w:t>
            </w:r>
            <w:proofErr w:type="gramStart"/>
            <w:r w:rsidRPr="006725F0">
              <w:rPr>
                <w:rFonts w:ascii="Calibri" w:eastAsia="NSimSun" w:hAnsi="Calibri" w:cs="Calibri"/>
                <w:color w:val="000000"/>
                <w:kern w:val="2"/>
                <w:sz w:val="18"/>
                <w:szCs w:val="18"/>
              </w:rPr>
              <w:t>arn:aws</w:t>
            </w:r>
            <w:proofErr w:type="gramEnd"/>
            <w:r w:rsidRPr="006725F0">
              <w:rPr>
                <w:rFonts w:ascii="Calibri" w:eastAsia="NSimSun" w:hAnsi="Calibri" w:cs="Calibri"/>
                <w:color w:val="000000"/>
                <w:kern w:val="2"/>
                <w:sz w:val="18"/>
                <w:szCs w:val="18"/>
              </w:rPr>
              <w:t>:sts::577645632856:assumed-role/terraform_automation/botocore-session-</w:t>
            </w:r>
            <w:r w:rsidRPr="006725F0">
              <w:rPr>
                <w:rFonts w:ascii="Calibri" w:eastAsia="NSimSun" w:hAnsi="Calibri" w:cs="Calibri"/>
                <w:color w:val="000000"/>
                <w:kern w:val="2"/>
                <w:sz w:val="18"/>
                <w:szCs w:val="18"/>
              </w:rPr>
              <w:tab/>
            </w:r>
            <w:r w:rsidRPr="006725F0">
              <w:rPr>
                <w:rFonts w:ascii="Calibri" w:eastAsia="NSimSun" w:hAnsi="Calibri" w:cs="Calibri"/>
                <w:color w:val="000000"/>
                <w:kern w:val="2"/>
                <w:sz w:val="18"/>
                <w:szCs w:val="18"/>
              </w:rPr>
              <w:tab/>
            </w:r>
            <w:r w:rsidRPr="006725F0">
              <w:rPr>
                <w:rFonts w:ascii="Calibri" w:eastAsia="NSimSun" w:hAnsi="Calibri" w:cs="Calibri"/>
                <w:color w:val="000000"/>
                <w:kern w:val="2"/>
                <w:sz w:val="18"/>
                <w:szCs w:val="18"/>
              </w:rPr>
              <w:tab/>
              <w:t>1629220738"</w:t>
            </w:r>
          </w:p>
          <w:p w14:paraId="564050B2" w14:textId="77777777" w:rsidR="006F3CBE" w:rsidRPr="006725F0" w:rsidRDefault="006F3CBE" w:rsidP="006F3CBE">
            <w:pPr>
              <w:pStyle w:val="LO-normal1"/>
              <w:rPr>
                <w:rFonts w:ascii="Calibri" w:hAnsi="Calibri" w:cs="Calibri"/>
                <w:sz w:val="20"/>
                <w:szCs w:val="20"/>
                <w:lang w:val="en-MY" w:eastAsia="en-US" w:bidi="ar-SA"/>
              </w:rPr>
            </w:pPr>
            <w:r w:rsidRPr="006725F0">
              <w:rPr>
                <w:rFonts w:ascii="Calibri" w:eastAsia="NSimSun" w:hAnsi="Calibri" w:cs="Calibri"/>
                <w:color w:val="000000"/>
                <w:kern w:val="2"/>
                <w:sz w:val="18"/>
                <w:szCs w:val="18"/>
                <w:lang w:val="en-US"/>
              </w:rPr>
              <w:lastRenderedPageBreak/>
              <w:t>}</w:t>
            </w:r>
          </w:p>
        </w:tc>
      </w:tr>
    </w:tbl>
    <w:p w14:paraId="398A0910" w14:textId="77777777" w:rsidR="006F3CBE" w:rsidRPr="006725F0" w:rsidRDefault="006F3CBE" w:rsidP="00842E0B">
      <w:pPr>
        <w:pStyle w:val="LO-normal1"/>
        <w:rPr>
          <w:rFonts w:ascii="Calibri" w:hAnsi="Calibri" w:cs="Calibri"/>
          <w:sz w:val="20"/>
          <w:szCs w:val="20"/>
          <w:lang w:val="en-MY" w:eastAsia="en-US" w:bidi="ar-SA"/>
        </w:rPr>
      </w:pPr>
    </w:p>
    <w:p w14:paraId="7F8A7B0F" w14:textId="77777777" w:rsidR="006F3CBE" w:rsidRPr="006725F0" w:rsidRDefault="006F3CBE" w:rsidP="00842E0B">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8. Once AWS CLI is configured, it is all set to manage EKS using </w:t>
      </w:r>
      <w:proofErr w:type="spellStart"/>
      <w:r w:rsidRPr="006725F0">
        <w:rPr>
          <w:rFonts w:ascii="Calibri" w:hAnsi="Calibri" w:cs="Calibri"/>
          <w:sz w:val="20"/>
          <w:szCs w:val="20"/>
          <w:lang w:val="en-MY" w:eastAsia="en-US" w:bidi="ar-SA"/>
        </w:rPr>
        <w:t>kubectl</w:t>
      </w:r>
      <w:proofErr w:type="spellEnd"/>
      <w:r w:rsidRPr="006725F0">
        <w:rPr>
          <w:rFonts w:ascii="Calibri" w:hAnsi="Calibri" w:cs="Calibri"/>
          <w:sz w:val="20"/>
          <w:szCs w:val="20"/>
          <w:lang w:val="en-MY" w:eastAsia="en-US" w:bidi="ar-SA"/>
        </w:rPr>
        <w:t xml:space="preserve"> </w:t>
      </w:r>
    </w:p>
    <w:p w14:paraId="7E9FDCE4" w14:textId="77777777" w:rsidR="006F3CBE" w:rsidRPr="006725F0" w:rsidRDefault="006F3CBE" w:rsidP="00842E0B">
      <w:pPr>
        <w:pStyle w:val="LO-normal1"/>
        <w:rPr>
          <w:rFonts w:ascii="Calibri" w:hAnsi="Calibri" w:cs="Calibri"/>
          <w:sz w:val="20"/>
          <w:szCs w:val="20"/>
          <w:lang w:val="en-MY" w:eastAsia="en-US" w:bidi="ar-SA"/>
        </w:rPr>
      </w:pPr>
    </w:p>
    <w:p w14:paraId="55EA0D24" w14:textId="77777777" w:rsidR="006F3CBE" w:rsidRPr="006725F0" w:rsidRDefault="006F3CBE" w:rsidP="00176E31">
      <w:pPr>
        <w:pStyle w:val="Heading3"/>
        <w:rPr>
          <w:rFonts w:ascii="Calibri" w:hAnsi="Calibri" w:cs="Calibri"/>
        </w:rPr>
      </w:pPr>
      <w:bookmarkStart w:id="73" w:name="_Toc86913758"/>
      <w:r w:rsidRPr="006725F0">
        <w:rPr>
          <w:rFonts w:ascii="Calibri" w:hAnsi="Calibri" w:cs="Calibri"/>
        </w:rPr>
        <w:t xml:space="preserve">Step2: Using </w:t>
      </w:r>
      <w:proofErr w:type="spellStart"/>
      <w:r w:rsidRPr="006725F0">
        <w:rPr>
          <w:rFonts w:ascii="Calibri" w:hAnsi="Calibri" w:cs="Calibri"/>
        </w:rPr>
        <w:t>kubectl</w:t>
      </w:r>
      <w:proofErr w:type="spellEnd"/>
      <w:r w:rsidRPr="006725F0">
        <w:rPr>
          <w:rFonts w:ascii="Calibri" w:hAnsi="Calibri" w:cs="Calibri"/>
        </w:rPr>
        <w:t xml:space="preserve"> to manage EKS</w:t>
      </w:r>
      <w:bookmarkEnd w:id="73"/>
    </w:p>
    <w:p w14:paraId="0F06F0BA" w14:textId="77777777" w:rsidR="006F3CBE" w:rsidRPr="006725F0" w:rsidRDefault="006F3CBE" w:rsidP="006F3CBE">
      <w:pPr>
        <w:pStyle w:val="LO-normal1"/>
        <w:rPr>
          <w:rFonts w:ascii="Calibri" w:hAnsi="Calibri" w:cs="Calibri"/>
          <w:lang w:val="en-MY" w:eastAsia="en-US" w:bidi="ar-SA"/>
        </w:rPr>
      </w:pPr>
    </w:p>
    <w:p w14:paraId="184DD076" w14:textId="77777777" w:rsidR="006F3CBE" w:rsidRPr="006725F0" w:rsidRDefault="006F3CBE" w:rsidP="006F3CBE">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1. Run the below command to setup </w:t>
      </w:r>
      <w:proofErr w:type="spellStart"/>
      <w:r w:rsidRPr="006725F0">
        <w:rPr>
          <w:rFonts w:ascii="Calibri" w:hAnsi="Calibri" w:cs="Calibri"/>
          <w:sz w:val="20"/>
          <w:szCs w:val="20"/>
          <w:lang w:val="en-MY" w:eastAsia="en-US" w:bidi="ar-SA"/>
        </w:rPr>
        <w:t>kubeconfig</w:t>
      </w:r>
      <w:proofErr w:type="spellEnd"/>
      <w:r w:rsidRPr="006725F0">
        <w:rPr>
          <w:rFonts w:ascii="Calibri" w:hAnsi="Calibri" w:cs="Calibri"/>
          <w:sz w:val="20"/>
          <w:szCs w:val="20"/>
          <w:lang w:val="en-MY" w:eastAsia="en-US" w:bidi="ar-SA"/>
        </w:rPr>
        <w:t xml:space="preserve">. Please note that you need to ensure you are on right bastion host and setting up the </w:t>
      </w:r>
      <w:proofErr w:type="spellStart"/>
      <w:r w:rsidRPr="006725F0">
        <w:rPr>
          <w:rFonts w:ascii="Calibri" w:hAnsi="Calibri" w:cs="Calibri"/>
          <w:sz w:val="20"/>
          <w:szCs w:val="20"/>
          <w:lang w:val="en-MY" w:eastAsia="en-US" w:bidi="ar-SA"/>
        </w:rPr>
        <w:t>kubeconfig</w:t>
      </w:r>
      <w:proofErr w:type="spellEnd"/>
      <w:r w:rsidRPr="006725F0">
        <w:rPr>
          <w:rFonts w:ascii="Calibri" w:hAnsi="Calibri" w:cs="Calibri"/>
          <w:sz w:val="20"/>
          <w:szCs w:val="20"/>
          <w:lang w:val="en-MY" w:eastAsia="en-US" w:bidi="ar-SA"/>
        </w:rPr>
        <w:t xml:space="preserve"> for right EKS cluster. (</w:t>
      </w:r>
      <w:r w:rsidR="008E4DE6" w:rsidRPr="006725F0">
        <w:rPr>
          <w:rFonts w:ascii="Calibri" w:hAnsi="Calibri" w:cs="Calibri"/>
          <w:b/>
          <w:bCs/>
          <w:sz w:val="20"/>
          <w:szCs w:val="20"/>
          <w:lang w:val="en-MY" w:eastAsia="en-US" w:bidi="ar-SA"/>
        </w:rPr>
        <w:t>Example</w:t>
      </w:r>
      <w:r w:rsidRPr="006725F0">
        <w:rPr>
          <w:rFonts w:ascii="Calibri" w:hAnsi="Calibri" w:cs="Calibri"/>
          <w:sz w:val="20"/>
          <w:szCs w:val="20"/>
          <w:lang w:val="en-MY" w:eastAsia="en-US" w:bidi="ar-SA"/>
        </w:rPr>
        <w:t xml:space="preserve">: from bastion host in app cluster VPC </w:t>
      </w:r>
      <w:r w:rsidR="008E4DE6" w:rsidRPr="006725F0">
        <w:rPr>
          <w:rFonts w:ascii="Calibri" w:hAnsi="Calibri" w:cs="Calibri"/>
          <w:sz w:val="20"/>
          <w:szCs w:val="20"/>
          <w:lang w:val="en-MY" w:eastAsia="en-US" w:bidi="ar-SA"/>
        </w:rPr>
        <w:t xml:space="preserve">configure for app EKS cluster) </w:t>
      </w:r>
    </w:p>
    <w:p w14:paraId="7C42FDE1" w14:textId="77777777" w:rsidR="006F3CBE" w:rsidRPr="006725F0" w:rsidRDefault="006F3CBE" w:rsidP="006F3CBE">
      <w:pPr>
        <w:pStyle w:val="LO-normal1"/>
        <w:rPr>
          <w:rFonts w:ascii="Calibri" w:hAnsi="Calibri" w:cs="Calibri"/>
          <w:sz w:val="20"/>
          <w:szCs w:val="20"/>
          <w:lang w:val="en-MY" w:eastAsia="en-US" w:bidi="ar-SA"/>
        </w:rPr>
      </w:pPr>
    </w:p>
    <w:p w14:paraId="311297BA" w14:textId="77777777" w:rsidR="006F3CBE" w:rsidRPr="006725F0" w:rsidRDefault="006F3CBE" w:rsidP="006F3CBE">
      <w:pPr>
        <w:pStyle w:val="TableContents"/>
        <w:rPr>
          <w:rFonts w:ascii="Calibri" w:hAnsi="Calibri" w:cs="Calibri"/>
        </w:rPr>
      </w:pPr>
      <w:r w:rsidRPr="006725F0">
        <w:rPr>
          <w:rFonts w:ascii="Calibri" w:eastAsia="NSimSun" w:hAnsi="Calibri" w:cs="Calibri"/>
          <w:color w:val="000000"/>
          <w:kern w:val="2"/>
          <w:sz w:val="18"/>
          <w:szCs w:val="18"/>
        </w:rPr>
        <w:t>[ec2-user@ip-172-16-1-</w:t>
      </w:r>
      <w:proofErr w:type="gramStart"/>
      <w:r w:rsidRPr="006725F0">
        <w:rPr>
          <w:rFonts w:ascii="Calibri" w:eastAsia="NSimSun" w:hAnsi="Calibri" w:cs="Calibri"/>
          <w:color w:val="000000"/>
          <w:kern w:val="2"/>
          <w:sz w:val="18"/>
          <w:szCs w:val="18"/>
        </w:rPr>
        <w:t>90 .</w:t>
      </w:r>
      <w:proofErr w:type="spellStart"/>
      <w:r w:rsidRPr="006725F0">
        <w:rPr>
          <w:rFonts w:ascii="Calibri" w:eastAsia="NSimSun" w:hAnsi="Calibri" w:cs="Calibri"/>
          <w:color w:val="000000"/>
          <w:kern w:val="2"/>
          <w:sz w:val="18"/>
          <w:szCs w:val="18"/>
        </w:rPr>
        <w:t>aws</w:t>
      </w:r>
      <w:proofErr w:type="spellEnd"/>
      <w:proofErr w:type="gramEnd"/>
      <w:r w:rsidRPr="006725F0">
        <w:rPr>
          <w:rFonts w:ascii="Calibri" w:eastAsia="NSimSun" w:hAnsi="Calibri" w:cs="Calibri"/>
          <w:color w:val="000000"/>
          <w:kern w:val="2"/>
          <w:sz w:val="18"/>
          <w:szCs w:val="18"/>
        </w:rPr>
        <w:t xml:space="preserve">]$ </w:t>
      </w:r>
      <w:proofErr w:type="spellStart"/>
      <w:r w:rsidRPr="006725F0">
        <w:rPr>
          <w:rFonts w:ascii="Calibri" w:eastAsia="NSimSun" w:hAnsi="Calibri" w:cs="Calibri"/>
          <w:b/>
          <w:bCs/>
          <w:color w:val="3465A4"/>
          <w:kern w:val="2"/>
          <w:sz w:val="20"/>
          <w:szCs w:val="20"/>
        </w:rPr>
        <w:t>aws</w:t>
      </w:r>
      <w:proofErr w:type="spellEnd"/>
      <w:r w:rsidRPr="006725F0">
        <w:rPr>
          <w:rFonts w:ascii="Calibri" w:eastAsia="NSimSun" w:hAnsi="Calibri" w:cs="Calibri"/>
          <w:b/>
          <w:bCs/>
          <w:color w:val="3465A4"/>
          <w:kern w:val="2"/>
          <w:sz w:val="20"/>
          <w:szCs w:val="20"/>
        </w:rPr>
        <w:t xml:space="preserve"> </w:t>
      </w:r>
      <w:proofErr w:type="spellStart"/>
      <w:r w:rsidRPr="006725F0">
        <w:rPr>
          <w:rFonts w:ascii="Calibri" w:eastAsia="NSimSun" w:hAnsi="Calibri" w:cs="Calibri"/>
          <w:b/>
          <w:bCs/>
          <w:color w:val="3465A4"/>
          <w:kern w:val="2"/>
          <w:sz w:val="20"/>
          <w:szCs w:val="20"/>
        </w:rPr>
        <w:t>eks</w:t>
      </w:r>
      <w:proofErr w:type="spellEnd"/>
      <w:r w:rsidRPr="006725F0">
        <w:rPr>
          <w:rFonts w:ascii="Calibri" w:eastAsia="NSimSun" w:hAnsi="Calibri" w:cs="Calibri"/>
          <w:b/>
          <w:bCs/>
          <w:color w:val="3465A4"/>
          <w:kern w:val="2"/>
          <w:sz w:val="20"/>
          <w:szCs w:val="20"/>
        </w:rPr>
        <w:t xml:space="preserve"> update-</w:t>
      </w:r>
      <w:proofErr w:type="spellStart"/>
      <w:r w:rsidRPr="006725F0">
        <w:rPr>
          <w:rFonts w:ascii="Calibri" w:eastAsia="NSimSun" w:hAnsi="Calibri" w:cs="Calibri"/>
          <w:b/>
          <w:bCs/>
          <w:color w:val="3465A4"/>
          <w:kern w:val="2"/>
          <w:sz w:val="20"/>
          <w:szCs w:val="20"/>
        </w:rPr>
        <w:t>kubeconfig</w:t>
      </w:r>
      <w:proofErr w:type="spellEnd"/>
      <w:r w:rsidRPr="006725F0">
        <w:rPr>
          <w:rFonts w:ascii="Calibri" w:eastAsia="NSimSun" w:hAnsi="Calibri" w:cs="Calibri"/>
          <w:b/>
          <w:bCs/>
          <w:color w:val="3465A4"/>
          <w:kern w:val="2"/>
          <w:sz w:val="20"/>
          <w:szCs w:val="20"/>
        </w:rPr>
        <w:t xml:space="preserve"> --region us-east-2 --name </w:t>
      </w:r>
      <w:proofErr w:type="spellStart"/>
      <w:r w:rsidRPr="006725F0">
        <w:rPr>
          <w:rFonts w:ascii="Calibri" w:eastAsia="NSimSun" w:hAnsi="Calibri" w:cs="Calibri"/>
          <w:b/>
          <w:bCs/>
          <w:color w:val="3465A4"/>
          <w:kern w:val="2"/>
          <w:sz w:val="20"/>
          <w:szCs w:val="20"/>
        </w:rPr>
        <w:t>aais</w:t>
      </w:r>
      <w:proofErr w:type="spellEnd"/>
      <w:r w:rsidRPr="006725F0">
        <w:rPr>
          <w:rFonts w:ascii="Calibri" w:eastAsia="NSimSun" w:hAnsi="Calibri" w:cs="Calibri"/>
          <w:b/>
          <w:bCs/>
          <w:color w:val="3465A4"/>
          <w:kern w:val="2"/>
          <w:sz w:val="20"/>
          <w:szCs w:val="20"/>
        </w:rPr>
        <w:t>-dev-app-cluster</w:t>
      </w:r>
    </w:p>
    <w:p w14:paraId="31537F22" w14:textId="77777777" w:rsidR="006F3CBE" w:rsidRPr="006725F0" w:rsidRDefault="006F3CBE" w:rsidP="006F3CBE">
      <w:pPr>
        <w:pStyle w:val="LO-normal1"/>
        <w:rPr>
          <w:rFonts w:ascii="Calibri" w:hAnsi="Calibri" w:cs="Calibri"/>
          <w:sz w:val="20"/>
          <w:szCs w:val="20"/>
          <w:lang w:val="en-MY" w:eastAsia="en-US" w:bidi="ar-SA"/>
        </w:rPr>
      </w:pPr>
      <w:r w:rsidRPr="006725F0">
        <w:rPr>
          <w:rFonts w:ascii="Calibri" w:eastAsia="NSimSun" w:hAnsi="Calibri" w:cs="Calibri"/>
          <w:color w:val="000000"/>
          <w:kern w:val="2"/>
          <w:sz w:val="18"/>
          <w:szCs w:val="18"/>
          <w:lang w:val="en-US"/>
        </w:rPr>
        <w:t xml:space="preserve">Updated context </w:t>
      </w:r>
      <w:proofErr w:type="gramStart"/>
      <w:r w:rsidRPr="006725F0">
        <w:rPr>
          <w:rFonts w:ascii="Calibri" w:eastAsia="NSimSun" w:hAnsi="Calibri" w:cs="Calibri"/>
          <w:color w:val="000000"/>
          <w:kern w:val="2"/>
          <w:sz w:val="18"/>
          <w:szCs w:val="18"/>
          <w:lang w:val="en-US"/>
        </w:rPr>
        <w:t>arn:aws</w:t>
      </w:r>
      <w:proofErr w:type="gramEnd"/>
      <w:r w:rsidRPr="006725F0">
        <w:rPr>
          <w:rFonts w:ascii="Calibri" w:eastAsia="NSimSun" w:hAnsi="Calibri" w:cs="Calibri"/>
          <w:color w:val="000000"/>
          <w:kern w:val="2"/>
          <w:sz w:val="18"/>
          <w:szCs w:val="18"/>
          <w:lang w:val="en-US"/>
        </w:rPr>
        <w:t>:eks:us-east-2:577645632856:cluster/</w:t>
      </w:r>
      <w:proofErr w:type="spellStart"/>
      <w:r w:rsidRPr="006725F0">
        <w:rPr>
          <w:rFonts w:ascii="Calibri" w:eastAsia="NSimSun" w:hAnsi="Calibri" w:cs="Calibri"/>
          <w:color w:val="000000"/>
          <w:kern w:val="2"/>
          <w:sz w:val="18"/>
          <w:szCs w:val="18"/>
          <w:lang w:val="en-US"/>
        </w:rPr>
        <w:t>aais</w:t>
      </w:r>
      <w:proofErr w:type="spellEnd"/>
      <w:r w:rsidRPr="006725F0">
        <w:rPr>
          <w:rFonts w:ascii="Calibri" w:eastAsia="NSimSun" w:hAnsi="Calibri" w:cs="Calibri"/>
          <w:color w:val="000000"/>
          <w:kern w:val="2"/>
          <w:sz w:val="18"/>
          <w:szCs w:val="18"/>
          <w:lang w:val="en-US"/>
        </w:rPr>
        <w:t>-dev-app-cluster in /home/ec2-user/.</w:t>
      </w:r>
      <w:proofErr w:type="spellStart"/>
      <w:r w:rsidRPr="006725F0">
        <w:rPr>
          <w:rFonts w:ascii="Calibri" w:eastAsia="NSimSun" w:hAnsi="Calibri" w:cs="Calibri"/>
          <w:color w:val="000000"/>
          <w:kern w:val="2"/>
          <w:sz w:val="18"/>
          <w:szCs w:val="18"/>
          <w:lang w:val="en-US"/>
        </w:rPr>
        <w:t>kube</w:t>
      </w:r>
      <w:proofErr w:type="spellEnd"/>
      <w:r w:rsidRPr="006725F0">
        <w:rPr>
          <w:rFonts w:ascii="Calibri" w:eastAsia="NSimSun" w:hAnsi="Calibri" w:cs="Calibri"/>
          <w:color w:val="000000"/>
          <w:kern w:val="2"/>
          <w:sz w:val="18"/>
          <w:szCs w:val="18"/>
          <w:lang w:val="en-US"/>
        </w:rPr>
        <w:t>/config</w:t>
      </w:r>
    </w:p>
    <w:p w14:paraId="6B40F68B" w14:textId="77777777" w:rsidR="006F3CBE" w:rsidRPr="006725F0" w:rsidRDefault="006F3CBE" w:rsidP="00842E0B">
      <w:pPr>
        <w:pStyle w:val="LO-normal1"/>
        <w:rPr>
          <w:rFonts w:ascii="Calibri" w:hAnsi="Calibri" w:cs="Calibri"/>
          <w:sz w:val="20"/>
          <w:szCs w:val="20"/>
          <w:lang w:val="en-MY" w:eastAsia="en-US" w:bidi="ar-SA"/>
        </w:rPr>
      </w:pPr>
    </w:p>
    <w:p w14:paraId="363F1F5E" w14:textId="77777777" w:rsidR="008E4DE6" w:rsidRPr="006725F0" w:rsidRDefault="008E4DE6" w:rsidP="008E4DE6">
      <w:pPr>
        <w:rPr>
          <w:rFonts w:ascii="Calibri" w:hAnsi="Calibri" w:cs="Calibri"/>
        </w:rPr>
      </w:pPr>
      <w:r w:rsidRPr="006725F0">
        <w:rPr>
          <w:rFonts w:ascii="Calibri" w:hAnsi="Calibri" w:cs="Calibri"/>
          <w:sz w:val="20"/>
          <w:szCs w:val="20"/>
          <w:lang w:val="en-MY"/>
        </w:rPr>
        <w:t xml:space="preserve">2. </w:t>
      </w:r>
      <w:r w:rsidRPr="006725F0">
        <w:rPr>
          <w:rFonts w:ascii="Calibri" w:eastAsia="Microsoft YaHei" w:hAnsi="Calibri" w:cs="Calibri"/>
          <w:sz w:val="20"/>
          <w:szCs w:val="20"/>
        </w:rPr>
        <w:t xml:space="preserve">Now all set to manage EKS cluster using </w:t>
      </w:r>
      <w:proofErr w:type="spellStart"/>
      <w:r w:rsidRPr="006725F0">
        <w:rPr>
          <w:rFonts w:ascii="Calibri" w:eastAsia="Microsoft YaHei" w:hAnsi="Calibri" w:cs="Calibri"/>
          <w:sz w:val="20"/>
          <w:szCs w:val="20"/>
        </w:rPr>
        <w:t>kubectl</w:t>
      </w:r>
      <w:proofErr w:type="spellEnd"/>
      <w:r w:rsidRPr="006725F0">
        <w:rPr>
          <w:rFonts w:ascii="Calibri" w:eastAsia="Microsoft YaHei" w:hAnsi="Calibri" w:cs="Calibri"/>
          <w:sz w:val="20"/>
          <w:szCs w:val="20"/>
        </w:rPr>
        <w:t>. Let us run few commands.</w:t>
      </w:r>
    </w:p>
    <w:p w14:paraId="2EA33024" w14:textId="77777777" w:rsidR="008E4DE6" w:rsidRPr="006725F0" w:rsidRDefault="008E4DE6" w:rsidP="008E4DE6">
      <w:pPr>
        <w:rPr>
          <w:rFonts w:ascii="Calibri" w:eastAsia="Microsoft YaHei" w:hAnsi="Calibri" w:cs="Calibri"/>
          <w:sz w:val="20"/>
          <w:szCs w:val="20"/>
        </w:rPr>
      </w:pPr>
    </w:p>
    <w:tbl>
      <w:tblPr>
        <w:tblW w:w="0" w:type="auto"/>
        <w:tblLayout w:type="fixed"/>
        <w:tblCellMar>
          <w:left w:w="0" w:type="dxa"/>
          <w:right w:w="0" w:type="dxa"/>
        </w:tblCellMar>
        <w:tblLook w:val="0000" w:firstRow="0" w:lastRow="0" w:firstColumn="0" w:lastColumn="0" w:noHBand="0" w:noVBand="0"/>
      </w:tblPr>
      <w:tblGrid>
        <w:gridCol w:w="9972"/>
      </w:tblGrid>
      <w:tr w:rsidR="008E4DE6" w:rsidRPr="006725F0" w14:paraId="724BC1EE" w14:textId="77777777" w:rsidTr="00BB73BA">
        <w:tc>
          <w:tcPr>
            <w:tcW w:w="9972" w:type="dxa"/>
            <w:shd w:val="clear" w:color="auto" w:fill="auto"/>
          </w:tcPr>
          <w:p w14:paraId="457AAA7F" w14:textId="77777777" w:rsidR="008E4DE6" w:rsidRPr="006725F0" w:rsidRDefault="008E4DE6" w:rsidP="00BB73BA">
            <w:pPr>
              <w:pStyle w:val="TableContents"/>
              <w:rPr>
                <w:rFonts w:ascii="Calibri" w:hAnsi="Calibri" w:cs="Calibri"/>
              </w:rPr>
            </w:pPr>
            <w:r w:rsidRPr="006725F0">
              <w:rPr>
                <w:rFonts w:ascii="Calibri" w:eastAsia="NSimSun" w:hAnsi="Calibri" w:cs="Calibri"/>
                <w:color w:val="000000"/>
                <w:kern w:val="2"/>
                <w:sz w:val="18"/>
                <w:szCs w:val="18"/>
              </w:rPr>
              <w:t>[ec2-user@ip-172-16-1-</w:t>
            </w:r>
            <w:proofErr w:type="gramStart"/>
            <w:r w:rsidRPr="006725F0">
              <w:rPr>
                <w:rFonts w:ascii="Calibri" w:eastAsia="NSimSun" w:hAnsi="Calibri" w:cs="Calibri"/>
                <w:color w:val="000000"/>
                <w:kern w:val="2"/>
                <w:sz w:val="18"/>
                <w:szCs w:val="18"/>
              </w:rPr>
              <w:t>90 .</w:t>
            </w:r>
            <w:proofErr w:type="spellStart"/>
            <w:r w:rsidRPr="006725F0">
              <w:rPr>
                <w:rFonts w:ascii="Calibri" w:eastAsia="NSimSun" w:hAnsi="Calibri" w:cs="Calibri"/>
                <w:color w:val="000000"/>
                <w:kern w:val="2"/>
                <w:sz w:val="18"/>
                <w:szCs w:val="18"/>
              </w:rPr>
              <w:t>aws</w:t>
            </w:r>
            <w:proofErr w:type="spellEnd"/>
            <w:proofErr w:type="gramEnd"/>
            <w:r w:rsidRPr="006725F0">
              <w:rPr>
                <w:rFonts w:ascii="Calibri" w:eastAsia="NSimSun" w:hAnsi="Calibri" w:cs="Calibri"/>
                <w:color w:val="000000"/>
                <w:kern w:val="2"/>
                <w:sz w:val="18"/>
                <w:szCs w:val="18"/>
              </w:rPr>
              <w:t xml:space="preserve">]$ </w:t>
            </w:r>
            <w:proofErr w:type="spellStart"/>
            <w:r w:rsidRPr="006725F0">
              <w:rPr>
                <w:rFonts w:ascii="Calibri" w:eastAsia="NSimSun" w:hAnsi="Calibri" w:cs="Calibri"/>
                <w:b/>
                <w:bCs/>
                <w:color w:val="3465A4"/>
                <w:kern w:val="2"/>
                <w:sz w:val="20"/>
                <w:szCs w:val="20"/>
              </w:rPr>
              <w:t>kubectl</w:t>
            </w:r>
            <w:proofErr w:type="spellEnd"/>
            <w:r w:rsidRPr="006725F0">
              <w:rPr>
                <w:rFonts w:ascii="Calibri" w:eastAsia="NSimSun" w:hAnsi="Calibri" w:cs="Calibri"/>
                <w:b/>
                <w:bCs/>
                <w:color w:val="3465A4"/>
                <w:kern w:val="2"/>
                <w:sz w:val="20"/>
                <w:szCs w:val="20"/>
              </w:rPr>
              <w:t xml:space="preserve"> get svc</w:t>
            </w:r>
          </w:p>
          <w:p w14:paraId="0DEBA6AD" w14:textId="77777777" w:rsidR="008E4DE6" w:rsidRPr="006725F0" w:rsidRDefault="008E4DE6" w:rsidP="00BB73BA">
            <w:pPr>
              <w:pStyle w:val="TableContents"/>
              <w:rPr>
                <w:rFonts w:ascii="Calibri" w:eastAsia="NSimSun" w:hAnsi="Calibri" w:cs="Calibri"/>
                <w:color w:val="000000"/>
                <w:kern w:val="2"/>
                <w:sz w:val="18"/>
                <w:szCs w:val="18"/>
              </w:rPr>
            </w:pPr>
          </w:p>
          <w:p w14:paraId="2465FAD7" w14:textId="77777777" w:rsidR="008E4DE6" w:rsidRPr="006725F0" w:rsidRDefault="008E4DE6" w:rsidP="00BB73BA">
            <w:pPr>
              <w:pStyle w:val="TableContents"/>
              <w:rPr>
                <w:rFonts w:ascii="Calibri" w:hAnsi="Calibri" w:cs="Calibri"/>
              </w:rPr>
            </w:pPr>
            <w:r w:rsidRPr="006725F0">
              <w:rPr>
                <w:rFonts w:ascii="Calibri" w:eastAsia="NSimSun" w:hAnsi="Calibri" w:cs="Calibri"/>
                <w:color w:val="000000"/>
                <w:kern w:val="2"/>
                <w:sz w:val="18"/>
                <w:szCs w:val="18"/>
              </w:rPr>
              <w:t>NAME         TYPE        CLUSTER-IP   EXTERNAL-IP   PORT(</w:t>
            </w:r>
            <w:proofErr w:type="gramStart"/>
            <w:r w:rsidRPr="006725F0">
              <w:rPr>
                <w:rFonts w:ascii="Calibri" w:eastAsia="NSimSun" w:hAnsi="Calibri" w:cs="Calibri"/>
                <w:color w:val="000000"/>
                <w:kern w:val="2"/>
                <w:sz w:val="18"/>
                <w:szCs w:val="18"/>
              </w:rPr>
              <w:t xml:space="preserve">S)   </w:t>
            </w:r>
            <w:proofErr w:type="gramEnd"/>
            <w:r w:rsidRPr="006725F0">
              <w:rPr>
                <w:rFonts w:ascii="Calibri" w:eastAsia="NSimSun" w:hAnsi="Calibri" w:cs="Calibri"/>
                <w:color w:val="000000"/>
                <w:kern w:val="2"/>
                <w:sz w:val="18"/>
                <w:szCs w:val="18"/>
              </w:rPr>
              <w:t>AGE</w:t>
            </w:r>
          </w:p>
          <w:p w14:paraId="7754C239" w14:textId="77777777" w:rsidR="008E4DE6" w:rsidRPr="006725F0" w:rsidRDefault="008E4DE6" w:rsidP="00BB73BA">
            <w:pPr>
              <w:pStyle w:val="TableContents"/>
              <w:rPr>
                <w:rFonts w:ascii="Calibri" w:hAnsi="Calibri" w:cs="Calibri"/>
              </w:rPr>
            </w:pPr>
            <w:proofErr w:type="spellStart"/>
            <w:r w:rsidRPr="006725F0">
              <w:rPr>
                <w:rFonts w:ascii="Calibri" w:eastAsia="NSimSun" w:hAnsi="Calibri" w:cs="Calibri"/>
                <w:color w:val="000000"/>
                <w:kern w:val="2"/>
                <w:sz w:val="18"/>
                <w:szCs w:val="18"/>
              </w:rPr>
              <w:t>kubernetes</w:t>
            </w:r>
            <w:proofErr w:type="spellEnd"/>
            <w:r w:rsidRPr="006725F0">
              <w:rPr>
                <w:rFonts w:ascii="Calibri" w:eastAsia="NSimSun" w:hAnsi="Calibri" w:cs="Calibri"/>
                <w:color w:val="000000"/>
                <w:kern w:val="2"/>
                <w:sz w:val="18"/>
                <w:szCs w:val="18"/>
              </w:rPr>
              <w:t xml:space="preserve">   </w:t>
            </w:r>
            <w:proofErr w:type="spellStart"/>
            <w:r w:rsidRPr="006725F0">
              <w:rPr>
                <w:rFonts w:ascii="Calibri" w:eastAsia="NSimSun" w:hAnsi="Calibri" w:cs="Calibri"/>
                <w:color w:val="000000"/>
                <w:kern w:val="2"/>
                <w:sz w:val="18"/>
                <w:szCs w:val="18"/>
              </w:rPr>
              <w:t>ClusterIP</w:t>
            </w:r>
            <w:proofErr w:type="spellEnd"/>
            <w:r w:rsidRPr="006725F0">
              <w:rPr>
                <w:rFonts w:ascii="Calibri" w:eastAsia="NSimSun" w:hAnsi="Calibri" w:cs="Calibri"/>
                <w:color w:val="000000"/>
                <w:kern w:val="2"/>
                <w:sz w:val="18"/>
                <w:szCs w:val="18"/>
              </w:rPr>
              <w:t xml:space="preserve">   172.20.0.1   &lt;none&gt;        443/TCP   4d18h</w:t>
            </w:r>
          </w:p>
          <w:p w14:paraId="09AC06C9" w14:textId="77777777" w:rsidR="008E4DE6" w:rsidRPr="006725F0" w:rsidRDefault="008E4DE6" w:rsidP="00BB73BA">
            <w:pPr>
              <w:pStyle w:val="TableContents"/>
              <w:rPr>
                <w:rFonts w:ascii="Calibri" w:eastAsia="NSimSun" w:hAnsi="Calibri" w:cs="Calibri"/>
                <w:color w:val="000000"/>
                <w:kern w:val="2"/>
                <w:sz w:val="18"/>
                <w:szCs w:val="18"/>
              </w:rPr>
            </w:pPr>
          </w:p>
          <w:p w14:paraId="278D0D16" w14:textId="77777777" w:rsidR="008E4DE6" w:rsidRPr="006725F0" w:rsidRDefault="008E4DE6" w:rsidP="00BB73BA">
            <w:pPr>
              <w:pStyle w:val="TableContents"/>
              <w:rPr>
                <w:rFonts w:ascii="Calibri" w:hAnsi="Calibri" w:cs="Calibri"/>
              </w:rPr>
            </w:pPr>
            <w:r w:rsidRPr="006725F0">
              <w:rPr>
                <w:rFonts w:ascii="Calibri" w:eastAsia="NSimSun" w:hAnsi="Calibri" w:cs="Calibri"/>
                <w:color w:val="000000"/>
                <w:kern w:val="2"/>
                <w:sz w:val="18"/>
                <w:szCs w:val="18"/>
              </w:rPr>
              <w:t>[ec2-user@ip-172-16-1-</w:t>
            </w:r>
            <w:proofErr w:type="gramStart"/>
            <w:r w:rsidRPr="006725F0">
              <w:rPr>
                <w:rFonts w:ascii="Calibri" w:eastAsia="NSimSun" w:hAnsi="Calibri" w:cs="Calibri"/>
                <w:color w:val="000000"/>
                <w:kern w:val="2"/>
                <w:sz w:val="18"/>
                <w:szCs w:val="18"/>
              </w:rPr>
              <w:t>90 .</w:t>
            </w:r>
            <w:proofErr w:type="spellStart"/>
            <w:r w:rsidRPr="006725F0">
              <w:rPr>
                <w:rFonts w:ascii="Calibri" w:eastAsia="NSimSun" w:hAnsi="Calibri" w:cs="Calibri"/>
                <w:color w:val="000000"/>
                <w:kern w:val="2"/>
                <w:sz w:val="18"/>
                <w:szCs w:val="18"/>
              </w:rPr>
              <w:t>aws</w:t>
            </w:r>
            <w:proofErr w:type="spellEnd"/>
            <w:proofErr w:type="gramEnd"/>
            <w:r w:rsidRPr="006725F0">
              <w:rPr>
                <w:rFonts w:ascii="Calibri" w:eastAsia="NSimSun" w:hAnsi="Calibri" w:cs="Calibri"/>
                <w:color w:val="000000"/>
                <w:kern w:val="2"/>
                <w:sz w:val="18"/>
                <w:szCs w:val="18"/>
              </w:rPr>
              <w:t xml:space="preserve">]$ </w:t>
            </w:r>
            <w:proofErr w:type="spellStart"/>
            <w:r w:rsidRPr="006725F0">
              <w:rPr>
                <w:rFonts w:ascii="Calibri" w:eastAsia="NSimSun" w:hAnsi="Calibri" w:cs="Calibri"/>
                <w:b/>
                <w:bCs/>
                <w:color w:val="3465A4"/>
                <w:kern w:val="2"/>
                <w:sz w:val="20"/>
                <w:szCs w:val="20"/>
              </w:rPr>
              <w:t>kubectl</w:t>
            </w:r>
            <w:proofErr w:type="spellEnd"/>
            <w:r w:rsidRPr="006725F0">
              <w:rPr>
                <w:rFonts w:ascii="Calibri" w:eastAsia="NSimSun" w:hAnsi="Calibri" w:cs="Calibri"/>
                <w:b/>
                <w:bCs/>
                <w:color w:val="3465A4"/>
                <w:kern w:val="2"/>
                <w:sz w:val="20"/>
                <w:szCs w:val="20"/>
              </w:rPr>
              <w:t xml:space="preserve"> get nodes -A</w:t>
            </w:r>
          </w:p>
          <w:p w14:paraId="693BC414" w14:textId="77777777" w:rsidR="008E4DE6" w:rsidRPr="006725F0" w:rsidRDefault="008E4DE6" w:rsidP="00BB73BA">
            <w:pPr>
              <w:pStyle w:val="TableContents"/>
              <w:rPr>
                <w:rFonts w:ascii="Calibri" w:eastAsia="NSimSun" w:hAnsi="Calibri" w:cs="Calibri"/>
                <w:color w:val="000000"/>
                <w:kern w:val="2"/>
                <w:sz w:val="18"/>
                <w:szCs w:val="18"/>
              </w:rPr>
            </w:pPr>
          </w:p>
          <w:p w14:paraId="34DE3139" w14:textId="77777777" w:rsidR="008E4DE6" w:rsidRPr="006725F0" w:rsidRDefault="008E4DE6" w:rsidP="00BB73BA">
            <w:pPr>
              <w:pStyle w:val="TableContents"/>
              <w:rPr>
                <w:rFonts w:ascii="Calibri" w:hAnsi="Calibri" w:cs="Calibri"/>
              </w:rPr>
            </w:pPr>
            <w:r w:rsidRPr="006725F0">
              <w:rPr>
                <w:rFonts w:ascii="Calibri" w:eastAsia="NSimSun" w:hAnsi="Calibri" w:cs="Calibri"/>
                <w:color w:val="000000"/>
                <w:kern w:val="2"/>
                <w:sz w:val="18"/>
                <w:szCs w:val="18"/>
              </w:rPr>
              <w:t>NAME                                         STATUS   ROLES    AGE     VERSION</w:t>
            </w:r>
          </w:p>
          <w:p w14:paraId="4B131825" w14:textId="77777777" w:rsidR="008E4DE6" w:rsidRPr="006725F0" w:rsidRDefault="008E4DE6" w:rsidP="00BB73BA">
            <w:pPr>
              <w:pStyle w:val="TableContents"/>
              <w:rPr>
                <w:rFonts w:ascii="Calibri" w:hAnsi="Calibri" w:cs="Calibri"/>
              </w:rPr>
            </w:pPr>
            <w:r w:rsidRPr="006725F0">
              <w:rPr>
                <w:rFonts w:ascii="Calibri" w:eastAsia="NSimSun" w:hAnsi="Calibri" w:cs="Calibri"/>
                <w:color w:val="000000"/>
                <w:kern w:val="2"/>
                <w:sz w:val="18"/>
                <w:szCs w:val="18"/>
              </w:rPr>
              <w:t>ip-172-16-3-162.us-east-</w:t>
            </w:r>
            <w:proofErr w:type="gramStart"/>
            <w:r w:rsidRPr="006725F0">
              <w:rPr>
                <w:rFonts w:ascii="Calibri" w:eastAsia="NSimSun" w:hAnsi="Calibri" w:cs="Calibri"/>
                <w:color w:val="000000"/>
                <w:kern w:val="2"/>
                <w:sz w:val="18"/>
                <w:szCs w:val="18"/>
              </w:rPr>
              <w:t>2.compute</w:t>
            </w:r>
            <w:proofErr w:type="gramEnd"/>
            <w:r w:rsidRPr="006725F0">
              <w:rPr>
                <w:rFonts w:ascii="Calibri" w:eastAsia="NSimSun" w:hAnsi="Calibri" w:cs="Calibri"/>
                <w:color w:val="000000"/>
                <w:kern w:val="2"/>
                <w:sz w:val="18"/>
                <w:szCs w:val="18"/>
              </w:rPr>
              <w:t>.internal   Ready    &lt;none&gt;   4d18h   v1.19.6-eks-49a6c0</w:t>
            </w:r>
          </w:p>
          <w:p w14:paraId="36922560" w14:textId="77777777" w:rsidR="008E4DE6" w:rsidRPr="006725F0" w:rsidRDefault="008E4DE6" w:rsidP="00BB73BA">
            <w:pPr>
              <w:pStyle w:val="TableContents"/>
              <w:rPr>
                <w:rFonts w:ascii="Calibri" w:hAnsi="Calibri" w:cs="Calibri"/>
              </w:rPr>
            </w:pPr>
            <w:r w:rsidRPr="006725F0">
              <w:rPr>
                <w:rFonts w:ascii="Calibri" w:eastAsia="NSimSun" w:hAnsi="Calibri" w:cs="Calibri"/>
                <w:color w:val="000000"/>
                <w:kern w:val="2"/>
                <w:sz w:val="18"/>
                <w:szCs w:val="18"/>
              </w:rPr>
              <w:t>ip-172-16-3-191.us-east-</w:t>
            </w:r>
            <w:proofErr w:type="gramStart"/>
            <w:r w:rsidRPr="006725F0">
              <w:rPr>
                <w:rFonts w:ascii="Calibri" w:eastAsia="NSimSun" w:hAnsi="Calibri" w:cs="Calibri"/>
                <w:color w:val="000000"/>
                <w:kern w:val="2"/>
                <w:sz w:val="18"/>
                <w:szCs w:val="18"/>
              </w:rPr>
              <w:t>2.compute</w:t>
            </w:r>
            <w:proofErr w:type="gramEnd"/>
            <w:r w:rsidRPr="006725F0">
              <w:rPr>
                <w:rFonts w:ascii="Calibri" w:eastAsia="NSimSun" w:hAnsi="Calibri" w:cs="Calibri"/>
                <w:color w:val="000000"/>
                <w:kern w:val="2"/>
                <w:sz w:val="18"/>
                <w:szCs w:val="18"/>
              </w:rPr>
              <w:t>.internal   Ready    &lt;none&gt;   4d18h   v1.19.6-eks-49a6c0</w:t>
            </w:r>
          </w:p>
          <w:p w14:paraId="1FB096DD" w14:textId="77777777" w:rsidR="008E4DE6" w:rsidRPr="006725F0" w:rsidRDefault="008E4DE6" w:rsidP="00BB73BA">
            <w:pPr>
              <w:pStyle w:val="TableContents"/>
              <w:rPr>
                <w:rFonts w:ascii="Calibri" w:eastAsia="NSimSun" w:hAnsi="Calibri" w:cs="Calibri"/>
                <w:color w:val="000000"/>
                <w:kern w:val="2"/>
                <w:sz w:val="18"/>
                <w:szCs w:val="18"/>
              </w:rPr>
            </w:pPr>
          </w:p>
          <w:p w14:paraId="54985E99" w14:textId="77777777" w:rsidR="008E4DE6" w:rsidRPr="006725F0" w:rsidRDefault="008E4DE6" w:rsidP="00BB73BA">
            <w:pPr>
              <w:pStyle w:val="TableContents"/>
              <w:rPr>
                <w:rFonts w:ascii="Calibri" w:hAnsi="Calibri" w:cs="Calibri"/>
              </w:rPr>
            </w:pPr>
            <w:r w:rsidRPr="006725F0">
              <w:rPr>
                <w:rFonts w:ascii="Calibri" w:eastAsia="NSimSun" w:hAnsi="Calibri" w:cs="Calibri"/>
                <w:color w:val="000000"/>
                <w:kern w:val="2"/>
                <w:sz w:val="18"/>
                <w:szCs w:val="18"/>
              </w:rPr>
              <w:t>[ec2-user@ip-172-16-1-</w:t>
            </w:r>
            <w:proofErr w:type="gramStart"/>
            <w:r w:rsidRPr="006725F0">
              <w:rPr>
                <w:rFonts w:ascii="Calibri" w:eastAsia="NSimSun" w:hAnsi="Calibri" w:cs="Calibri"/>
                <w:color w:val="000000"/>
                <w:kern w:val="2"/>
                <w:sz w:val="18"/>
                <w:szCs w:val="18"/>
              </w:rPr>
              <w:t>90 .</w:t>
            </w:r>
            <w:proofErr w:type="spellStart"/>
            <w:r w:rsidRPr="006725F0">
              <w:rPr>
                <w:rFonts w:ascii="Calibri" w:eastAsia="NSimSun" w:hAnsi="Calibri" w:cs="Calibri"/>
                <w:color w:val="000000"/>
                <w:kern w:val="2"/>
                <w:sz w:val="18"/>
                <w:szCs w:val="18"/>
              </w:rPr>
              <w:t>aws</w:t>
            </w:r>
            <w:proofErr w:type="spellEnd"/>
            <w:proofErr w:type="gramEnd"/>
            <w:r w:rsidRPr="006725F0">
              <w:rPr>
                <w:rFonts w:ascii="Calibri" w:eastAsia="NSimSun" w:hAnsi="Calibri" w:cs="Calibri"/>
                <w:color w:val="000000"/>
                <w:kern w:val="2"/>
                <w:sz w:val="18"/>
                <w:szCs w:val="18"/>
              </w:rPr>
              <w:t xml:space="preserve">]$ </w:t>
            </w:r>
            <w:proofErr w:type="spellStart"/>
            <w:r w:rsidRPr="006725F0">
              <w:rPr>
                <w:rFonts w:ascii="Calibri" w:eastAsia="NSimSun" w:hAnsi="Calibri" w:cs="Calibri"/>
                <w:b/>
                <w:bCs/>
                <w:color w:val="3465A4"/>
                <w:kern w:val="2"/>
                <w:sz w:val="20"/>
                <w:szCs w:val="20"/>
              </w:rPr>
              <w:t>kubectl</w:t>
            </w:r>
            <w:proofErr w:type="spellEnd"/>
            <w:r w:rsidRPr="006725F0">
              <w:rPr>
                <w:rFonts w:ascii="Calibri" w:eastAsia="NSimSun" w:hAnsi="Calibri" w:cs="Calibri"/>
                <w:b/>
                <w:bCs/>
                <w:color w:val="3465A4"/>
                <w:kern w:val="2"/>
                <w:sz w:val="20"/>
                <w:szCs w:val="20"/>
              </w:rPr>
              <w:t xml:space="preserve"> get pods -A</w:t>
            </w:r>
          </w:p>
          <w:p w14:paraId="7471E3E7" w14:textId="77777777" w:rsidR="008E4DE6" w:rsidRPr="006725F0" w:rsidRDefault="008E4DE6" w:rsidP="00BB73BA">
            <w:pPr>
              <w:pStyle w:val="TableContents"/>
              <w:rPr>
                <w:rFonts w:ascii="Calibri" w:eastAsia="NSimSun" w:hAnsi="Calibri" w:cs="Calibri"/>
                <w:color w:val="000000"/>
                <w:kern w:val="2"/>
                <w:sz w:val="18"/>
                <w:szCs w:val="18"/>
              </w:rPr>
            </w:pPr>
          </w:p>
          <w:p w14:paraId="50410A54" w14:textId="77777777" w:rsidR="008E4DE6" w:rsidRPr="006725F0" w:rsidRDefault="008E4DE6" w:rsidP="00BB73BA">
            <w:pPr>
              <w:pStyle w:val="TableContents"/>
              <w:rPr>
                <w:rFonts w:ascii="Calibri" w:hAnsi="Calibri" w:cs="Calibri"/>
              </w:rPr>
            </w:pPr>
            <w:r w:rsidRPr="006725F0">
              <w:rPr>
                <w:rFonts w:ascii="Calibri" w:eastAsia="NSimSun" w:hAnsi="Calibri" w:cs="Calibri"/>
                <w:color w:val="000000"/>
                <w:kern w:val="2"/>
                <w:sz w:val="18"/>
                <w:szCs w:val="18"/>
              </w:rPr>
              <w:t>NAMESPACE     NAME                       READY   STATUS    RESTARTS   AGE</w:t>
            </w:r>
          </w:p>
          <w:p w14:paraId="6A362AA1" w14:textId="77777777" w:rsidR="008E4DE6" w:rsidRPr="006725F0" w:rsidRDefault="008E4DE6" w:rsidP="00BB73BA">
            <w:pPr>
              <w:pStyle w:val="TableContents"/>
              <w:rPr>
                <w:rFonts w:ascii="Calibri" w:hAnsi="Calibri" w:cs="Calibri"/>
              </w:rPr>
            </w:pPr>
            <w:proofErr w:type="spellStart"/>
            <w:r w:rsidRPr="006725F0">
              <w:rPr>
                <w:rFonts w:ascii="Calibri" w:eastAsia="NSimSun" w:hAnsi="Calibri" w:cs="Calibri"/>
                <w:color w:val="000000"/>
                <w:kern w:val="2"/>
                <w:sz w:val="18"/>
                <w:szCs w:val="18"/>
              </w:rPr>
              <w:t>kube</w:t>
            </w:r>
            <w:proofErr w:type="spellEnd"/>
            <w:r w:rsidRPr="006725F0">
              <w:rPr>
                <w:rFonts w:ascii="Calibri" w:eastAsia="NSimSun" w:hAnsi="Calibri" w:cs="Calibri"/>
                <w:color w:val="000000"/>
                <w:kern w:val="2"/>
                <w:sz w:val="18"/>
                <w:szCs w:val="18"/>
              </w:rPr>
              <w:t>-system   aws-node-2nlxt             1/1     Running   0          4d18h</w:t>
            </w:r>
          </w:p>
          <w:p w14:paraId="3B0E54D4" w14:textId="77777777" w:rsidR="008E4DE6" w:rsidRPr="006725F0" w:rsidRDefault="008E4DE6" w:rsidP="00BB73BA">
            <w:pPr>
              <w:pStyle w:val="TableContents"/>
              <w:rPr>
                <w:rFonts w:ascii="Calibri" w:hAnsi="Calibri" w:cs="Calibri"/>
              </w:rPr>
            </w:pPr>
            <w:proofErr w:type="spellStart"/>
            <w:r w:rsidRPr="006725F0">
              <w:rPr>
                <w:rFonts w:ascii="Calibri" w:eastAsia="NSimSun" w:hAnsi="Calibri" w:cs="Calibri"/>
                <w:color w:val="000000"/>
                <w:kern w:val="2"/>
                <w:sz w:val="18"/>
                <w:szCs w:val="18"/>
              </w:rPr>
              <w:t>kube</w:t>
            </w:r>
            <w:proofErr w:type="spellEnd"/>
            <w:r w:rsidRPr="006725F0">
              <w:rPr>
                <w:rFonts w:ascii="Calibri" w:eastAsia="NSimSun" w:hAnsi="Calibri" w:cs="Calibri"/>
                <w:color w:val="000000"/>
                <w:kern w:val="2"/>
                <w:sz w:val="18"/>
                <w:szCs w:val="18"/>
              </w:rPr>
              <w:t>-system   aws-node-fv4h4             1/1     Running   1          4d18h</w:t>
            </w:r>
          </w:p>
          <w:p w14:paraId="2FD929E6" w14:textId="77777777" w:rsidR="008E4DE6" w:rsidRPr="006725F0" w:rsidRDefault="008E4DE6" w:rsidP="00BB73BA">
            <w:pPr>
              <w:pStyle w:val="TableContents"/>
              <w:rPr>
                <w:rFonts w:ascii="Calibri" w:hAnsi="Calibri" w:cs="Calibri"/>
              </w:rPr>
            </w:pPr>
            <w:proofErr w:type="spellStart"/>
            <w:r w:rsidRPr="006725F0">
              <w:rPr>
                <w:rFonts w:ascii="Calibri" w:eastAsia="NSimSun" w:hAnsi="Calibri" w:cs="Calibri"/>
                <w:color w:val="000000"/>
                <w:kern w:val="2"/>
                <w:sz w:val="18"/>
                <w:szCs w:val="18"/>
              </w:rPr>
              <w:t>kube</w:t>
            </w:r>
            <w:proofErr w:type="spellEnd"/>
            <w:r w:rsidRPr="006725F0">
              <w:rPr>
                <w:rFonts w:ascii="Calibri" w:eastAsia="NSimSun" w:hAnsi="Calibri" w:cs="Calibri"/>
                <w:color w:val="000000"/>
                <w:kern w:val="2"/>
                <w:sz w:val="18"/>
                <w:szCs w:val="18"/>
              </w:rPr>
              <w:t>-system   coredns-56b458df85-r9zjl   1/1     Running   0          4d18h</w:t>
            </w:r>
          </w:p>
          <w:p w14:paraId="39293113" w14:textId="77777777" w:rsidR="008E4DE6" w:rsidRPr="006725F0" w:rsidRDefault="008E4DE6" w:rsidP="00BB73BA">
            <w:pPr>
              <w:pStyle w:val="TableContents"/>
              <w:rPr>
                <w:rFonts w:ascii="Calibri" w:hAnsi="Calibri" w:cs="Calibri"/>
              </w:rPr>
            </w:pPr>
            <w:proofErr w:type="spellStart"/>
            <w:r w:rsidRPr="006725F0">
              <w:rPr>
                <w:rFonts w:ascii="Calibri" w:eastAsia="NSimSun" w:hAnsi="Calibri" w:cs="Calibri"/>
                <w:color w:val="000000"/>
                <w:kern w:val="2"/>
                <w:sz w:val="18"/>
                <w:szCs w:val="18"/>
              </w:rPr>
              <w:t>kube</w:t>
            </w:r>
            <w:proofErr w:type="spellEnd"/>
            <w:r w:rsidRPr="006725F0">
              <w:rPr>
                <w:rFonts w:ascii="Calibri" w:eastAsia="NSimSun" w:hAnsi="Calibri" w:cs="Calibri"/>
                <w:color w:val="000000"/>
                <w:kern w:val="2"/>
                <w:sz w:val="18"/>
                <w:szCs w:val="18"/>
              </w:rPr>
              <w:t>-system   coredns-56b458df85-zh29k   1/1     Running   0          4d18h</w:t>
            </w:r>
          </w:p>
          <w:p w14:paraId="7C4C7B8B" w14:textId="77777777" w:rsidR="008E4DE6" w:rsidRPr="006725F0" w:rsidRDefault="008E4DE6" w:rsidP="00BB73BA">
            <w:pPr>
              <w:pStyle w:val="TableContents"/>
              <w:rPr>
                <w:rFonts w:ascii="Calibri" w:hAnsi="Calibri" w:cs="Calibri"/>
              </w:rPr>
            </w:pPr>
            <w:proofErr w:type="spellStart"/>
            <w:r w:rsidRPr="006725F0">
              <w:rPr>
                <w:rFonts w:ascii="Calibri" w:eastAsia="NSimSun" w:hAnsi="Calibri" w:cs="Calibri"/>
                <w:color w:val="000000"/>
                <w:kern w:val="2"/>
                <w:sz w:val="18"/>
                <w:szCs w:val="18"/>
              </w:rPr>
              <w:t>kube</w:t>
            </w:r>
            <w:proofErr w:type="spellEnd"/>
            <w:r w:rsidRPr="006725F0">
              <w:rPr>
                <w:rFonts w:ascii="Calibri" w:eastAsia="NSimSun" w:hAnsi="Calibri" w:cs="Calibri"/>
                <w:color w:val="000000"/>
                <w:kern w:val="2"/>
                <w:sz w:val="18"/>
                <w:szCs w:val="18"/>
              </w:rPr>
              <w:t>-system   kube-proxy-lz5kn           1/1     Running   0          4d18h</w:t>
            </w:r>
          </w:p>
          <w:p w14:paraId="1D2C74F1" w14:textId="77777777" w:rsidR="008E4DE6" w:rsidRPr="006725F0" w:rsidRDefault="008E4DE6" w:rsidP="00BB73BA">
            <w:pPr>
              <w:pStyle w:val="TableContents"/>
              <w:rPr>
                <w:rFonts w:ascii="Calibri" w:hAnsi="Calibri" w:cs="Calibri"/>
              </w:rPr>
            </w:pPr>
            <w:proofErr w:type="spellStart"/>
            <w:r w:rsidRPr="006725F0">
              <w:rPr>
                <w:rFonts w:ascii="Calibri" w:eastAsia="NSimSun" w:hAnsi="Calibri" w:cs="Calibri"/>
                <w:color w:val="000000"/>
                <w:kern w:val="2"/>
                <w:sz w:val="18"/>
                <w:szCs w:val="18"/>
              </w:rPr>
              <w:t>kube</w:t>
            </w:r>
            <w:proofErr w:type="spellEnd"/>
            <w:r w:rsidRPr="006725F0">
              <w:rPr>
                <w:rFonts w:ascii="Calibri" w:eastAsia="NSimSun" w:hAnsi="Calibri" w:cs="Calibri"/>
                <w:color w:val="000000"/>
                <w:kern w:val="2"/>
                <w:sz w:val="18"/>
                <w:szCs w:val="18"/>
              </w:rPr>
              <w:t xml:space="preserve">-system   </w:t>
            </w:r>
            <w:proofErr w:type="spellStart"/>
            <w:r w:rsidRPr="006725F0">
              <w:rPr>
                <w:rFonts w:ascii="Calibri" w:eastAsia="NSimSun" w:hAnsi="Calibri" w:cs="Calibri"/>
                <w:color w:val="000000"/>
                <w:kern w:val="2"/>
                <w:sz w:val="18"/>
                <w:szCs w:val="18"/>
              </w:rPr>
              <w:t>kube</w:t>
            </w:r>
            <w:proofErr w:type="spellEnd"/>
            <w:r w:rsidRPr="006725F0">
              <w:rPr>
                <w:rFonts w:ascii="Calibri" w:eastAsia="NSimSun" w:hAnsi="Calibri" w:cs="Calibri"/>
                <w:color w:val="000000"/>
                <w:kern w:val="2"/>
                <w:sz w:val="18"/>
                <w:szCs w:val="18"/>
              </w:rPr>
              <w:t>-proxy-</w:t>
            </w:r>
            <w:proofErr w:type="spellStart"/>
            <w:r w:rsidRPr="006725F0">
              <w:rPr>
                <w:rFonts w:ascii="Calibri" w:eastAsia="NSimSun" w:hAnsi="Calibri" w:cs="Calibri"/>
                <w:color w:val="000000"/>
                <w:kern w:val="2"/>
                <w:sz w:val="18"/>
                <w:szCs w:val="18"/>
              </w:rPr>
              <w:t>wqkwj</w:t>
            </w:r>
            <w:proofErr w:type="spellEnd"/>
            <w:r w:rsidRPr="006725F0">
              <w:rPr>
                <w:rFonts w:ascii="Calibri" w:eastAsia="NSimSun" w:hAnsi="Calibri" w:cs="Calibri"/>
                <w:color w:val="000000"/>
                <w:kern w:val="2"/>
                <w:sz w:val="18"/>
                <w:szCs w:val="18"/>
              </w:rPr>
              <w:t xml:space="preserve">           1/1     Running   0          4d18h</w:t>
            </w:r>
          </w:p>
          <w:p w14:paraId="4D8EF553" w14:textId="77777777" w:rsidR="008E4DE6" w:rsidRPr="006725F0" w:rsidRDefault="008E4DE6" w:rsidP="00BB73BA">
            <w:pPr>
              <w:pStyle w:val="TableContents"/>
              <w:rPr>
                <w:rFonts w:ascii="Calibri" w:eastAsia="NSimSun" w:hAnsi="Calibri" w:cs="Calibri"/>
                <w:color w:val="000000"/>
                <w:kern w:val="2"/>
                <w:sz w:val="18"/>
                <w:szCs w:val="18"/>
              </w:rPr>
            </w:pPr>
          </w:p>
          <w:p w14:paraId="00665EB4" w14:textId="77777777" w:rsidR="008E4DE6" w:rsidRPr="006725F0" w:rsidRDefault="008E4DE6" w:rsidP="00BB73BA">
            <w:pPr>
              <w:pStyle w:val="TableContents"/>
              <w:rPr>
                <w:rFonts w:ascii="Calibri" w:hAnsi="Calibri" w:cs="Calibri"/>
              </w:rPr>
            </w:pPr>
          </w:p>
        </w:tc>
      </w:tr>
    </w:tbl>
    <w:p w14:paraId="5F5BBD8C" w14:textId="77777777" w:rsidR="008E4DE6" w:rsidRPr="006725F0" w:rsidRDefault="008E4DE6" w:rsidP="00842E0B">
      <w:pPr>
        <w:pStyle w:val="LO-normal1"/>
        <w:rPr>
          <w:rFonts w:ascii="Calibri" w:hAnsi="Calibri" w:cs="Calibri"/>
          <w:sz w:val="20"/>
          <w:szCs w:val="20"/>
          <w:lang w:val="en-MY" w:eastAsia="en-US" w:bidi="ar-SA"/>
        </w:rPr>
      </w:pPr>
    </w:p>
    <w:p w14:paraId="5D839646" w14:textId="77777777" w:rsidR="006F3CBE" w:rsidRPr="006725F0" w:rsidRDefault="006F3CBE" w:rsidP="00176E31">
      <w:pPr>
        <w:pStyle w:val="Heading2"/>
        <w:rPr>
          <w:rFonts w:ascii="Calibri" w:eastAsia="Times New Roman" w:hAnsi="Calibri" w:cs="Calibri"/>
          <w:color w:val="2F5496"/>
          <w:sz w:val="26"/>
          <w:szCs w:val="26"/>
          <w:lang w:val="en-MY" w:eastAsia="en-US" w:bidi="ar-SA"/>
        </w:rPr>
      </w:pPr>
      <w:r w:rsidRPr="006725F0">
        <w:rPr>
          <w:rFonts w:ascii="Calibri" w:hAnsi="Calibri" w:cs="Calibri"/>
          <w:sz w:val="20"/>
          <w:szCs w:val="20"/>
          <w:lang w:val="en-MY" w:eastAsia="en-US" w:bidi="ar-SA"/>
        </w:rPr>
        <w:br w:type="page"/>
      </w:r>
      <w:bookmarkStart w:id="74" w:name="_Toc86222668"/>
      <w:bookmarkStart w:id="75" w:name="_Toc86913759"/>
      <w:r w:rsidR="00523CF3" w:rsidRPr="006725F0">
        <w:rPr>
          <w:rFonts w:ascii="Calibri" w:eastAsia="Times New Roman" w:hAnsi="Calibri" w:cs="Calibri"/>
          <w:color w:val="2F5496"/>
          <w:sz w:val="26"/>
          <w:szCs w:val="26"/>
          <w:lang w:val="en-MY" w:eastAsia="en-US" w:bidi="ar-SA"/>
        </w:rPr>
        <w:lastRenderedPageBreak/>
        <w:t xml:space="preserve">How to allow an IAM user to administer EKS cluster using </w:t>
      </w:r>
      <w:proofErr w:type="spellStart"/>
      <w:r w:rsidR="00523CF3" w:rsidRPr="006725F0">
        <w:rPr>
          <w:rFonts w:ascii="Calibri" w:eastAsia="Times New Roman" w:hAnsi="Calibri" w:cs="Calibri"/>
          <w:color w:val="2F5496"/>
          <w:sz w:val="26"/>
          <w:szCs w:val="26"/>
          <w:lang w:val="en-MY" w:eastAsia="en-US" w:bidi="ar-SA"/>
        </w:rPr>
        <w:t>kubectl</w:t>
      </w:r>
      <w:bookmarkEnd w:id="74"/>
      <w:bookmarkEnd w:id="75"/>
      <w:proofErr w:type="spellEnd"/>
    </w:p>
    <w:p w14:paraId="1C28E348" w14:textId="77777777" w:rsidR="00523CF3" w:rsidRPr="006725F0" w:rsidRDefault="00523CF3" w:rsidP="00523CF3">
      <w:pPr>
        <w:rPr>
          <w:rFonts w:ascii="Calibri" w:eastAsia="NSimSun" w:hAnsi="Calibri" w:cs="Calibri"/>
          <w:kern w:val="2"/>
          <w:sz w:val="20"/>
          <w:szCs w:val="20"/>
        </w:rPr>
      </w:pPr>
    </w:p>
    <w:p w14:paraId="67A4118D" w14:textId="77777777" w:rsidR="00523CF3" w:rsidRPr="006725F0" w:rsidRDefault="00523CF3" w:rsidP="00523CF3">
      <w:pPr>
        <w:rPr>
          <w:rFonts w:ascii="Calibri" w:hAnsi="Calibri" w:cs="Calibri"/>
        </w:rPr>
      </w:pPr>
      <w:r w:rsidRPr="006725F0">
        <w:rPr>
          <w:rFonts w:ascii="Calibri" w:eastAsia="NSimSun" w:hAnsi="Calibri" w:cs="Calibri"/>
          <w:kern w:val="2"/>
          <w:sz w:val="20"/>
          <w:szCs w:val="20"/>
        </w:rPr>
        <w:t xml:space="preserve">While deploying the AWS resources using GitHub actions, the environment is pre-configured with necessary IAM policies, IAM role, IAM group and EKS config-map configuration with relevant IAM role. Hence to enable someone to administer EKS cluster get the IAM user added to the IAM group as described below which allows the user to assume the mentioned IAM role to administer EKS cluster. </w:t>
      </w:r>
    </w:p>
    <w:p w14:paraId="1C424A9B" w14:textId="77777777" w:rsidR="00523CF3" w:rsidRPr="006725F0" w:rsidRDefault="00523CF3" w:rsidP="00523CF3">
      <w:pPr>
        <w:rPr>
          <w:rFonts w:ascii="Calibri" w:hAnsi="Calibri" w:cs="Calibri"/>
          <w:sz w:val="20"/>
          <w:szCs w:val="20"/>
        </w:rPr>
      </w:pPr>
    </w:p>
    <w:p w14:paraId="3634E3DE" w14:textId="77777777" w:rsidR="00523CF3" w:rsidRPr="006725F0" w:rsidRDefault="00523CF3" w:rsidP="00523CF3">
      <w:pPr>
        <w:rPr>
          <w:rFonts w:ascii="Calibri" w:eastAsia="NSimSun" w:hAnsi="Calibri" w:cs="Calibri"/>
          <w:kern w:val="2"/>
          <w:sz w:val="20"/>
          <w:szCs w:val="20"/>
        </w:rPr>
      </w:pPr>
      <w:r w:rsidRPr="006725F0">
        <w:rPr>
          <w:rFonts w:ascii="Calibri" w:eastAsia="NSimSun" w:hAnsi="Calibri" w:cs="Calibri"/>
          <w:kern w:val="2"/>
          <w:sz w:val="20"/>
          <w:szCs w:val="20"/>
        </w:rPr>
        <w:t>1. Login to AWS console and go to IAM</w:t>
      </w:r>
    </w:p>
    <w:p w14:paraId="26168109" w14:textId="77777777" w:rsidR="00523CF3" w:rsidRPr="006725F0" w:rsidRDefault="00523CF3" w:rsidP="00523CF3">
      <w:pPr>
        <w:rPr>
          <w:rFonts w:ascii="Calibri" w:hAnsi="Calibri" w:cs="Calibri"/>
        </w:rPr>
      </w:pPr>
    </w:p>
    <w:p w14:paraId="4860F163" w14:textId="77777777" w:rsidR="00523CF3" w:rsidRPr="006725F0" w:rsidRDefault="00523CF3" w:rsidP="00523CF3">
      <w:pPr>
        <w:rPr>
          <w:rFonts w:ascii="Calibri" w:hAnsi="Calibri" w:cs="Calibri"/>
        </w:rPr>
      </w:pPr>
      <w:r w:rsidRPr="006725F0">
        <w:rPr>
          <w:rFonts w:ascii="Calibri" w:eastAsia="NSimSun" w:hAnsi="Calibri" w:cs="Calibri"/>
          <w:kern w:val="2"/>
          <w:sz w:val="20"/>
          <w:szCs w:val="20"/>
        </w:rPr>
        <w:t>2. Go to User Groups and open &lt;</w:t>
      </w:r>
      <w:proofErr w:type="spellStart"/>
      <w:r w:rsidRPr="006725F0">
        <w:rPr>
          <w:rFonts w:ascii="Calibri" w:eastAsia="NSimSun" w:hAnsi="Calibri" w:cs="Calibri"/>
          <w:kern w:val="2"/>
          <w:sz w:val="20"/>
          <w:szCs w:val="20"/>
        </w:rPr>
        <w:t>node_type</w:t>
      </w:r>
      <w:proofErr w:type="spellEnd"/>
      <w:r w:rsidRPr="006725F0">
        <w:rPr>
          <w:rFonts w:ascii="Calibri" w:eastAsia="NSimSun" w:hAnsi="Calibri" w:cs="Calibri"/>
          <w:kern w:val="2"/>
          <w:sz w:val="20"/>
          <w:szCs w:val="20"/>
        </w:rPr>
        <w:t>&gt;-&lt;</w:t>
      </w:r>
      <w:proofErr w:type="spellStart"/>
      <w:r w:rsidRPr="006725F0">
        <w:rPr>
          <w:rFonts w:ascii="Calibri" w:eastAsia="NSimSun" w:hAnsi="Calibri" w:cs="Calibri"/>
          <w:kern w:val="2"/>
          <w:sz w:val="20"/>
          <w:szCs w:val="20"/>
        </w:rPr>
        <w:t>env_type</w:t>
      </w:r>
      <w:proofErr w:type="spellEnd"/>
      <w:r w:rsidRPr="006725F0">
        <w:rPr>
          <w:rFonts w:ascii="Calibri" w:eastAsia="NSimSun" w:hAnsi="Calibri" w:cs="Calibri"/>
          <w:kern w:val="2"/>
          <w:sz w:val="20"/>
          <w:szCs w:val="20"/>
        </w:rPr>
        <w:t>&gt;-</w:t>
      </w:r>
      <w:proofErr w:type="spellStart"/>
      <w:r w:rsidRPr="006725F0">
        <w:rPr>
          <w:rFonts w:ascii="Calibri" w:eastAsia="NSimSun" w:hAnsi="Calibri" w:cs="Calibri"/>
          <w:kern w:val="2"/>
          <w:sz w:val="20"/>
          <w:szCs w:val="20"/>
        </w:rPr>
        <w:t>eks</w:t>
      </w:r>
      <w:proofErr w:type="spellEnd"/>
      <w:r w:rsidRPr="006725F0">
        <w:rPr>
          <w:rFonts w:ascii="Calibri" w:eastAsia="NSimSun" w:hAnsi="Calibri" w:cs="Calibri"/>
          <w:kern w:val="2"/>
          <w:sz w:val="20"/>
          <w:szCs w:val="20"/>
        </w:rPr>
        <w:t xml:space="preserve">-admin (Example: </w:t>
      </w:r>
      <w:proofErr w:type="spellStart"/>
      <w:r w:rsidRPr="006725F0">
        <w:rPr>
          <w:rFonts w:ascii="Calibri" w:eastAsia="NSimSun" w:hAnsi="Calibri" w:cs="Calibri"/>
          <w:kern w:val="2"/>
          <w:sz w:val="20"/>
          <w:szCs w:val="20"/>
        </w:rPr>
        <w:t>aais</w:t>
      </w:r>
      <w:proofErr w:type="spellEnd"/>
      <w:r w:rsidRPr="006725F0">
        <w:rPr>
          <w:rFonts w:ascii="Calibri" w:eastAsia="NSimSun" w:hAnsi="Calibri" w:cs="Calibri"/>
          <w:kern w:val="2"/>
          <w:sz w:val="20"/>
          <w:szCs w:val="20"/>
        </w:rPr>
        <w:t>-dev-</w:t>
      </w:r>
      <w:proofErr w:type="spellStart"/>
      <w:r w:rsidRPr="006725F0">
        <w:rPr>
          <w:rFonts w:ascii="Calibri" w:eastAsia="NSimSun" w:hAnsi="Calibri" w:cs="Calibri"/>
          <w:kern w:val="2"/>
          <w:sz w:val="20"/>
          <w:szCs w:val="20"/>
        </w:rPr>
        <w:t>eks</w:t>
      </w:r>
      <w:proofErr w:type="spellEnd"/>
      <w:r w:rsidRPr="006725F0">
        <w:rPr>
          <w:rFonts w:ascii="Calibri" w:eastAsia="NSimSun" w:hAnsi="Calibri" w:cs="Calibri"/>
          <w:kern w:val="2"/>
          <w:sz w:val="20"/>
          <w:szCs w:val="20"/>
        </w:rPr>
        <w:t>-admin)</w:t>
      </w:r>
    </w:p>
    <w:p w14:paraId="4A1948DE" w14:textId="77777777" w:rsidR="00523CF3" w:rsidRPr="006725F0" w:rsidRDefault="00523CF3" w:rsidP="00523CF3">
      <w:pPr>
        <w:rPr>
          <w:rFonts w:ascii="Calibri" w:hAnsi="Calibri" w:cs="Calibri"/>
        </w:rPr>
      </w:pPr>
      <w:r w:rsidRPr="006725F0">
        <w:rPr>
          <w:rFonts w:ascii="Calibri" w:eastAsia="NSimSun" w:hAnsi="Calibri" w:cs="Calibri"/>
          <w:kern w:val="2"/>
          <w:sz w:val="20"/>
          <w:szCs w:val="20"/>
        </w:rPr>
        <w:t>3. Add any IAM user who needs permission to administer EKS cluster</w:t>
      </w:r>
    </w:p>
    <w:p w14:paraId="470D47B0" w14:textId="77777777" w:rsidR="00523CF3" w:rsidRPr="006725F0" w:rsidRDefault="00566BBD" w:rsidP="00523CF3">
      <w:pPr>
        <w:rPr>
          <w:rFonts w:ascii="Calibri" w:hAnsi="Calibri" w:cs="Calibri"/>
          <w:sz w:val="20"/>
          <w:szCs w:val="20"/>
        </w:rPr>
      </w:pPr>
      <w:r>
        <w:rPr>
          <w:noProof/>
        </w:rPr>
        <w:drawing>
          <wp:anchor distT="0" distB="0" distL="0" distR="0" simplePos="0" relativeHeight="251667456" behindDoc="0" locked="0" layoutInCell="1" allowOverlap="1" wp14:anchorId="2C5B64E0" wp14:editId="4939B5FF">
            <wp:simplePos x="0" y="0"/>
            <wp:positionH relativeFrom="column">
              <wp:align>center</wp:align>
            </wp:positionH>
            <wp:positionV relativeFrom="paragraph">
              <wp:align>top</wp:align>
            </wp:positionV>
            <wp:extent cx="6330950" cy="3854450"/>
            <wp:effectExtent l="0" t="0" r="0" b="0"/>
            <wp:wrapSquare wrapText="largest"/>
            <wp:docPr id="4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71">
                      <a:extLst>
                        <a:ext uri="{28A0092B-C50C-407E-A947-70E740481C1C}">
                          <a14:useLocalDpi xmlns:a14="http://schemas.microsoft.com/office/drawing/2010/main" val="0"/>
                        </a:ext>
                      </a:extLst>
                    </a:blip>
                    <a:srcRect l="-8" t="-9" r="-8" b="-9"/>
                    <a:stretch>
                      <a:fillRect/>
                    </a:stretch>
                  </pic:blipFill>
                  <pic:spPr bwMode="auto">
                    <a:xfrm>
                      <a:off x="0" y="0"/>
                      <a:ext cx="6330950" cy="38544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383F903" w14:textId="77777777" w:rsidR="00523CF3" w:rsidRPr="006725F0" w:rsidRDefault="00523CF3" w:rsidP="00523CF3">
      <w:pPr>
        <w:rPr>
          <w:rFonts w:ascii="Calibri" w:hAnsi="Calibri" w:cs="Calibri"/>
        </w:rPr>
      </w:pPr>
      <w:r w:rsidRPr="006725F0">
        <w:rPr>
          <w:rFonts w:ascii="Calibri" w:eastAsia="NSimSun" w:hAnsi="Calibri" w:cs="Calibri"/>
          <w:kern w:val="2"/>
          <w:sz w:val="20"/>
          <w:szCs w:val="20"/>
        </w:rPr>
        <w:t>4. Now the added user has permission to assume the below mentioned role to administer EKS cluster.</w:t>
      </w:r>
    </w:p>
    <w:p w14:paraId="58F4CC45" w14:textId="77777777" w:rsidR="00523CF3" w:rsidRPr="006725F0" w:rsidRDefault="00523CF3" w:rsidP="00523CF3">
      <w:pPr>
        <w:rPr>
          <w:rFonts w:ascii="Calibri" w:hAnsi="Calibri" w:cs="Calibri"/>
          <w:sz w:val="20"/>
          <w:szCs w:val="20"/>
        </w:rPr>
      </w:pPr>
    </w:p>
    <w:p w14:paraId="424D4749" w14:textId="77777777" w:rsidR="00523CF3" w:rsidRPr="006725F0" w:rsidRDefault="00523CF3" w:rsidP="00523CF3">
      <w:pPr>
        <w:rPr>
          <w:rFonts w:ascii="Calibri" w:eastAsia="NSimSun" w:hAnsi="Calibri" w:cs="Calibri"/>
          <w:color w:val="000000"/>
          <w:kern w:val="2"/>
          <w:sz w:val="20"/>
          <w:szCs w:val="20"/>
          <w:shd w:val="clear" w:color="auto" w:fill="FFFF00"/>
        </w:rPr>
      </w:pPr>
      <w:r w:rsidRPr="006725F0">
        <w:rPr>
          <w:rFonts w:ascii="Calibri" w:eastAsia="NSimSun" w:hAnsi="Calibri" w:cs="Calibri"/>
          <w:color w:val="000000"/>
          <w:kern w:val="2"/>
          <w:sz w:val="20"/>
          <w:szCs w:val="20"/>
          <w:shd w:val="clear" w:color="auto" w:fill="FFFF00"/>
        </w:rPr>
        <w:t xml:space="preserve">Role ARN: </w:t>
      </w:r>
      <w:proofErr w:type="gramStart"/>
      <w:r w:rsidRPr="006725F0">
        <w:rPr>
          <w:rFonts w:ascii="Calibri" w:eastAsia="NSimSun" w:hAnsi="Calibri" w:cs="Calibri"/>
          <w:color w:val="000000"/>
          <w:kern w:val="2"/>
          <w:sz w:val="20"/>
          <w:szCs w:val="20"/>
          <w:shd w:val="clear" w:color="auto" w:fill="FFFF00"/>
        </w:rPr>
        <w:t>arn:aws</w:t>
      </w:r>
      <w:proofErr w:type="gramEnd"/>
      <w:r w:rsidRPr="006725F0">
        <w:rPr>
          <w:rFonts w:ascii="Calibri" w:eastAsia="NSimSun" w:hAnsi="Calibri" w:cs="Calibri"/>
          <w:color w:val="000000"/>
          <w:kern w:val="2"/>
          <w:sz w:val="20"/>
          <w:szCs w:val="20"/>
          <w:shd w:val="clear" w:color="auto" w:fill="FFFF00"/>
        </w:rPr>
        <w:t>:iam::</w:t>
      </w:r>
      <w:r w:rsidRPr="006725F0">
        <w:rPr>
          <w:rFonts w:ascii="Calibri" w:eastAsia="NSimSun" w:hAnsi="Calibri" w:cs="Calibri"/>
          <w:b/>
          <w:bCs/>
          <w:color w:val="000000"/>
          <w:kern w:val="2"/>
          <w:sz w:val="20"/>
          <w:szCs w:val="20"/>
          <w:shd w:val="clear" w:color="auto" w:fill="FFFF00"/>
        </w:rPr>
        <w:t>&lt;account_number&gt;</w:t>
      </w:r>
      <w:r w:rsidRPr="006725F0">
        <w:rPr>
          <w:rFonts w:ascii="Calibri" w:eastAsia="NSimSun" w:hAnsi="Calibri" w:cs="Calibri"/>
          <w:color w:val="000000"/>
          <w:kern w:val="2"/>
          <w:sz w:val="20"/>
          <w:szCs w:val="20"/>
          <w:shd w:val="clear" w:color="auto" w:fill="FFFF00"/>
        </w:rPr>
        <w:t>:role/</w:t>
      </w:r>
      <w:r w:rsidRPr="006725F0">
        <w:rPr>
          <w:rFonts w:ascii="Calibri" w:eastAsia="NSimSun" w:hAnsi="Calibri" w:cs="Calibri"/>
          <w:b/>
          <w:bCs/>
          <w:color w:val="000000"/>
          <w:kern w:val="2"/>
          <w:sz w:val="20"/>
          <w:szCs w:val="20"/>
          <w:shd w:val="clear" w:color="auto" w:fill="FFFF00"/>
        </w:rPr>
        <w:t>&lt;node_type&gt;</w:t>
      </w:r>
      <w:r w:rsidRPr="006725F0">
        <w:rPr>
          <w:rFonts w:ascii="Calibri" w:eastAsia="NSimSun" w:hAnsi="Calibri" w:cs="Calibri"/>
          <w:color w:val="000000"/>
          <w:kern w:val="2"/>
          <w:sz w:val="20"/>
          <w:szCs w:val="20"/>
          <w:shd w:val="clear" w:color="auto" w:fill="FFFF00"/>
        </w:rPr>
        <w:t>-</w:t>
      </w:r>
      <w:r w:rsidRPr="006725F0">
        <w:rPr>
          <w:rFonts w:ascii="Calibri" w:eastAsia="NSimSun" w:hAnsi="Calibri" w:cs="Calibri"/>
          <w:b/>
          <w:bCs/>
          <w:color w:val="000000"/>
          <w:kern w:val="2"/>
          <w:sz w:val="20"/>
          <w:szCs w:val="20"/>
          <w:shd w:val="clear" w:color="auto" w:fill="FFFF00"/>
        </w:rPr>
        <w:t>&lt;env_type&gt;</w:t>
      </w:r>
      <w:r w:rsidRPr="006725F0">
        <w:rPr>
          <w:rFonts w:ascii="Calibri" w:eastAsia="NSimSun" w:hAnsi="Calibri" w:cs="Calibri"/>
          <w:color w:val="000000"/>
          <w:kern w:val="2"/>
          <w:sz w:val="20"/>
          <w:szCs w:val="20"/>
          <w:shd w:val="clear" w:color="auto" w:fill="FFFF00"/>
        </w:rPr>
        <w:t>-eks-admin</w:t>
      </w:r>
    </w:p>
    <w:p w14:paraId="29B49BA7" w14:textId="77777777" w:rsidR="00523CF3" w:rsidRPr="006725F0" w:rsidRDefault="00523CF3" w:rsidP="00523CF3">
      <w:pPr>
        <w:rPr>
          <w:rFonts w:ascii="Calibri" w:hAnsi="Calibri" w:cs="Calibri"/>
        </w:rPr>
      </w:pPr>
      <w:r w:rsidRPr="006725F0">
        <w:rPr>
          <w:rFonts w:ascii="Calibri" w:hAnsi="Calibri" w:cs="Calibri"/>
          <w:b/>
          <w:bCs/>
        </w:rPr>
        <w:t>Example</w:t>
      </w:r>
      <w:r w:rsidRPr="006725F0">
        <w:rPr>
          <w:rFonts w:ascii="Calibri" w:hAnsi="Calibri" w:cs="Calibri"/>
        </w:rPr>
        <w:t xml:space="preserve">: </w:t>
      </w:r>
      <w:proofErr w:type="spellStart"/>
      <w:proofErr w:type="gramStart"/>
      <w:r w:rsidRPr="006725F0">
        <w:rPr>
          <w:rFonts w:ascii="Calibri" w:hAnsi="Calibri" w:cs="Calibri"/>
        </w:rPr>
        <w:t>arn:aws</w:t>
      </w:r>
      <w:proofErr w:type="gramEnd"/>
      <w:r w:rsidRPr="006725F0">
        <w:rPr>
          <w:rFonts w:ascii="Calibri" w:hAnsi="Calibri" w:cs="Calibri"/>
        </w:rPr>
        <w:t>:iam</w:t>
      </w:r>
      <w:proofErr w:type="spellEnd"/>
      <w:r w:rsidRPr="006725F0">
        <w:rPr>
          <w:rFonts w:ascii="Calibri" w:hAnsi="Calibri" w:cs="Calibri"/>
          <w:highlight w:val="yellow"/>
        </w:rPr>
        <w:t>::&lt;</w:t>
      </w:r>
      <w:proofErr w:type="spellStart"/>
      <w:r w:rsidRPr="006725F0">
        <w:rPr>
          <w:rFonts w:ascii="Calibri" w:hAnsi="Calibri" w:cs="Calibri"/>
          <w:highlight w:val="yellow"/>
        </w:rPr>
        <w:t>acc_number</w:t>
      </w:r>
      <w:proofErr w:type="spellEnd"/>
      <w:r w:rsidRPr="006725F0">
        <w:rPr>
          <w:rFonts w:ascii="Calibri" w:hAnsi="Calibri" w:cs="Calibri"/>
          <w:highlight w:val="yellow"/>
        </w:rPr>
        <w:t>&gt;</w:t>
      </w:r>
      <w:r w:rsidRPr="006725F0">
        <w:rPr>
          <w:rFonts w:ascii="Calibri" w:hAnsi="Calibri" w:cs="Calibri"/>
        </w:rPr>
        <w:t>:role/</w:t>
      </w:r>
      <w:proofErr w:type="spellStart"/>
      <w:r w:rsidRPr="006725F0">
        <w:rPr>
          <w:rFonts w:ascii="Calibri" w:hAnsi="Calibri" w:cs="Calibri"/>
        </w:rPr>
        <w:t>carr</w:t>
      </w:r>
      <w:proofErr w:type="spellEnd"/>
      <w:r w:rsidRPr="006725F0">
        <w:rPr>
          <w:rFonts w:ascii="Calibri" w:hAnsi="Calibri" w:cs="Calibri"/>
        </w:rPr>
        <w:t>-dev-</w:t>
      </w:r>
      <w:proofErr w:type="spellStart"/>
      <w:r w:rsidRPr="006725F0">
        <w:rPr>
          <w:rFonts w:ascii="Calibri" w:hAnsi="Calibri" w:cs="Calibri"/>
        </w:rPr>
        <w:t>eks</w:t>
      </w:r>
      <w:proofErr w:type="spellEnd"/>
      <w:r w:rsidRPr="006725F0">
        <w:rPr>
          <w:rFonts w:ascii="Calibri" w:hAnsi="Calibri" w:cs="Calibri"/>
        </w:rPr>
        <w:t>-admin</w:t>
      </w:r>
    </w:p>
    <w:p w14:paraId="10C4313C" w14:textId="77777777" w:rsidR="00523CF3" w:rsidRPr="006725F0" w:rsidRDefault="00523CF3" w:rsidP="00523CF3">
      <w:pPr>
        <w:rPr>
          <w:rFonts w:ascii="Calibri" w:hAnsi="Calibri" w:cs="Calibri"/>
          <w:sz w:val="20"/>
          <w:szCs w:val="20"/>
        </w:rPr>
      </w:pPr>
    </w:p>
    <w:p w14:paraId="51A17CEC" w14:textId="77777777" w:rsidR="00523CF3" w:rsidRPr="006725F0" w:rsidRDefault="00523CF3" w:rsidP="00523CF3">
      <w:pPr>
        <w:rPr>
          <w:rFonts w:ascii="Calibri" w:eastAsia="NSimSun" w:hAnsi="Calibri" w:cs="Calibri"/>
          <w:color w:val="000000"/>
          <w:kern w:val="2"/>
          <w:sz w:val="20"/>
          <w:szCs w:val="20"/>
        </w:rPr>
      </w:pPr>
      <w:r w:rsidRPr="006725F0">
        <w:rPr>
          <w:rFonts w:ascii="Calibri" w:eastAsia="NSimSun" w:hAnsi="Calibri" w:cs="Calibri"/>
          <w:color w:val="000000"/>
          <w:kern w:val="2"/>
          <w:sz w:val="20"/>
          <w:szCs w:val="20"/>
        </w:rPr>
        <w:t xml:space="preserve">5. Once permissions are enabled, the IAM user needs to setup AWS CLI with credentials and setup required user profile to assume IAM role as a first step before the user can perform EKS cluster related tasks using </w:t>
      </w:r>
      <w:proofErr w:type="spellStart"/>
      <w:r w:rsidRPr="006725F0">
        <w:rPr>
          <w:rFonts w:ascii="Calibri" w:eastAsia="NSimSun" w:hAnsi="Calibri" w:cs="Calibri"/>
          <w:color w:val="000000"/>
          <w:kern w:val="2"/>
          <w:sz w:val="20"/>
          <w:szCs w:val="20"/>
        </w:rPr>
        <w:t>kubectl</w:t>
      </w:r>
      <w:proofErr w:type="spellEnd"/>
      <w:r w:rsidRPr="006725F0">
        <w:rPr>
          <w:rFonts w:ascii="Calibri" w:eastAsia="NSimSun" w:hAnsi="Calibri" w:cs="Calibri"/>
          <w:color w:val="000000"/>
          <w:kern w:val="2"/>
          <w:sz w:val="20"/>
          <w:szCs w:val="20"/>
        </w:rPr>
        <w:t xml:space="preserve"> commands. </w:t>
      </w:r>
      <w:r w:rsidR="00030B56" w:rsidRPr="006725F0">
        <w:rPr>
          <w:rFonts w:ascii="Calibri" w:eastAsia="NSimSun" w:hAnsi="Calibri" w:cs="Calibri"/>
          <w:color w:val="000000"/>
          <w:kern w:val="2"/>
          <w:sz w:val="20"/>
          <w:szCs w:val="20"/>
        </w:rPr>
        <w:t xml:space="preserve">For EKS access through the AWS console you will need to switch roles to the role used above.  The first time Switch Roles is selected from the account drop-down in the console a dialogue box will appear.  Insert the account </w:t>
      </w:r>
      <w:proofErr w:type="gramStart"/>
      <w:r w:rsidR="00030B56" w:rsidRPr="006725F0">
        <w:rPr>
          <w:rFonts w:ascii="Calibri" w:eastAsia="NSimSun" w:hAnsi="Calibri" w:cs="Calibri"/>
          <w:color w:val="000000"/>
          <w:kern w:val="2"/>
          <w:sz w:val="20"/>
          <w:szCs w:val="20"/>
        </w:rPr>
        <w:t>number,  role</w:t>
      </w:r>
      <w:proofErr w:type="gramEnd"/>
      <w:r w:rsidR="00030B56" w:rsidRPr="006725F0">
        <w:rPr>
          <w:rFonts w:ascii="Calibri" w:eastAsia="NSimSun" w:hAnsi="Calibri" w:cs="Calibri"/>
          <w:color w:val="000000"/>
          <w:kern w:val="2"/>
          <w:sz w:val="20"/>
          <w:szCs w:val="20"/>
        </w:rPr>
        <w:t xml:space="preserve"> used from above and an arbitrary Display Name.</w:t>
      </w:r>
    </w:p>
    <w:p w14:paraId="3B42576E" w14:textId="77777777" w:rsidR="00030B56" w:rsidRPr="006725F0" w:rsidRDefault="00030B56" w:rsidP="00523CF3">
      <w:pPr>
        <w:rPr>
          <w:rFonts w:ascii="Calibri" w:eastAsia="NSimSun" w:hAnsi="Calibri" w:cs="Calibri"/>
          <w:color w:val="000000"/>
          <w:kern w:val="2"/>
          <w:sz w:val="20"/>
          <w:szCs w:val="20"/>
        </w:rPr>
      </w:pPr>
    </w:p>
    <w:p w14:paraId="7B20EDCD" w14:textId="77777777" w:rsidR="00030B56" w:rsidRPr="006725F0" w:rsidRDefault="00030B56" w:rsidP="00523CF3">
      <w:pPr>
        <w:rPr>
          <w:rFonts w:ascii="Calibri" w:eastAsia="NSimSun" w:hAnsi="Calibri" w:cs="Calibri"/>
          <w:color w:val="000000"/>
          <w:kern w:val="2"/>
          <w:sz w:val="20"/>
          <w:szCs w:val="20"/>
        </w:rPr>
      </w:pPr>
    </w:p>
    <w:p w14:paraId="394FBF51" w14:textId="77777777" w:rsidR="00030B56" w:rsidRPr="006725F0" w:rsidRDefault="00566BBD" w:rsidP="00523CF3">
      <w:pPr>
        <w:rPr>
          <w:rFonts w:ascii="Calibri" w:eastAsia="NSimSun" w:hAnsi="Calibri" w:cs="Calibri"/>
          <w:color w:val="000000"/>
          <w:kern w:val="2"/>
          <w:sz w:val="20"/>
          <w:szCs w:val="20"/>
        </w:rPr>
      </w:pPr>
      <w:r w:rsidRPr="006725F0">
        <w:rPr>
          <w:rFonts w:ascii="Calibri" w:eastAsia="NSimSun" w:hAnsi="Calibri" w:cs="Calibri"/>
          <w:noProof/>
          <w:color w:val="000000"/>
          <w:kern w:val="2"/>
          <w:sz w:val="20"/>
          <w:szCs w:val="20"/>
        </w:rPr>
        <w:lastRenderedPageBreak/>
        <w:drawing>
          <wp:inline distT="0" distB="0" distL="0" distR="0" wp14:anchorId="4607E28F" wp14:editId="378B6982">
            <wp:extent cx="5943600" cy="2301875"/>
            <wp:effectExtent l="0" t="0" r="0" b="0"/>
            <wp:docPr id="25" name="Picture 61" descr="Graphical user interface, application, websit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descr="Graphical user interface, application, website&#10;&#10;Description automatically generated"/>
                    <pic:cNvPicPr>
                      <a:picLocks/>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301875"/>
                    </a:xfrm>
                    <a:prstGeom prst="rect">
                      <a:avLst/>
                    </a:prstGeom>
                    <a:noFill/>
                    <a:ln>
                      <a:noFill/>
                    </a:ln>
                  </pic:spPr>
                </pic:pic>
              </a:graphicData>
            </a:graphic>
          </wp:inline>
        </w:drawing>
      </w:r>
    </w:p>
    <w:p w14:paraId="436B6B5B" w14:textId="77777777" w:rsidR="00661436" w:rsidRPr="006725F0" w:rsidRDefault="00661436" w:rsidP="00523CF3">
      <w:pPr>
        <w:rPr>
          <w:rFonts w:ascii="Calibri" w:eastAsia="NSimSun" w:hAnsi="Calibri" w:cs="Calibri"/>
          <w:color w:val="000000"/>
          <w:kern w:val="2"/>
          <w:sz w:val="20"/>
          <w:szCs w:val="20"/>
        </w:rPr>
      </w:pPr>
      <w:r w:rsidRPr="006725F0">
        <w:rPr>
          <w:rFonts w:ascii="Calibri" w:eastAsia="NSimSun" w:hAnsi="Calibri" w:cs="Calibri"/>
          <w:color w:val="000000"/>
          <w:kern w:val="2"/>
          <w:sz w:val="20"/>
          <w:szCs w:val="20"/>
        </w:rPr>
        <w:t xml:space="preserve">For subsequent access the </w:t>
      </w:r>
      <w:r w:rsidR="005C4649" w:rsidRPr="006725F0">
        <w:rPr>
          <w:rFonts w:ascii="Calibri" w:eastAsia="NSimSun" w:hAnsi="Calibri" w:cs="Calibri"/>
          <w:color w:val="000000"/>
          <w:kern w:val="2"/>
          <w:sz w:val="20"/>
          <w:szCs w:val="20"/>
        </w:rPr>
        <w:t>role</w:t>
      </w:r>
      <w:r w:rsidRPr="006725F0">
        <w:rPr>
          <w:rFonts w:ascii="Calibri" w:eastAsia="NSimSun" w:hAnsi="Calibri" w:cs="Calibri"/>
          <w:color w:val="000000"/>
          <w:kern w:val="2"/>
          <w:sz w:val="20"/>
          <w:szCs w:val="20"/>
        </w:rPr>
        <w:t xml:space="preserve"> will appear </w:t>
      </w:r>
      <w:r w:rsidR="005C4649" w:rsidRPr="006725F0">
        <w:rPr>
          <w:rFonts w:ascii="Calibri" w:eastAsia="NSimSun" w:hAnsi="Calibri" w:cs="Calibri"/>
          <w:color w:val="000000"/>
          <w:kern w:val="2"/>
          <w:sz w:val="20"/>
          <w:szCs w:val="20"/>
        </w:rPr>
        <w:t xml:space="preserve">under Role </w:t>
      </w:r>
      <w:proofErr w:type="gramStart"/>
      <w:r w:rsidR="005C4649" w:rsidRPr="006725F0">
        <w:rPr>
          <w:rFonts w:ascii="Calibri" w:eastAsia="NSimSun" w:hAnsi="Calibri" w:cs="Calibri"/>
          <w:color w:val="000000"/>
          <w:kern w:val="2"/>
          <w:sz w:val="20"/>
          <w:szCs w:val="20"/>
        </w:rPr>
        <w:t xml:space="preserve">History </w:t>
      </w:r>
      <w:r w:rsidRPr="006725F0">
        <w:rPr>
          <w:rFonts w:ascii="Calibri" w:eastAsia="NSimSun" w:hAnsi="Calibri" w:cs="Calibri"/>
          <w:color w:val="000000"/>
          <w:kern w:val="2"/>
          <w:sz w:val="20"/>
          <w:szCs w:val="20"/>
        </w:rPr>
        <w:t xml:space="preserve"> and</w:t>
      </w:r>
      <w:proofErr w:type="gramEnd"/>
      <w:r w:rsidRPr="006725F0">
        <w:rPr>
          <w:rFonts w:ascii="Calibri" w:eastAsia="NSimSun" w:hAnsi="Calibri" w:cs="Calibri"/>
          <w:color w:val="000000"/>
          <w:kern w:val="2"/>
          <w:sz w:val="20"/>
          <w:szCs w:val="20"/>
        </w:rPr>
        <w:t xml:space="preserve"> you can switch without further need to fill out the dialogue box:</w:t>
      </w:r>
    </w:p>
    <w:p w14:paraId="0B024F3D" w14:textId="77777777" w:rsidR="00661436" w:rsidRPr="006725F0" w:rsidRDefault="00566BBD" w:rsidP="00523CF3">
      <w:pPr>
        <w:rPr>
          <w:rFonts w:ascii="Calibri" w:eastAsia="NSimSun" w:hAnsi="Calibri" w:cs="Calibri"/>
          <w:color w:val="000000"/>
          <w:kern w:val="2"/>
          <w:sz w:val="20"/>
          <w:szCs w:val="20"/>
        </w:rPr>
      </w:pPr>
      <w:r w:rsidRPr="006725F0">
        <w:rPr>
          <w:rFonts w:ascii="Calibri" w:eastAsia="NSimSun" w:hAnsi="Calibri" w:cs="Calibri"/>
          <w:noProof/>
          <w:color w:val="000000"/>
          <w:kern w:val="2"/>
          <w:sz w:val="20"/>
          <w:szCs w:val="20"/>
        </w:rPr>
        <w:drawing>
          <wp:inline distT="0" distB="0" distL="0" distR="0" wp14:anchorId="7A5B66BB" wp14:editId="1F811137">
            <wp:extent cx="3962400" cy="4525010"/>
            <wp:effectExtent l="0" t="0" r="0" b="0"/>
            <wp:docPr id="26" name="Picture 63"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descr="Graphical user interface, application&#10;&#10;Description automatically generated"/>
                    <pic:cNvPicPr>
                      <a:picLocks/>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62400" cy="4525010"/>
                    </a:xfrm>
                    <a:prstGeom prst="rect">
                      <a:avLst/>
                    </a:prstGeom>
                    <a:noFill/>
                    <a:ln>
                      <a:noFill/>
                    </a:ln>
                  </pic:spPr>
                </pic:pic>
              </a:graphicData>
            </a:graphic>
          </wp:inline>
        </w:drawing>
      </w:r>
    </w:p>
    <w:p w14:paraId="72A68E14" w14:textId="77777777" w:rsidR="00523CF3" w:rsidRPr="006725F0" w:rsidRDefault="00523CF3" w:rsidP="00523CF3">
      <w:pPr>
        <w:rPr>
          <w:rFonts w:ascii="Calibri" w:eastAsia="NSimSun" w:hAnsi="Calibri" w:cs="Calibri"/>
          <w:color w:val="000000"/>
          <w:kern w:val="2"/>
          <w:sz w:val="20"/>
          <w:szCs w:val="20"/>
        </w:rPr>
      </w:pPr>
      <w:r w:rsidRPr="006725F0">
        <w:rPr>
          <w:rFonts w:ascii="Calibri" w:eastAsia="NSimSun" w:hAnsi="Calibri" w:cs="Calibri"/>
          <w:b/>
          <w:bCs/>
          <w:color w:val="000000"/>
          <w:kern w:val="2"/>
          <w:sz w:val="20"/>
          <w:szCs w:val="20"/>
        </w:rPr>
        <w:t>Note:</w:t>
      </w:r>
      <w:r w:rsidRPr="006725F0">
        <w:rPr>
          <w:rFonts w:ascii="Calibri" w:eastAsia="NSimSun" w:hAnsi="Calibri" w:cs="Calibri"/>
          <w:color w:val="000000"/>
          <w:kern w:val="2"/>
          <w:sz w:val="20"/>
          <w:szCs w:val="20"/>
        </w:rPr>
        <w:t xml:space="preserve"> Refer to previous section to setup AWS CLI and use </w:t>
      </w:r>
      <w:proofErr w:type="spellStart"/>
      <w:r w:rsidRPr="006725F0">
        <w:rPr>
          <w:rFonts w:ascii="Calibri" w:eastAsia="NSimSun" w:hAnsi="Calibri" w:cs="Calibri"/>
          <w:color w:val="000000"/>
          <w:kern w:val="2"/>
          <w:sz w:val="20"/>
          <w:szCs w:val="20"/>
        </w:rPr>
        <w:t>kubectl</w:t>
      </w:r>
      <w:proofErr w:type="spellEnd"/>
      <w:r w:rsidRPr="006725F0">
        <w:rPr>
          <w:rFonts w:ascii="Calibri" w:eastAsia="NSimSun" w:hAnsi="Calibri" w:cs="Calibri"/>
          <w:color w:val="000000"/>
          <w:kern w:val="2"/>
          <w:sz w:val="20"/>
          <w:szCs w:val="20"/>
        </w:rPr>
        <w:t xml:space="preserve"> </w:t>
      </w:r>
    </w:p>
    <w:p w14:paraId="7AA59AEF" w14:textId="77777777" w:rsidR="00523CF3" w:rsidRPr="006725F0" w:rsidRDefault="00523CF3" w:rsidP="00523CF3">
      <w:pPr>
        <w:rPr>
          <w:rFonts w:ascii="Calibri" w:hAnsi="Calibri" w:cs="Calibri"/>
        </w:rPr>
      </w:pPr>
    </w:p>
    <w:p w14:paraId="3E35C4D3" w14:textId="77777777" w:rsidR="00523CF3" w:rsidRPr="006725F0" w:rsidRDefault="001F4688" w:rsidP="00176E31">
      <w:pPr>
        <w:pStyle w:val="Heading2"/>
        <w:rPr>
          <w:rFonts w:ascii="Calibri" w:eastAsia="Times New Roman" w:hAnsi="Calibri" w:cs="Calibri"/>
          <w:color w:val="2F5496"/>
          <w:sz w:val="26"/>
          <w:szCs w:val="26"/>
          <w:lang w:val="en-MY" w:eastAsia="en-US" w:bidi="ar-SA"/>
        </w:rPr>
      </w:pPr>
      <w:bookmarkStart w:id="76" w:name="_Toc86222669"/>
      <w:bookmarkStart w:id="77" w:name="_Toc86913760"/>
      <w:r w:rsidRPr="006725F0">
        <w:rPr>
          <w:rFonts w:ascii="Calibri" w:eastAsia="Times New Roman" w:hAnsi="Calibri" w:cs="Calibri"/>
          <w:color w:val="2F5496"/>
          <w:sz w:val="26"/>
          <w:szCs w:val="26"/>
          <w:lang w:val="en-MY" w:eastAsia="en-US" w:bidi="ar-SA"/>
        </w:rPr>
        <w:t xml:space="preserve">How to </w:t>
      </w:r>
      <w:r w:rsidR="00A9418D" w:rsidRPr="006725F0">
        <w:rPr>
          <w:rFonts w:ascii="Calibri" w:eastAsia="Times New Roman" w:hAnsi="Calibri" w:cs="Calibri"/>
          <w:color w:val="2F5496"/>
          <w:sz w:val="26"/>
          <w:szCs w:val="26"/>
          <w:lang w:val="en-MY" w:eastAsia="en-US" w:bidi="ar-SA"/>
        </w:rPr>
        <w:t>review resources provisioned by terraform through GitHub actions</w:t>
      </w:r>
      <w:bookmarkEnd w:id="76"/>
      <w:bookmarkEnd w:id="77"/>
    </w:p>
    <w:p w14:paraId="2FCCB230" w14:textId="77777777" w:rsidR="00A9418D" w:rsidRPr="006725F0" w:rsidRDefault="00A9418D" w:rsidP="00A9418D">
      <w:pPr>
        <w:pStyle w:val="LO-normal1"/>
        <w:rPr>
          <w:rFonts w:ascii="Calibri" w:hAnsi="Calibri" w:cs="Calibri"/>
          <w:sz w:val="20"/>
          <w:szCs w:val="20"/>
          <w:lang w:val="en-MY" w:eastAsia="en-US" w:bidi="ar-SA"/>
        </w:rPr>
      </w:pPr>
    </w:p>
    <w:p w14:paraId="5ADCA59D" w14:textId="77777777" w:rsidR="00A9418D" w:rsidRPr="006725F0" w:rsidRDefault="00A9418D" w:rsidP="00A9418D">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1. Using AWS CLI run the below command with specific tag filters. </w:t>
      </w:r>
    </w:p>
    <w:p w14:paraId="5DCA717E" w14:textId="77777777" w:rsidR="00A9418D" w:rsidRPr="006725F0" w:rsidRDefault="00A9418D" w:rsidP="00A9418D">
      <w:pPr>
        <w:pStyle w:val="LO-normal1"/>
        <w:rPr>
          <w:rFonts w:ascii="Calibri" w:hAnsi="Calibri" w:cs="Calibri"/>
          <w:lang w:val="en-MY" w:eastAsia="en-US" w:bidi="ar-SA"/>
        </w:rPr>
      </w:pPr>
    </w:p>
    <w:p w14:paraId="3A70D979"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[ec2-user@ip-172-16-1-</w:t>
      </w:r>
      <w:proofErr w:type="gramStart"/>
      <w:r w:rsidRPr="006725F0">
        <w:rPr>
          <w:rFonts w:ascii="Calibri" w:hAnsi="Calibri" w:cs="Calibri"/>
          <w:sz w:val="18"/>
          <w:szCs w:val="18"/>
        </w:rPr>
        <w:t>90 .</w:t>
      </w:r>
      <w:proofErr w:type="spellStart"/>
      <w:r w:rsidRPr="006725F0">
        <w:rPr>
          <w:rFonts w:ascii="Calibri" w:hAnsi="Calibri" w:cs="Calibri"/>
          <w:sz w:val="18"/>
          <w:szCs w:val="18"/>
        </w:rPr>
        <w:t>aws</w:t>
      </w:r>
      <w:proofErr w:type="spellEnd"/>
      <w:proofErr w:type="gramEnd"/>
      <w:r w:rsidRPr="006725F0">
        <w:rPr>
          <w:rFonts w:ascii="Calibri" w:hAnsi="Calibri" w:cs="Calibri"/>
          <w:sz w:val="18"/>
          <w:szCs w:val="18"/>
        </w:rPr>
        <w:t>]$</w:t>
      </w:r>
      <w:r w:rsidRPr="006725F0">
        <w:rPr>
          <w:rFonts w:ascii="Calibri" w:hAnsi="Calibri" w:cs="Calibri"/>
          <w:color w:val="3465A4"/>
          <w:sz w:val="18"/>
          <w:szCs w:val="18"/>
        </w:rPr>
        <w:t xml:space="preserve"> </w:t>
      </w:r>
      <w:proofErr w:type="spellStart"/>
      <w:r w:rsidRPr="006725F0">
        <w:rPr>
          <w:rFonts w:ascii="Calibri" w:hAnsi="Calibri" w:cs="Calibri"/>
          <w:b/>
          <w:bCs/>
          <w:color w:val="3465A4"/>
          <w:sz w:val="20"/>
          <w:szCs w:val="20"/>
        </w:rPr>
        <w:t>aws</w:t>
      </w:r>
      <w:proofErr w:type="spellEnd"/>
      <w:r w:rsidRPr="006725F0">
        <w:rPr>
          <w:rFonts w:ascii="Calibri" w:hAnsi="Calibri" w:cs="Calibri"/>
          <w:b/>
          <w:bCs/>
          <w:color w:val="3465A4"/>
          <w:sz w:val="20"/>
          <w:szCs w:val="20"/>
        </w:rPr>
        <w:t xml:space="preserve"> </w:t>
      </w:r>
      <w:proofErr w:type="spellStart"/>
      <w:r w:rsidRPr="006725F0">
        <w:rPr>
          <w:rFonts w:ascii="Calibri" w:hAnsi="Calibri" w:cs="Calibri"/>
          <w:b/>
          <w:bCs/>
          <w:color w:val="3465A4"/>
          <w:sz w:val="20"/>
          <w:szCs w:val="20"/>
        </w:rPr>
        <w:t>resourcegroupstaggingapi</w:t>
      </w:r>
      <w:proofErr w:type="spellEnd"/>
      <w:r w:rsidRPr="006725F0">
        <w:rPr>
          <w:rFonts w:ascii="Calibri" w:hAnsi="Calibri" w:cs="Calibri"/>
          <w:b/>
          <w:bCs/>
          <w:color w:val="3465A4"/>
          <w:sz w:val="20"/>
          <w:szCs w:val="20"/>
        </w:rPr>
        <w:t xml:space="preserve"> get-resources --tag-filters Key=</w:t>
      </w:r>
      <w:proofErr w:type="spellStart"/>
      <w:r w:rsidRPr="006725F0">
        <w:rPr>
          <w:rFonts w:ascii="Calibri" w:hAnsi="Calibri" w:cs="Calibri"/>
          <w:b/>
          <w:bCs/>
          <w:color w:val="3465A4"/>
          <w:sz w:val="20"/>
          <w:szCs w:val="20"/>
        </w:rPr>
        <w:t>Managed_by,Values</w:t>
      </w:r>
      <w:proofErr w:type="spellEnd"/>
      <w:r w:rsidRPr="006725F0">
        <w:rPr>
          <w:rFonts w:ascii="Calibri" w:hAnsi="Calibri" w:cs="Calibri"/>
          <w:b/>
          <w:bCs/>
          <w:color w:val="3465A4"/>
          <w:sz w:val="20"/>
          <w:szCs w:val="20"/>
        </w:rPr>
        <w:t>=terraform --region us-east-2 | grep -</w:t>
      </w:r>
      <w:proofErr w:type="spellStart"/>
      <w:r w:rsidRPr="006725F0">
        <w:rPr>
          <w:rFonts w:ascii="Calibri" w:hAnsi="Calibri" w:cs="Calibri"/>
          <w:b/>
          <w:bCs/>
          <w:color w:val="3465A4"/>
          <w:sz w:val="20"/>
          <w:szCs w:val="20"/>
        </w:rPr>
        <w:t>i</w:t>
      </w:r>
      <w:proofErr w:type="spellEnd"/>
      <w:r w:rsidRPr="006725F0">
        <w:rPr>
          <w:rFonts w:ascii="Calibri" w:hAnsi="Calibri" w:cs="Calibri"/>
          <w:b/>
          <w:bCs/>
          <w:color w:val="3465A4"/>
          <w:sz w:val="20"/>
          <w:szCs w:val="20"/>
        </w:rPr>
        <w:t xml:space="preserve"> "</w:t>
      </w:r>
      <w:proofErr w:type="spellStart"/>
      <w:r w:rsidRPr="006725F0">
        <w:rPr>
          <w:rFonts w:ascii="Calibri" w:hAnsi="Calibri" w:cs="Calibri"/>
          <w:b/>
          <w:bCs/>
          <w:color w:val="3465A4"/>
          <w:sz w:val="20"/>
          <w:szCs w:val="20"/>
        </w:rPr>
        <w:t>resourcearn</w:t>
      </w:r>
      <w:proofErr w:type="spellEnd"/>
      <w:r w:rsidRPr="006725F0">
        <w:rPr>
          <w:rFonts w:ascii="Calibri" w:hAnsi="Calibri" w:cs="Calibri"/>
          <w:b/>
          <w:bCs/>
          <w:color w:val="3465A4"/>
          <w:sz w:val="20"/>
          <w:szCs w:val="20"/>
        </w:rPr>
        <w:t>"</w:t>
      </w:r>
    </w:p>
    <w:p w14:paraId="1653C39D"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lastRenderedPageBreak/>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:cloudtrail:us-east-2:577645632856:trail/aais-dev-cloudtrail",</w:t>
      </w:r>
    </w:p>
    <w:p w14:paraId="26840A8B"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:ec2:us-east-2:577645632856:dhcp-options/dopt-04ba9b367d5efe0e1",</w:t>
      </w:r>
    </w:p>
    <w:p w14:paraId="32954C4A"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:ec2:us-east-2:577645632856:dhcp-options/dopt-00fadbc4f0e5a3d53",</w:t>
      </w:r>
    </w:p>
    <w:p w14:paraId="249C8BE6"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:ec2:us-east-2:577645632856:instance/i-00d0d10e7e6cb0c08",</w:t>
      </w:r>
    </w:p>
    <w:p w14:paraId="24AFC84E"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:ec2:us-east-2:577645632856:instance/i-00ac7692f976ab907",</w:t>
      </w:r>
    </w:p>
    <w:p w14:paraId="06A41256"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:ec2:us-east-2:577645632856:key-pair/key-0d0de4aa108f2fa94",</w:t>
      </w:r>
    </w:p>
    <w:p w14:paraId="5F6010FB"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:ec2:us-east-2:577645632856:natgateway/nat-0c9e12f0c2285474c",</w:t>
      </w:r>
    </w:p>
    <w:p w14:paraId="03785FAE"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:ec2:us-east-2:577645632856:network-acl/acl-04ba2bb0f7d3c8dc8",</w:t>
      </w:r>
    </w:p>
    <w:p w14:paraId="3BFB384E"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:ec2:us-east-2:577645632856:route-table/rtb-06c67fbf6aa041f64",</w:t>
      </w:r>
    </w:p>
    <w:p w14:paraId="2FABD49D"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:ec2:us-east-2:577645632856:security-group/sg-0a386e25c866edcbe",</w:t>
      </w:r>
    </w:p>
    <w:p w14:paraId="6E08616D"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:ec2:us-east-2:577645632856:security-group/sg-090604fcffe913a3b",</w:t>
      </w:r>
    </w:p>
    <w:p w14:paraId="528E7CFF"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:ec2:us-east-2:577645632856:security-group/sg-06d74c4650dacf4a9",</w:t>
      </w:r>
    </w:p>
    <w:p w14:paraId="3F5E19C7"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:ec2:us-east-2:577645632856:subnet/subnet-098b9bf30e562036f",</w:t>
      </w:r>
    </w:p>
    <w:p w14:paraId="180FCAA7"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:ec2:us-east-2:577645632856:transit-gateway/tgw-0dbd97b60d1d68942",</w:t>
      </w:r>
    </w:p>
    <w:p w14:paraId="30DE169A"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:ec2:us-east-2:577645632856:vpc-endpoint/vpce-0d92a060726316ea8",</w:t>
      </w:r>
    </w:p>
    <w:p w14:paraId="5315D2AF"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:ec2:us-east-2:577645632856:vpc-endpoint/vpce-0abf3c9006bb4e5c9",</w:t>
      </w:r>
    </w:p>
    <w:p w14:paraId="07405B05"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:ec2:us-east-2:577645632856:vpc-endpoint/vpce-0cf334478b609c67c",</w:t>
      </w:r>
    </w:p>
    <w:p w14:paraId="4AF08151"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:ec2:us-east-2:577645632856:vpc-flow-log/fl-0be9c94761b695433",</w:t>
      </w:r>
    </w:p>
    <w:p w14:paraId="079DEA9A"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:eks:us-east-2:577645632856:cluster/aais-dev-app-cluster",</w:t>
      </w:r>
    </w:p>
    <w:p w14:paraId="503DD82E"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:elasticloadbalancing:us-east-2:577645632856:listener/net/aais-dev-blk-bastion-</w:t>
      </w:r>
    </w:p>
    <w:p w14:paraId="6F9B4C6D" w14:textId="77777777" w:rsidR="006F3CBE" w:rsidRPr="006725F0" w:rsidRDefault="006F3CBE" w:rsidP="00842E0B">
      <w:pPr>
        <w:pStyle w:val="LO-normal1"/>
        <w:rPr>
          <w:rFonts w:ascii="Calibri" w:hAnsi="Calibri" w:cs="Calibri"/>
          <w:sz w:val="20"/>
          <w:szCs w:val="20"/>
          <w:lang w:val="en-MY" w:eastAsia="en-US" w:bidi="ar-SA"/>
        </w:rPr>
      </w:pPr>
    </w:p>
    <w:p w14:paraId="33CFEB22" w14:textId="77777777" w:rsidR="006F3CBE" w:rsidRPr="006725F0" w:rsidRDefault="00A9418D" w:rsidP="00842E0B">
      <w:pPr>
        <w:pStyle w:val="LO-normal1"/>
        <w:rPr>
          <w:rFonts w:ascii="Calibri" w:hAnsi="Calibri" w:cs="Calibri"/>
          <w:sz w:val="20"/>
          <w:szCs w:val="20"/>
          <w:lang w:val="en-MY" w:eastAsia="en-US" w:bidi="ar-SA"/>
        </w:rPr>
      </w:pPr>
      <w:r w:rsidRPr="006725F0">
        <w:rPr>
          <w:rFonts w:ascii="Calibri" w:hAnsi="Calibri" w:cs="Calibri"/>
          <w:b/>
          <w:bCs/>
          <w:sz w:val="20"/>
          <w:szCs w:val="20"/>
          <w:lang w:val="en-MY" w:eastAsia="en-US" w:bidi="ar-SA"/>
        </w:rPr>
        <w:t>Note:</w:t>
      </w:r>
      <w:r w:rsidRPr="006725F0">
        <w:rPr>
          <w:rFonts w:ascii="Calibri" w:hAnsi="Calibri" w:cs="Calibri"/>
          <w:sz w:val="20"/>
          <w:szCs w:val="20"/>
          <w:lang w:val="en-MY" w:eastAsia="en-US" w:bidi="ar-SA"/>
        </w:rPr>
        <w:t xml:space="preserve"> The results are truncated for readability. </w:t>
      </w:r>
    </w:p>
    <w:p w14:paraId="4A7C42CE" w14:textId="77777777" w:rsidR="00280F3A" w:rsidRPr="006725F0" w:rsidRDefault="0086002A" w:rsidP="00176E31">
      <w:pPr>
        <w:pStyle w:val="Heading2"/>
        <w:rPr>
          <w:rFonts w:ascii="Calibri" w:eastAsia="Times New Roman" w:hAnsi="Calibri" w:cs="Calibri"/>
          <w:color w:val="2F5496"/>
          <w:sz w:val="26"/>
          <w:szCs w:val="26"/>
          <w:lang w:val="en-MY" w:eastAsia="en-US" w:bidi="ar-SA"/>
        </w:rPr>
      </w:pPr>
      <w:bookmarkStart w:id="78" w:name="_Toc86222670"/>
      <w:bookmarkStart w:id="79" w:name="_Toc86913761"/>
      <w:r w:rsidRPr="006725F0">
        <w:rPr>
          <w:rFonts w:ascii="Calibri" w:eastAsia="Times New Roman" w:hAnsi="Calibri" w:cs="Calibri"/>
          <w:color w:val="2F5496"/>
          <w:sz w:val="26"/>
          <w:szCs w:val="26"/>
          <w:lang w:val="en-MY" w:eastAsia="en-US" w:bidi="ar-SA"/>
        </w:rPr>
        <w:t xml:space="preserve">Updating EKS cluster to be private </w:t>
      </w:r>
      <w:r w:rsidR="00FB0F9C" w:rsidRPr="006725F0">
        <w:rPr>
          <w:rFonts w:ascii="Calibri" w:eastAsia="Times New Roman" w:hAnsi="Calibri" w:cs="Calibri"/>
          <w:color w:val="2F5496"/>
          <w:sz w:val="26"/>
          <w:szCs w:val="26"/>
          <w:lang w:val="en-MY" w:eastAsia="en-US" w:bidi="ar-SA"/>
        </w:rPr>
        <w:t xml:space="preserve">after resource provisioning </w:t>
      </w:r>
      <w:r w:rsidR="00A26590" w:rsidRPr="006725F0">
        <w:rPr>
          <w:rFonts w:ascii="Calibri" w:eastAsia="Times New Roman" w:hAnsi="Calibri" w:cs="Calibri"/>
          <w:color w:val="2F5496"/>
          <w:sz w:val="26"/>
          <w:szCs w:val="26"/>
          <w:lang w:val="en-MY" w:eastAsia="en-US" w:bidi="ar-SA"/>
        </w:rPr>
        <w:t>(optional)</w:t>
      </w:r>
      <w:bookmarkEnd w:id="78"/>
      <w:bookmarkEnd w:id="79"/>
    </w:p>
    <w:p w14:paraId="1C1BAF4E" w14:textId="77777777" w:rsidR="00FB0F9C" w:rsidRPr="006725F0" w:rsidRDefault="00FB0F9C" w:rsidP="00FB0F9C">
      <w:pPr>
        <w:pStyle w:val="LO-normal1"/>
        <w:rPr>
          <w:rFonts w:ascii="Calibri" w:hAnsi="Calibri" w:cs="Calibri"/>
          <w:lang w:val="en-MY" w:eastAsia="en-US" w:bidi="ar-SA"/>
        </w:rPr>
      </w:pPr>
    </w:p>
    <w:p w14:paraId="6D210E56" w14:textId="77777777" w:rsidR="00280F3A" w:rsidRPr="006725F0" w:rsidRDefault="00280F3A" w:rsidP="00280F3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Due to below two factors the EKS API endpoint is public. </w:t>
      </w:r>
    </w:p>
    <w:p w14:paraId="282FF2A1" w14:textId="77777777" w:rsidR="00280F3A" w:rsidRPr="006725F0" w:rsidRDefault="00280F3A" w:rsidP="00280F3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1. EKS control plane is AWS managed and hence its API endpoint is enabled both private and public access</w:t>
      </w:r>
    </w:p>
    <w:p w14:paraId="527BC7DB" w14:textId="77777777" w:rsidR="00280F3A" w:rsidRPr="006725F0" w:rsidRDefault="00280F3A" w:rsidP="00280F3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2. Since GitHub actions pipeline is used which is cloud-based service, it requires EKS to be public post provisioning EKS to perform additional resource provisioning and management like storage class, ha-proxy and config-map</w:t>
      </w:r>
    </w:p>
    <w:p w14:paraId="71AEED54" w14:textId="77777777" w:rsidR="00280F3A" w:rsidRPr="006725F0" w:rsidRDefault="00280F3A" w:rsidP="00280F3A">
      <w:pPr>
        <w:pStyle w:val="LO-normal1"/>
        <w:rPr>
          <w:rFonts w:ascii="Calibri" w:hAnsi="Calibri" w:cs="Calibri"/>
          <w:sz w:val="20"/>
          <w:szCs w:val="20"/>
          <w:lang w:val="en-MY" w:eastAsia="en-US" w:bidi="ar-SA"/>
        </w:rPr>
      </w:pPr>
    </w:p>
    <w:p w14:paraId="5ED3A860" w14:textId="77777777" w:rsidR="00280F3A" w:rsidRPr="006725F0" w:rsidRDefault="00280F3A" w:rsidP="00280F3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Hence once the resources are provisioned, the EKS may be turned to private for additional access limitations using below AWS CLI command. </w:t>
      </w:r>
    </w:p>
    <w:p w14:paraId="78EF4443" w14:textId="77777777" w:rsidR="00280F3A" w:rsidRPr="006725F0" w:rsidRDefault="00280F3A" w:rsidP="00280F3A">
      <w:pPr>
        <w:pStyle w:val="LO-normal1"/>
        <w:rPr>
          <w:rFonts w:ascii="Calibri" w:hAnsi="Calibri" w:cs="Calibri"/>
          <w:b/>
          <w:bCs/>
          <w:sz w:val="20"/>
          <w:szCs w:val="20"/>
          <w:lang w:val="en-MY" w:eastAsia="en-US" w:bidi="ar-SA"/>
        </w:rPr>
      </w:pPr>
    </w:p>
    <w:p w14:paraId="0E1AB2EE" w14:textId="77777777" w:rsidR="00280F3A" w:rsidRPr="006725F0" w:rsidRDefault="00280F3A" w:rsidP="00280F3A">
      <w:pPr>
        <w:pStyle w:val="LO-normal1"/>
        <w:rPr>
          <w:rFonts w:ascii="Calibri" w:hAnsi="Calibri" w:cs="Calibri"/>
          <w:b/>
          <w:bCs/>
          <w:sz w:val="20"/>
          <w:szCs w:val="20"/>
          <w:lang w:val="en-MY" w:eastAsia="en-US" w:bidi="ar-SA"/>
        </w:rPr>
      </w:pPr>
      <w:r w:rsidRPr="006725F0">
        <w:rPr>
          <w:rFonts w:ascii="Calibri" w:hAnsi="Calibri" w:cs="Calibri"/>
          <w:b/>
          <w:bCs/>
          <w:sz w:val="20"/>
          <w:szCs w:val="20"/>
          <w:lang w:val="en-MY" w:eastAsia="en-US" w:bidi="ar-SA"/>
        </w:rPr>
        <w:t xml:space="preserve">Command to turn EKS API endpoint private: </w:t>
      </w:r>
    </w:p>
    <w:p w14:paraId="314F2037" w14:textId="77777777" w:rsidR="00280F3A" w:rsidRPr="006725F0" w:rsidRDefault="00280F3A" w:rsidP="00280F3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eksctl</w:t>
      </w:r>
      <w:proofErr w:type="spellEnd"/>
      <w:r w:rsidRPr="006725F0">
        <w:rPr>
          <w:rFonts w:ascii="Calibri" w:hAnsi="Calibri" w:cs="Calibri"/>
          <w:sz w:val="20"/>
          <w:szCs w:val="20"/>
          <w:lang w:val="en-MY" w:eastAsia="en-US" w:bidi="ar-SA"/>
        </w:rPr>
        <w:t xml:space="preserve"> utils update-cluster-endpoints --cluster=&lt;</w:t>
      </w:r>
      <w:proofErr w:type="spellStart"/>
      <w:r w:rsidRPr="006725F0">
        <w:rPr>
          <w:rFonts w:ascii="Calibri" w:hAnsi="Calibri" w:cs="Calibri"/>
          <w:sz w:val="20"/>
          <w:szCs w:val="20"/>
          <w:lang w:val="en-MY" w:eastAsia="en-US" w:bidi="ar-SA"/>
        </w:rPr>
        <w:t>cluster_name</w:t>
      </w:r>
      <w:proofErr w:type="spellEnd"/>
      <w:r w:rsidRPr="006725F0">
        <w:rPr>
          <w:rFonts w:ascii="Calibri" w:hAnsi="Calibri" w:cs="Calibri"/>
          <w:sz w:val="20"/>
          <w:szCs w:val="20"/>
          <w:lang w:val="en-MY" w:eastAsia="en-US" w:bidi="ar-SA"/>
        </w:rPr>
        <w:t>&gt; --private-access=true --public-access=</w:t>
      </w:r>
      <w:r w:rsidRPr="006725F0">
        <w:rPr>
          <w:rFonts w:ascii="Calibri" w:hAnsi="Calibri" w:cs="Calibri"/>
          <w:sz w:val="20"/>
          <w:szCs w:val="20"/>
          <w:highlight w:val="yellow"/>
          <w:lang w:val="en-MY" w:eastAsia="en-US" w:bidi="ar-SA"/>
        </w:rPr>
        <w:t>false</w:t>
      </w:r>
      <w:r w:rsidRPr="006725F0">
        <w:rPr>
          <w:rFonts w:ascii="Calibri" w:hAnsi="Calibri" w:cs="Calibri"/>
          <w:sz w:val="20"/>
          <w:szCs w:val="20"/>
          <w:lang w:val="en-MY" w:eastAsia="en-US" w:bidi="ar-SA"/>
        </w:rPr>
        <w:t xml:space="preserve"> –approve</w:t>
      </w:r>
    </w:p>
    <w:p w14:paraId="4393A9F5" w14:textId="77777777" w:rsidR="00280F3A" w:rsidRPr="006725F0" w:rsidRDefault="00280F3A" w:rsidP="00280F3A">
      <w:pPr>
        <w:pStyle w:val="LO-normal1"/>
        <w:rPr>
          <w:rFonts w:ascii="Calibri" w:hAnsi="Calibri" w:cs="Calibri"/>
          <w:b/>
          <w:bCs/>
          <w:sz w:val="20"/>
          <w:szCs w:val="20"/>
          <w:lang w:val="en-MY" w:eastAsia="en-US" w:bidi="ar-SA"/>
        </w:rPr>
      </w:pPr>
    </w:p>
    <w:p w14:paraId="12EBFCE4" w14:textId="77777777" w:rsidR="00280F3A" w:rsidRPr="006725F0" w:rsidRDefault="00280F3A" w:rsidP="00280F3A">
      <w:pPr>
        <w:pStyle w:val="LO-normal1"/>
        <w:rPr>
          <w:rFonts w:ascii="Calibri" w:hAnsi="Calibri" w:cs="Calibri"/>
          <w:sz w:val="20"/>
          <w:szCs w:val="20"/>
          <w:lang w:val="en-MY" w:eastAsia="en-US" w:bidi="ar-SA"/>
        </w:rPr>
      </w:pPr>
      <w:r w:rsidRPr="006725F0">
        <w:rPr>
          <w:rFonts w:ascii="Calibri" w:hAnsi="Calibri" w:cs="Calibri"/>
          <w:b/>
          <w:bCs/>
          <w:sz w:val="20"/>
          <w:szCs w:val="20"/>
          <w:lang w:val="en-MY" w:eastAsia="en-US" w:bidi="ar-SA"/>
        </w:rPr>
        <w:t xml:space="preserve">Note: </w:t>
      </w:r>
      <w:r w:rsidRPr="006725F0">
        <w:rPr>
          <w:rFonts w:ascii="Calibri" w:hAnsi="Calibri" w:cs="Calibri"/>
          <w:sz w:val="20"/>
          <w:szCs w:val="20"/>
          <w:lang w:val="en-MY" w:eastAsia="en-US" w:bidi="ar-SA"/>
        </w:rPr>
        <w:t>However, when there is need to perform any updates to the resources through the GitHub actions pipeline, the cluster needs to be turned public temporarily until GitHub pipeline completes the run before turning it back to private.</w:t>
      </w:r>
    </w:p>
    <w:p w14:paraId="025164FD" w14:textId="77777777" w:rsidR="00280F3A" w:rsidRPr="006725F0" w:rsidRDefault="00280F3A" w:rsidP="00280F3A">
      <w:pPr>
        <w:pStyle w:val="LO-normal1"/>
        <w:rPr>
          <w:rFonts w:ascii="Calibri" w:hAnsi="Calibri" w:cs="Calibri"/>
          <w:b/>
          <w:bCs/>
          <w:sz w:val="20"/>
          <w:szCs w:val="20"/>
          <w:lang w:val="en-MY" w:eastAsia="en-US" w:bidi="ar-SA"/>
        </w:rPr>
      </w:pPr>
    </w:p>
    <w:p w14:paraId="079BED32" w14:textId="77777777" w:rsidR="00280F3A" w:rsidRPr="006725F0" w:rsidRDefault="00280F3A" w:rsidP="00280F3A">
      <w:pPr>
        <w:pStyle w:val="LO-normal1"/>
        <w:rPr>
          <w:rFonts w:ascii="Calibri" w:hAnsi="Calibri" w:cs="Calibri"/>
          <w:b/>
          <w:bCs/>
          <w:sz w:val="20"/>
          <w:szCs w:val="20"/>
          <w:lang w:val="en-MY" w:eastAsia="en-US" w:bidi="ar-SA"/>
        </w:rPr>
      </w:pPr>
      <w:r w:rsidRPr="006725F0">
        <w:rPr>
          <w:rFonts w:ascii="Calibri" w:hAnsi="Calibri" w:cs="Calibri"/>
          <w:b/>
          <w:bCs/>
          <w:sz w:val="20"/>
          <w:szCs w:val="20"/>
          <w:lang w:val="en-MY" w:eastAsia="en-US" w:bidi="ar-SA"/>
        </w:rPr>
        <w:t>Command to turn EKS API endpoint Public:</w:t>
      </w:r>
    </w:p>
    <w:p w14:paraId="03E73BE3" w14:textId="77777777" w:rsidR="00280F3A" w:rsidRPr="006725F0" w:rsidRDefault="00280F3A" w:rsidP="00280F3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eksctl</w:t>
      </w:r>
      <w:proofErr w:type="spellEnd"/>
      <w:r w:rsidRPr="006725F0">
        <w:rPr>
          <w:rFonts w:ascii="Calibri" w:hAnsi="Calibri" w:cs="Calibri"/>
          <w:sz w:val="20"/>
          <w:szCs w:val="20"/>
          <w:lang w:val="en-MY" w:eastAsia="en-US" w:bidi="ar-SA"/>
        </w:rPr>
        <w:t xml:space="preserve"> utils update-cluster-endpoints --cluster=&lt;</w:t>
      </w:r>
      <w:proofErr w:type="spellStart"/>
      <w:r w:rsidRPr="006725F0">
        <w:rPr>
          <w:rFonts w:ascii="Calibri" w:hAnsi="Calibri" w:cs="Calibri"/>
          <w:sz w:val="20"/>
          <w:szCs w:val="20"/>
          <w:lang w:val="en-MY" w:eastAsia="en-US" w:bidi="ar-SA"/>
        </w:rPr>
        <w:t>cluster_name</w:t>
      </w:r>
      <w:proofErr w:type="spellEnd"/>
      <w:r w:rsidRPr="006725F0">
        <w:rPr>
          <w:rFonts w:ascii="Calibri" w:hAnsi="Calibri" w:cs="Calibri"/>
          <w:sz w:val="20"/>
          <w:szCs w:val="20"/>
          <w:lang w:val="en-MY" w:eastAsia="en-US" w:bidi="ar-SA"/>
        </w:rPr>
        <w:t>&gt; --private-access=true --public-access=</w:t>
      </w:r>
      <w:r w:rsidRPr="006725F0">
        <w:rPr>
          <w:rFonts w:ascii="Calibri" w:hAnsi="Calibri" w:cs="Calibri"/>
          <w:sz w:val="20"/>
          <w:szCs w:val="20"/>
          <w:highlight w:val="yellow"/>
          <w:lang w:val="en-MY" w:eastAsia="en-US" w:bidi="ar-SA"/>
        </w:rPr>
        <w:t>true</w:t>
      </w:r>
      <w:r w:rsidRPr="006725F0">
        <w:rPr>
          <w:rFonts w:ascii="Calibri" w:hAnsi="Calibri" w:cs="Calibri"/>
          <w:sz w:val="20"/>
          <w:szCs w:val="20"/>
          <w:lang w:val="en-MY" w:eastAsia="en-US" w:bidi="ar-SA"/>
        </w:rPr>
        <w:t xml:space="preserve"> –approve</w:t>
      </w:r>
    </w:p>
    <w:p w14:paraId="58F117B8" w14:textId="77777777" w:rsidR="0086002A" w:rsidRPr="006725F0" w:rsidRDefault="0086002A" w:rsidP="00176E31">
      <w:pPr>
        <w:pStyle w:val="Heading2"/>
        <w:rPr>
          <w:rFonts w:ascii="Calibri" w:eastAsia="Times New Roman" w:hAnsi="Calibri" w:cs="Calibri"/>
          <w:color w:val="2F5496"/>
          <w:sz w:val="26"/>
          <w:szCs w:val="26"/>
          <w:lang w:val="en-MY" w:eastAsia="en-US" w:bidi="ar-SA"/>
        </w:rPr>
      </w:pPr>
      <w:bookmarkStart w:id="80" w:name="_Toc86222671"/>
      <w:bookmarkStart w:id="81" w:name="_Toc86913762"/>
      <w:r w:rsidRPr="006725F0">
        <w:rPr>
          <w:rFonts w:ascii="Calibri" w:eastAsia="Times New Roman" w:hAnsi="Calibri" w:cs="Calibri"/>
          <w:color w:val="2F5496"/>
          <w:sz w:val="26"/>
          <w:szCs w:val="26"/>
          <w:lang w:val="en-MY" w:eastAsia="en-US" w:bidi="ar-SA"/>
        </w:rPr>
        <w:t>How to destroy the provisioned AWS resources using GitHub actions pipeline</w:t>
      </w:r>
      <w:bookmarkEnd w:id="80"/>
      <w:bookmarkEnd w:id="81"/>
    </w:p>
    <w:p w14:paraId="3427DB7E" w14:textId="77777777" w:rsidR="003D59B7" w:rsidRPr="006725F0" w:rsidRDefault="003D59B7" w:rsidP="003D59B7">
      <w:pPr>
        <w:pStyle w:val="LO-normal1"/>
        <w:rPr>
          <w:rFonts w:ascii="Calibri" w:hAnsi="Calibri" w:cs="Calibri"/>
          <w:sz w:val="20"/>
          <w:szCs w:val="20"/>
          <w:lang w:val="en-MY" w:eastAsia="en-US" w:bidi="ar-SA"/>
        </w:rPr>
      </w:pPr>
    </w:p>
    <w:p w14:paraId="781C4810" w14:textId="77777777" w:rsidR="00A92E61" w:rsidRPr="006725F0" w:rsidRDefault="00A92E61"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To destroy the resources setup using the GitHub actions pipeline (1. AWS resources pipeline 2. K8s resources pipeline), ensure the K8s resources are destroyed first before destroying the AWS resources. Hence follow below steps and the order accordingly. </w:t>
      </w:r>
    </w:p>
    <w:p w14:paraId="70057F1A" w14:textId="77777777" w:rsidR="00A92E61" w:rsidRPr="006725F0" w:rsidRDefault="00A92E61" w:rsidP="003D59B7">
      <w:pPr>
        <w:pStyle w:val="LO-normal1"/>
        <w:rPr>
          <w:rFonts w:ascii="Calibri" w:hAnsi="Calibri" w:cs="Calibri"/>
          <w:b/>
          <w:bCs/>
          <w:sz w:val="20"/>
          <w:szCs w:val="20"/>
          <w:lang w:val="en-MY" w:eastAsia="en-US" w:bidi="ar-SA"/>
        </w:rPr>
      </w:pPr>
    </w:p>
    <w:p w14:paraId="1DE9FADD" w14:textId="77777777" w:rsidR="00A92E61" w:rsidRPr="006725F0" w:rsidRDefault="00A92E61" w:rsidP="003D59B7">
      <w:pPr>
        <w:pStyle w:val="LO-normal1"/>
        <w:rPr>
          <w:rFonts w:ascii="Calibri" w:hAnsi="Calibri" w:cs="Calibri"/>
          <w:b/>
          <w:bCs/>
          <w:lang w:val="en-MY" w:eastAsia="en-US" w:bidi="ar-SA"/>
        </w:rPr>
      </w:pPr>
      <w:r w:rsidRPr="006725F0">
        <w:rPr>
          <w:rFonts w:ascii="Calibri" w:hAnsi="Calibri" w:cs="Calibri"/>
          <w:b/>
          <w:bCs/>
          <w:lang w:val="en-MY" w:eastAsia="en-US" w:bidi="ar-SA"/>
        </w:rPr>
        <w:lastRenderedPageBreak/>
        <w:t>Destroy K8s resources:</w:t>
      </w:r>
    </w:p>
    <w:p w14:paraId="3449B1D9" w14:textId="77777777" w:rsidR="00A92E61" w:rsidRPr="006725F0" w:rsidRDefault="00A92E61" w:rsidP="003D59B7">
      <w:pPr>
        <w:pStyle w:val="LO-normal1"/>
        <w:rPr>
          <w:rFonts w:ascii="Calibri" w:hAnsi="Calibri" w:cs="Calibri"/>
          <w:b/>
          <w:bCs/>
          <w:sz w:val="20"/>
          <w:szCs w:val="20"/>
          <w:lang w:val="en-MY" w:eastAsia="en-US" w:bidi="ar-SA"/>
        </w:rPr>
      </w:pPr>
    </w:p>
    <w:p w14:paraId="0A38A934" w14:textId="77777777" w:rsidR="003D59B7" w:rsidRPr="006725F0" w:rsidRDefault="003D59B7"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1. Install terraform CLI on the local system (refer to previous section for more details)</w:t>
      </w:r>
    </w:p>
    <w:p w14:paraId="3ABFDB6D" w14:textId="77777777" w:rsidR="003D59B7" w:rsidRPr="006725F0" w:rsidRDefault="003D59B7"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2. Install and setup AWS CLI on the local system (refer to previous section for more details)</w:t>
      </w:r>
      <w:r w:rsidR="005B433F" w:rsidRPr="006725F0">
        <w:rPr>
          <w:rFonts w:ascii="Calibri" w:hAnsi="Calibri" w:cs="Calibri"/>
          <w:sz w:val="20"/>
          <w:szCs w:val="20"/>
          <w:lang w:val="en-MY" w:eastAsia="en-US" w:bidi="ar-SA"/>
        </w:rPr>
        <w:t xml:space="preserve"> with IAM user and IAM role that was used in git secrets for terraform</w:t>
      </w:r>
    </w:p>
    <w:p w14:paraId="6D51AC87" w14:textId="77777777" w:rsidR="003D59B7" w:rsidRPr="006725F0" w:rsidRDefault="003D59B7"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3. Clone the respective branch to the local system</w:t>
      </w:r>
    </w:p>
    <w:p w14:paraId="71549F44" w14:textId="77777777" w:rsidR="003D59B7" w:rsidRPr="006725F0" w:rsidRDefault="003D59B7"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4. Verify terraform backend is appropriate referring to directory </w:t>
      </w:r>
      <w:proofErr w:type="spellStart"/>
      <w:r w:rsidRPr="006725F0">
        <w:rPr>
          <w:rFonts w:ascii="Calibri" w:hAnsi="Calibri" w:cs="Calibri"/>
          <w:sz w:val="20"/>
          <w:szCs w:val="20"/>
          <w:lang w:val="en-MY" w:eastAsia="en-US" w:bidi="ar-SA"/>
        </w:rPr>
        <w:t>aws</w:t>
      </w:r>
      <w:proofErr w:type="spellEnd"/>
      <w:r w:rsidRPr="006725F0">
        <w:rPr>
          <w:rFonts w:ascii="Calibri" w:hAnsi="Calibri" w:cs="Calibri"/>
          <w:sz w:val="20"/>
          <w:szCs w:val="20"/>
          <w:lang w:val="en-MY" w:eastAsia="en-US" w:bidi="ar-SA"/>
        </w:rPr>
        <w:t>/tf_</w:t>
      </w:r>
      <w:r w:rsidR="00A92E61" w:rsidRPr="006725F0">
        <w:rPr>
          <w:rFonts w:ascii="Calibri" w:hAnsi="Calibri" w:cs="Calibri"/>
          <w:sz w:val="20"/>
          <w:szCs w:val="20"/>
          <w:lang w:val="en-MY" w:eastAsia="en-US" w:bidi="ar-SA"/>
        </w:rPr>
        <w:t xml:space="preserve">s3_backend </w:t>
      </w:r>
      <w:r w:rsidRPr="006725F0">
        <w:rPr>
          <w:rFonts w:ascii="Calibri" w:hAnsi="Calibri" w:cs="Calibri"/>
          <w:sz w:val="20"/>
          <w:szCs w:val="20"/>
          <w:lang w:val="en-MY" w:eastAsia="en-US" w:bidi="ar-SA"/>
        </w:rPr>
        <w:t>/</w:t>
      </w:r>
      <w:r w:rsidR="00A92E61" w:rsidRPr="006725F0">
        <w:rPr>
          <w:rFonts w:ascii="Calibri" w:hAnsi="Calibri" w:cs="Calibri"/>
          <w:sz w:val="20"/>
          <w:szCs w:val="20"/>
          <w:lang w:val="en-MY" w:eastAsia="en-US" w:bidi="ar-SA"/>
        </w:rPr>
        <w:t>k8s_resources</w:t>
      </w:r>
    </w:p>
    <w:p w14:paraId="566EE704" w14:textId="77777777" w:rsidR="003D59B7" w:rsidRPr="006725F0" w:rsidRDefault="003D59B7"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5. Pull the terraform input file from S3 to local system under the directory “</w:t>
      </w:r>
      <w:proofErr w:type="spellStart"/>
      <w:r w:rsidRPr="006725F0">
        <w:rPr>
          <w:rFonts w:ascii="Calibri" w:hAnsi="Calibri" w:cs="Calibri"/>
          <w:sz w:val="20"/>
          <w:szCs w:val="20"/>
          <w:lang w:val="en-MY" w:eastAsia="en-US" w:bidi="ar-SA"/>
        </w:rPr>
        <w:t>aws</w:t>
      </w:r>
      <w:proofErr w:type="spellEnd"/>
      <w:r w:rsidR="00A92E61" w:rsidRPr="006725F0">
        <w:rPr>
          <w:rFonts w:ascii="Calibri" w:hAnsi="Calibri" w:cs="Calibri"/>
          <w:sz w:val="20"/>
          <w:szCs w:val="20"/>
          <w:lang w:val="en-MY" w:eastAsia="en-US" w:bidi="ar-SA"/>
        </w:rPr>
        <w:t>/k8s_resources</w:t>
      </w:r>
      <w:r w:rsidRPr="006725F0">
        <w:rPr>
          <w:rFonts w:ascii="Calibri" w:hAnsi="Calibri" w:cs="Calibri"/>
          <w:sz w:val="20"/>
          <w:szCs w:val="20"/>
          <w:lang w:val="en-MY" w:eastAsia="en-US" w:bidi="ar-SA"/>
        </w:rPr>
        <w:t xml:space="preserve">” and retain the name of the file as </w:t>
      </w:r>
      <w:r w:rsidR="00BA547F" w:rsidRPr="006725F0">
        <w:rPr>
          <w:rFonts w:ascii="Calibri" w:hAnsi="Calibri" w:cs="Calibri"/>
          <w:sz w:val="20"/>
          <w:szCs w:val="20"/>
          <w:lang w:val="en-MY" w:eastAsia="en-US" w:bidi="ar-SA"/>
        </w:rPr>
        <w:t>it</w:t>
      </w:r>
    </w:p>
    <w:p w14:paraId="77A17345" w14:textId="77777777" w:rsidR="00BA547F" w:rsidRPr="006725F0" w:rsidRDefault="003D59B7"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6. </w:t>
      </w:r>
      <w:r w:rsidR="00BA547F" w:rsidRPr="006725F0">
        <w:rPr>
          <w:rFonts w:ascii="Calibri" w:hAnsi="Calibri" w:cs="Calibri"/>
          <w:sz w:val="20"/>
          <w:szCs w:val="20"/>
          <w:lang w:val="en-MY" w:eastAsia="en-US" w:bidi="ar-SA"/>
        </w:rPr>
        <w:t>Update the terraform input file pulled from S3 with all the sensitive inputs used as git secrets. The below are sensitive data from git secrets are required to be part of local terraform input file</w:t>
      </w:r>
    </w:p>
    <w:p w14:paraId="07D010B6" w14:textId="77777777" w:rsidR="00BA547F" w:rsidRPr="006725F0" w:rsidRDefault="00BA547F" w:rsidP="003D59B7">
      <w:pPr>
        <w:pStyle w:val="LO-normal1"/>
        <w:rPr>
          <w:rFonts w:ascii="Calibri" w:hAnsi="Calibri" w:cs="Calibri"/>
          <w:sz w:val="20"/>
          <w:szCs w:val="20"/>
          <w:lang w:val="en-MY" w:eastAsia="en-US" w:bidi="ar-SA"/>
        </w:rPr>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6873"/>
      </w:tblGrid>
      <w:tr w:rsidR="00BA547F" w:rsidRPr="006725F0" w14:paraId="4B5ADA07" w14:textId="77777777" w:rsidTr="00E942BC">
        <w:tc>
          <w:tcPr>
            <w:tcW w:w="810" w:type="dxa"/>
            <w:shd w:val="clear" w:color="auto" w:fill="E7E6E6"/>
          </w:tcPr>
          <w:p w14:paraId="541DC64C" w14:textId="77777777" w:rsidR="00BA547F" w:rsidRPr="006725F0" w:rsidRDefault="00BA547F" w:rsidP="003D59B7">
            <w:pPr>
              <w:pStyle w:val="LO-normal1"/>
              <w:rPr>
                <w:rFonts w:ascii="Calibri" w:hAnsi="Calibri" w:cs="Calibri"/>
                <w:b/>
                <w:bCs/>
                <w:sz w:val="20"/>
                <w:szCs w:val="20"/>
                <w:lang w:val="en-MY" w:eastAsia="en-US" w:bidi="ar-SA"/>
              </w:rPr>
            </w:pPr>
            <w:r w:rsidRPr="006725F0">
              <w:rPr>
                <w:rFonts w:ascii="Calibri" w:hAnsi="Calibri" w:cs="Calibri"/>
                <w:b/>
                <w:bCs/>
                <w:sz w:val="20"/>
                <w:szCs w:val="20"/>
                <w:lang w:val="en-MY" w:eastAsia="en-US" w:bidi="ar-SA"/>
              </w:rPr>
              <w:t>S No</w:t>
            </w:r>
          </w:p>
        </w:tc>
        <w:tc>
          <w:tcPr>
            <w:tcW w:w="6873" w:type="dxa"/>
            <w:shd w:val="clear" w:color="auto" w:fill="E7E6E6"/>
          </w:tcPr>
          <w:p w14:paraId="154D2395" w14:textId="77777777" w:rsidR="00BA547F" w:rsidRPr="006725F0" w:rsidRDefault="00BA547F" w:rsidP="003D59B7">
            <w:pPr>
              <w:pStyle w:val="LO-normal1"/>
              <w:rPr>
                <w:rFonts w:ascii="Calibri" w:hAnsi="Calibri" w:cs="Calibri"/>
                <w:b/>
                <w:bCs/>
                <w:sz w:val="20"/>
                <w:szCs w:val="20"/>
                <w:lang w:val="en-MY" w:eastAsia="en-US" w:bidi="ar-SA"/>
              </w:rPr>
            </w:pPr>
            <w:r w:rsidRPr="006725F0">
              <w:rPr>
                <w:rFonts w:ascii="Calibri" w:hAnsi="Calibri" w:cs="Calibri"/>
                <w:b/>
                <w:bCs/>
                <w:sz w:val="20"/>
                <w:szCs w:val="20"/>
                <w:lang w:val="en-MY" w:eastAsia="en-US" w:bidi="ar-SA"/>
              </w:rPr>
              <w:t>Sensitive Inputs required part of terraform input file (to run locally)</w:t>
            </w:r>
          </w:p>
        </w:tc>
      </w:tr>
      <w:tr w:rsidR="00BA547F" w:rsidRPr="006725F0" w14:paraId="48B7B6EA" w14:textId="77777777" w:rsidTr="00E942BC">
        <w:tc>
          <w:tcPr>
            <w:tcW w:w="810" w:type="dxa"/>
            <w:shd w:val="clear" w:color="auto" w:fill="auto"/>
          </w:tcPr>
          <w:p w14:paraId="776B22A5"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1</w:t>
            </w:r>
          </w:p>
        </w:tc>
        <w:tc>
          <w:tcPr>
            <w:tcW w:w="6873" w:type="dxa"/>
            <w:shd w:val="clear" w:color="auto" w:fill="auto"/>
          </w:tcPr>
          <w:p w14:paraId="641D078E"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Aws_account_number</w:t>
            </w:r>
            <w:proofErr w:type="spellEnd"/>
          </w:p>
        </w:tc>
      </w:tr>
      <w:tr w:rsidR="00BA547F" w:rsidRPr="006725F0" w14:paraId="480B9E1E" w14:textId="77777777" w:rsidTr="00E942BC">
        <w:tc>
          <w:tcPr>
            <w:tcW w:w="810" w:type="dxa"/>
            <w:shd w:val="clear" w:color="auto" w:fill="auto"/>
          </w:tcPr>
          <w:p w14:paraId="4AF1112A"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2</w:t>
            </w:r>
          </w:p>
        </w:tc>
        <w:tc>
          <w:tcPr>
            <w:tcW w:w="6873" w:type="dxa"/>
            <w:shd w:val="clear" w:color="auto" w:fill="auto"/>
          </w:tcPr>
          <w:p w14:paraId="1D2C5027"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Aws_user_arn</w:t>
            </w:r>
            <w:proofErr w:type="spellEnd"/>
          </w:p>
        </w:tc>
      </w:tr>
      <w:tr w:rsidR="00BA547F" w:rsidRPr="006725F0" w14:paraId="41D58484" w14:textId="77777777" w:rsidTr="00E942BC">
        <w:tc>
          <w:tcPr>
            <w:tcW w:w="810" w:type="dxa"/>
            <w:shd w:val="clear" w:color="auto" w:fill="auto"/>
          </w:tcPr>
          <w:p w14:paraId="00BDB65A"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3</w:t>
            </w:r>
          </w:p>
        </w:tc>
        <w:tc>
          <w:tcPr>
            <w:tcW w:w="6873" w:type="dxa"/>
            <w:shd w:val="clear" w:color="auto" w:fill="auto"/>
          </w:tcPr>
          <w:p w14:paraId="090938D2"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Aws_role_arn</w:t>
            </w:r>
            <w:proofErr w:type="spellEnd"/>
          </w:p>
        </w:tc>
      </w:tr>
      <w:tr w:rsidR="00BA547F" w:rsidRPr="006725F0" w14:paraId="79081EBC" w14:textId="77777777" w:rsidTr="00E942BC">
        <w:tc>
          <w:tcPr>
            <w:tcW w:w="810" w:type="dxa"/>
            <w:shd w:val="clear" w:color="auto" w:fill="auto"/>
          </w:tcPr>
          <w:p w14:paraId="37499216"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4</w:t>
            </w:r>
          </w:p>
        </w:tc>
        <w:tc>
          <w:tcPr>
            <w:tcW w:w="6873" w:type="dxa"/>
            <w:shd w:val="clear" w:color="auto" w:fill="auto"/>
          </w:tcPr>
          <w:p w14:paraId="1C7614C9"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Aws_external_id</w:t>
            </w:r>
            <w:proofErr w:type="spellEnd"/>
          </w:p>
        </w:tc>
      </w:tr>
      <w:tr w:rsidR="00BA547F" w:rsidRPr="006725F0" w14:paraId="6E605A62" w14:textId="77777777" w:rsidTr="00E942BC">
        <w:tc>
          <w:tcPr>
            <w:tcW w:w="810" w:type="dxa"/>
            <w:shd w:val="clear" w:color="auto" w:fill="auto"/>
          </w:tcPr>
          <w:p w14:paraId="47900995"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5</w:t>
            </w:r>
          </w:p>
        </w:tc>
        <w:tc>
          <w:tcPr>
            <w:tcW w:w="6873" w:type="dxa"/>
            <w:shd w:val="clear" w:color="auto" w:fill="auto"/>
          </w:tcPr>
          <w:p w14:paraId="7BCC798F"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Aws_region</w:t>
            </w:r>
            <w:proofErr w:type="spellEnd"/>
          </w:p>
        </w:tc>
      </w:tr>
      <w:tr w:rsidR="00BA547F" w:rsidRPr="006725F0" w14:paraId="3359AF4B" w14:textId="77777777" w:rsidTr="00E942BC">
        <w:tc>
          <w:tcPr>
            <w:tcW w:w="810" w:type="dxa"/>
            <w:shd w:val="clear" w:color="auto" w:fill="auto"/>
          </w:tcPr>
          <w:p w14:paraId="01785020"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6</w:t>
            </w:r>
          </w:p>
        </w:tc>
        <w:tc>
          <w:tcPr>
            <w:tcW w:w="6873" w:type="dxa"/>
            <w:shd w:val="clear" w:color="auto" w:fill="auto"/>
          </w:tcPr>
          <w:p w14:paraId="7FA68C1A"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App_bastion_ssh_key</w:t>
            </w:r>
            <w:proofErr w:type="spellEnd"/>
          </w:p>
        </w:tc>
      </w:tr>
      <w:tr w:rsidR="00BA547F" w:rsidRPr="006725F0" w14:paraId="085CA555" w14:textId="77777777" w:rsidTr="00E942BC">
        <w:tc>
          <w:tcPr>
            <w:tcW w:w="810" w:type="dxa"/>
            <w:shd w:val="clear" w:color="auto" w:fill="auto"/>
          </w:tcPr>
          <w:p w14:paraId="12A69A34"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7</w:t>
            </w:r>
          </w:p>
        </w:tc>
        <w:tc>
          <w:tcPr>
            <w:tcW w:w="6873" w:type="dxa"/>
            <w:shd w:val="clear" w:color="auto" w:fill="auto"/>
          </w:tcPr>
          <w:p w14:paraId="1C767B15"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Blk_bastion_ssh_key</w:t>
            </w:r>
            <w:proofErr w:type="spellEnd"/>
          </w:p>
        </w:tc>
      </w:tr>
      <w:tr w:rsidR="00BA547F" w:rsidRPr="006725F0" w14:paraId="42D42B35" w14:textId="77777777" w:rsidTr="00E942BC">
        <w:tc>
          <w:tcPr>
            <w:tcW w:w="810" w:type="dxa"/>
            <w:shd w:val="clear" w:color="auto" w:fill="auto"/>
          </w:tcPr>
          <w:p w14:paraId="653F530B"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8</w:t>
            </w:r>
          </w:p>
        </w:tc>
        <w:tc>
          <w:tcPr>
            <w:tcW w:w="6873" w:type="dxa"/>
            <w:shd w:val="clear" w:color="auto" w:fill="auto"/>
          </w:tcPr>
          <w:p w14:paraId="4961AA6E"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App_eks_worker_nodes_ssh_key</w:t>
            </w:r>
            <w:proofErr w:type="spellEnd"/>
          </w:p>
        </w:tc>
      </w:tr>
      <w:tr w:rsidR="00BA547F" w:rsidRPr="006725F0" w14:paraId="6715FF1E" w14:textId="77777777" w:rsidTr="00E942BC">
        <w:tc>
          <w:tcPr>
            <w:tcW w:w="810" w:type="dxa"/>
            <w:shd w:val="clear" w:color="auto" w:fill="auto"/>
          </w:tcPr>
          <w:p w14:paraId="608A63A6"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9</w:t>
            </w:r>
          </w:p>
        </w:tc>
        <w:tc>
          <w:tcPr>
            <w:tcW w:w="6873" w:type="dxa"/>
            <w:shd w:val="clear" w:color="auto" w:fill="auto"/>
          </w:tcPr>
          <w:p w14:paraId="381DB783"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Blk_eks_worker_nodes_ssh_key</w:t>
            </w:r>
            <w:proofErr w:type="spellEnd"/>
          </w:p>
        </w:tc>
      </w:tr>
      <w:tr w:rsidR="00BA547F" w:rsidRPr="006725F0" w14:paraId="455F5345" w14:textId="77777777" w:rsidTr="00E942BC">
        <w:tc>
          <w:tcPr>
            <w:tcW w:w="810" w:type="dxa"/>
            <w:shd w:val="clear" w:color="auto" w:fill="auto"/>
          </w:tcPr>
          <w:p w14:paraId="51E91CA1"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10</w:t>
            </w:r>
          </w:p>
        </w:tc>
        <w:tc>
          <w:tcPr>
            <w:tcW w:w="6873" w:type="dxa"/>
            <w:shd w:val="clear" w:color="auto" w:fill="auto"/>
          </w:tcPr>
          <w:p w14:paraId="76FC3A8E"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Ses_email_identity</w:t>
            </w:r>
            <w:proofErr w:type="spellEnd"/>
          </w:p>
        </w:tc>
      </w:tr>
      <w:tr w:rsidR="00BA547F" w:rsidRPr="006725F0" w14:paraId="09BE8B0F" w14:textId="77777777" w:rsidTr="00E942BC">
        <w:tc>
          <w:tcPr>
            <w:tcW w:w="810" w:type="dxa"/>
            <w:shd w:val="clear" w:color="auto" w:fill="auto"/>
          </w:tcPr>
          <w:p w14:paraId="750A574E"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11</w:t>
            </w:r>
          </w:p>
        </w:tc>
        <w:tc>
          <w:tcPr>
            <w:tcW w:w="6873" w:type="dxa"/>
            <w:shd w:val="clear" w:color="auto" w:fill="auto"/>
          </w:tcPr>
          <w:p w14:paraId="28C431FD"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Userpool_email_source_arn</w:t>
            </w:r>
            <w:proofErr w:type="spellEnd"/>
          </w:p>
        </w:tc>
      </w:tr>
      <w:tr w:rsidR="00BA547F" w:rsidRPr="006725F0" w14:paraId="3B944004" w14:textId="77777777" w:rsidTr="00E942BC">
        <w:tc>
          <w:tcPr>
            <w:tcW w:w="810" w:type="dxa"/>
            <w:shd w:val="clear" w:color="auto" w:fill="auto"/>
          </w:tcPr>
          <w:p w14:paraId="6DE97140"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12</w:t>
            </w:r>
          </w:p>
        </w:tc>
        <w:tc>
          <w:tcPr>
            <w:tcW w:w="6873" w:type="dxa"/>
            <w:shd w:val="clear" w:color="auto" w:fill="auto"/>
          </w:tcPr>
          <w:p w14:paraId="2FAA83EF"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App_cluster_map_users</w:t>
            </w:r>
            <w:proofErr w:type="spellEnd"/>
          </w:p>
        </w:tc>
      </w:tr>
      <w:tr w:rsidR="00BA547F" w:rsidRPr="006725F0" w14:paraId="21EE6F76" w14:textId="77777777" w:rsidTr="00E942BC">
        <w:tc>
          <w:tcPr>
            <w:tcW w:w="810" w:type="dxa"/>
            <w:shd w:val="clear" w:color="auto" w:fill="auto"/>
          </w:tcPr>
          <w:p w14:paraId="4168AB46"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13</w:t>
            </w:r>
          </w:p>
        </w:tc>
        <w:tc>
          <w:tcPr>
            <w:tcW w:w="6873" w:type="dxa"/>
            <w:shd w:val="clear" w:color="auto" w:fill="auto"/>
          </w:tcPr>
          <w:p w14:paraId="677F83C1"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Blk_cluster_map_users</w:t>
            </w:r>
            <w:proofErr w:type="spellEnd"/>
          </w:p>
        </w:tc>
      </w:tr>
      <w:tr w:rsidR="00BA547F" w:rsidRPr="006725F0" w14:paraId="74310E72" w14:textId="77777777" w:rsidTr="00E942BC">
        <w:tc>
          <w:tcPr>
            <w:tcW w:w="810" w:type="dxa"/>
            <w:shd w:val="clear" w:color="auto" w:fill="auto"/>
          </w:tcPr>
          <w:p w14:paraId="5336CE5E"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14</w:t>
            </w:r>
          </w:p>
        </w:tc>
        <w:tc>
          <w:tcPr>
            <w:tcW w:w="6873" w:type="dxa"/>
            <w:shd w:val="clear" w:color="auto" w:fill="auto"/>
          </w:tcPr>
          <w:p w14:paraId="7897D771"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App_cluster_map_roles</w:t>
            </w:r>
            <w:proofErr w:type="spellEnd"/>
          </w:p>
        </w:tc>
      </w:tr>
      <w:tr w:rsidR="00BA547F" w:rsidRPr="006725F0" w14:paraId="11B30BFD" w14:textId="77777777" w:rsidTr="00E942BC">
        <w:tc>
          <w:tcPr>
            <w:tcW w:w="810" w:type="dxa"/>
            <w:shd w:val="clear" w:color="auto" w:fill="auto"/>
          </w:tcPr>
          <w:p w14:paraId="19042A1F"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15</w:t>
            </w:r>
          </w:p>
        </w:tc>
        <w:tc>
          <w:tcPr>
            <w:tcW w:w="6873" w:type="dxa"/>
            <w:shd w:val="clear" w:color="auto" w:fill="auto"/>
          </w:tcPr>
          <w:p w14:paraId="4FD0A0BB"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Blk_cluster_map_roles</w:t>
            </w:r>
            <w:proofErr w:type="spellEnd"/>
          </w:p>
        </w:tc>
      </w:tr>
    </w:tbl>
    <w:p w14:paraId="1CDFAB86" w14:textId="77777777" w:rsidR="00BA547F" w:rsidRPr="006725F0" w:rsidRDefault="00BA547F" w:rsidP="003D59B7">
      <w:pPr>
        <w:pStyle w:val="LO-normal1"/>
        <w:rPr>
          <w:rFonts w:ascii="Calibri" w:hAnsi="Calibri" w:cs="Calibri"/>
          <w:sz w:val="20"/>
          <w:szCs w:val="20"/>
          <w:lang w:val="en-MY" w:eastAsia="en-US" w:bidi="ar-SA"/>
        </w:rPr>
      </w:pPr>
    </w:p>
    <w:p w14:paraId="4BC3F983" w14:textId="77777777" w:rsidR="005B433F" w:rsidRPr="006725F0" w:rsidRDefault="005B433F" w:rsidP="00FE4B9C">
      <w:pPr>
        <w:pStyle w:val="LO-normal1"/>
        <w:numPr>
          <w:ilvl w:val="0"/>
          <w:numId w:val="8"/>
        </w:numPr>
        <w:rPr>
          <w:rFonts w:ascii="Calibri" w:hAnsi="Calibri" w:cs="Calibri"/>
          <w:sz w:val="20"/>
          <w:szCs w:val="20"/>
          <w:lang w:val="en-MY" w:eastAsia="en-US" w:bidi="ar-SA"/>
        </w:rPr>
      </w:pPr>
      <w:r w:rsidRPr="006725F0">
        <w:rPr>
          <w:rFonts w:ascii="Calibri" w:hAnsi="Calibri" w:cs="Calibri"/>
          <w:sz w:val="20"/>
          <w:szCs w:val="20"/>
          <w:lang w:val="en-MY" w:eastAsia="en-US" w:bidi="ar-SA"/>
        </w:rPr>
        <w:t>Go to command line once terraform CLI, AWS CLI and terraform input file prepared</w:t>
      </w:r>
    </w:p>
    <w:p w14:paraId="3847FB85" w14:textId="77777777" w:rsidR="005B433F" w:rsidRPr="006725F0" w:rsidRDefault="005B433F" w:rsidP="00FE4B9C">
      <w:pPr>
        <w:pStyle w:val="LO-normal1"/>
        <w:numPr>
          <w:ilvl w:val="0"/>
          <w:numId w:val="8"/>
        </w:numPr>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Set the AWS_PROFILE environment variable ($ set AWS_PROFILE = </w:t>
      </w:r>
      <w:r w:rsidRPr="006725F0">
        <w:rPr>
          <w:rFonts w:ascii="Calibri" w:hAnsi="Calibri" w:cs="Calibri"/>
          <w:sz w:val="20"/>
          <w:szCs w:val="20"/>
          <w:highlight w:val="yellow"/>
          <w:lang w:val="en-MY" w:eastAsia="en-US" w:bidi="ar-SA"/>
        </w:rPr>
        <w:t>&lt;IAM-role-profile&gt;</w:t>
      </w:r>
      <w:r w:rsidRPr="006725F0">
        <w:rPr>
          <w:rFonts w:ascii="Calibri" w:hAnsi="Calibri" w:cs="Calibri"/>
          <w:sz w:val="20"/>
          <w:szCs w:val="20"/>
          <w:lang w:val="en-MY" w:eastAsia="en-US" w:bidi="ar-SA"/>
        </w:rPr>
        <w:t>)</w:t>
      </w:r>
    </w:p>
    <w:p w14:paraId="3C88EA7E" w14:textId="77777777" w:rsidR="005B433F" w:rsidRPr="006725F0" w:rsidRDefault="005B433F" w:rsidP="005B433F">
      <w:pPr>
        <w:pStyle w:val="LO-normal1"/>
        <w:ind w:left="720"/>
        <w:rPr>
          <w:rFonts w:ascii="Calibri" w:hAnsi="Calibri" w:cs="Calibri"/>
          <w:sz w:val="20"/>
          <w:szCs w:val="20"/>
          <w:lang w:val="en-MY" w:eastAsia="en-US" w:bidi="ar-SA"/>
        </w:rPr>
      </w:pPr>
      <w:r w:rsidRPr="006725F0">
        <w:rPr>
          <w:rFonts w:ascii="Calibri" w:hAnsi="Calibri" w:cs="Calibri"/>
          <w:b/>
          <w:bCs/>
          <w:sz w:val="20"/>
          <w:szCs w:val="20"/>
          <w:lang w:val="en-MY" w:eastAsia="en-US" w:bidi="ar-SA"/>
        </w:rPr>
        <w:t>Note:</w:t>
      </w:r>
      <w:r w:rsidRPr="006725F0">
        <w:rPr>
          <w:rFonts w:ascii="Calibri" w:hAnsi="Calibri" w:cs="Calibri"/>
          <w:sz w:val="20"/>
          <w:szCs w:val="20"/>
          <w:lang w:val="en-MY" w:eastAsia="en-US" w:bidi="ar-SA"/>
        </w:rPr>
        <w:t xml:space="preserve"> This is the IAM role profile configured in AWS CLI </w:t>
      </w:r>
    </w:p>
    <w:p w14:paraId="6B98C10F" w14:textId="77777777" w:rsidR="007E632D" w:rsidRPr="006725F0" w:rsidRDefault="007E632D" w:rsidP="005B433F">
      <w:pPr>
        <w:pStyle w:val="LO-normal1"/>
        <w:ind w:left="720"/>
        <w:rPr>
          <w:rFonts w:ascii="Calibri" w:hAnsi="Calibri" w:cs="Calibri"/>
          <w:sz w:val="20"/>
          <w:szCs w:val="20"/>
          <w:lang w:val="en-MY" w:eastAsia="en-US" w:bidi="ar-SA"/>
        </w:rPr>
      </w:pPr>
    </w:p>
    <w:p w14:paraId="5E333BC2" w14:textId="77777777" w:rsidR="007E632D" w:rsidRPr="006725F0" w:rsidRDefault="00566BBD" w:rsidP="005B433F">
      <w:pPr>
        <w:pStyle w:val="LO-normal1"/>
        <w:ind w:left="720"/>
        <w:rPr>
          <w:rFonts w:ascii="Calibri" w:hAnsi="Calibri" w:cs="Calibri"/>
          <w:sz w:val="20"/>
          <w:szCs w:val="20"/>
          <w:lang w:val="en-MY" w:eastAsia="en-US" w:bidi="ar-SA"/>
        </w:rPr>
      </w:pPr>
      <w:r w:rsidRPr="006725F0">
        <w:rPr>
          <w:rFonts w:ascii="Calibri" w:hAnsi="Calibri" w:cs="Calibri"/>
          <w:noProof/>
          <w:sz w:val="20"/>
          <w:szCs w:val="20"/>
          <w:lang w:val="en-MY" w:eastAsia="en-US" w:bidi="ar-SA"/>
        </w:rPr>
        <w:drawing>
          <wp:inline distT="0" distB="0" distL="0" distR="0" wp14:anchorId="357E396E" wp14:editId="466E119E">
            <wp:extent cx="5092065" cy="1292860"/>
            <wp:effectExtent l="0" t="0" r="0" b="0"/>
            <wp:docPr id="27"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92065" cy="1292860"/>
                    </a:xfrm>
                    <a:prstGeom prst="rect">
                      <a:avLst/>
                    </a:prstGeom>
                    <a:noFill/>
                    <a:ln>
                      <a:noFill/>
                    </a:ln>
                  </pic:spPr>
                </pic:pic>
              </a:graphicData>
            </a:graphic>
          </wp:inline>
        </w:drawing>
      </w:r>
    </w:p>
    <w:p w14:paraId="6E885D1D" w14:textId="77777777" w:rsidR="005B433F" w:rsidRPr="006725F0" w:rsidRDefault="007E632D" w:rsidP="00FE4B9C">
      <w:pPr>
        <w:pStyle w:val="LO-normal1"/>
        <w:numPr>
          <w:ilvl w:val="0"/>
          <w:numId w:val="8"/>
        </w:numPr>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Once the AWS profile environment variable set, it can be validated to ensure it is correctly set and the IAM role is assumed in command line for readiness to run terraform commands (refer to above screenshot). Run the </w:t>
      </w:r>
      <w:r w:rsidRPr="006725F0">
        <w:rPr>
          <w:rFonts w:ascii="Calibri" w:hAnsi="Calibri" w:cs="Calibri"/>
          <w:sz w:val="20"/>
          <w:szCs w:val="20"/>
          <w:highlight w:val="yellow"/>
          <w:lang w:val="en-MY" w:eastAsia="en-US" w:bidi="ar-SA"/>
        </w:rPr>
        <w:t>command $</w:t>
      </w:r>
      <w:proofErr w:type="spellStart"/>
      <w:r w:rsidRPr="006725F0">
        <w:rPr>
          <w:rFonts w:ascii="Calibri" w:hAnsi="Calibri" w:cs="Calibri"/>
          <w:sz w:val="20"/>
          <w:szCs w:val="20"/>
          <w:highlight w:val="yellow"/>
          <w:lang w:val="en-MY" w:eastAsia="en-US" w:bidi="ar-SA"/>
        </w:rPr>
        <w:t>aws</w:t>
      </w:r>
      <w:proofErr w:type="spellEnd"/>
      <w:r w:rsidRPr="006725F0">
        <w:rPr>
          <w:rFonts w:ascii="Calibri" w:hAnsi="Calibri" w:cs="Calibri"/>
          <w:sz w:val="20"/>
          <w:szCs w:val="20"/>
          <w:highlight w:val="yellow"/>
          <w:lang w:val="en-MY" w:eastAsia="en-US" w:bidi="ar-SA"/>
        </w:rPr>
        <w:t xml:space="preserve"> </w:t>
      </w:r>
      <w:proofErr w:type="spellStart"/>
      <w:r w:rsidRPr="006725F0">
        <w:rPr>
          <w:rFonts w:ascii="Calibri" w:hAnsi="Calibri" w:cs="Calibri"/>
          <w:sz w:val="20"/>
          <w:szCs w:val="20"/>
          <w:highlight w:val="yellow"/>
          <w:lang w:val="en-MY" w:eastAsia="en-US" w:bidi="ar-SA"/>
        </w:rPr>
        <w:t>sts</w:t>
      </w:r>
      <w:proofErr w:type="spellEnd"/>
      <w:r w:rsidRPr="006725F0">
        <w:rPr>
          <w:rFonts w:ascii="Calibri" w:hAnsi="Calibri" w:cs="Calibri"/>
          <w:sz w:val="20"/>
          <w:szCs w:val="20"/>
          <w:highlight w:val="yellow"/>
          <w:lang w:val="en-MY" w:eastAsia="en-US" w:bidi="ar-SA"/>
        </w:rPr>
        <w:t xml:space="preserve"> get-caller-identity</w:t>
      </w:r>
      <w:r w:rsidRPr="006725F0">
        <w:rPr>
          <w:rFonts w:ascii="Calibri" w:hAnsi="Calibri" w:cs="Calibri"/>
          <w:sz w:val="20"/>
          <w:szCs w:val="20"/>
          <w:lang w:val="en-MY" w:eastAsia="en-US" w:bidi="ar-SA"/>
        </w:rPr>
        <w:t xml:space="preserve"> and verify the right role ARN is assumed by the IAM user </w:t>
      </w:r>
    </w:p>
    <w:p w14:paraId="006900FF" w14:textId="77777777" w:rsidR="00CA4F63" w:rsidRPr="006725F0" w:rsidRDefault="00A92E61" w:rsidP="00FE4B9C">
      <w:pPr>
        <w:pStyle w:val="LO-normal1"/>
        <w:numPr>
          <w:ilvl w:val="0"/>
          <w:numId w:val="8"/>
        </w:numPr>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Go to directory </w:t>
      </w:r>
      <w:proofErr w:type="spellStart"/>
      <w:r w:rsidRPr="006725F0">
        <w:rPr>
          <w:rFonts w:ascii="Calibri" w:hAnsi="Calibri" w:cs="Calibri"/>
          <w:sz w:val="20"/>
          <w:szCs w:val="20"/>
          <w:lang w:val="en-MY" w:eastAsia="en-US" w:bidi="ar-SA"/>
        </w:rPr>
        <w:t>aws</w:t>
      </w:r>
      <w:proofErr w:type="spellEnd"/>
      <w:r w:rsidRPr="006725F0">
        <w:rPr>
          <w:rFonts w:ascii="Calibri" w:hAnsi="Calibri" w:cs="Calibri"/>
          <w:sz w:val="20"/>
          <w:szCs w:val="20"/>
          <w:lang w:val="en-MY" w:eastAsia="en-US" w:bidi="ar-SA"/>
        </w:rPr>
        <w:t>/k8s_resources and r</w:t>
      </w:r>
      <w:r w:rsidR="00CA4F63" w:rsidRPr="006725F0">
        <w:rPr>
          <w:rFonts w:ascii="Calibri" w:hAnsi="Calibri" w:cs="Calibri"/>
          <w:sz w:val="20"/>
          <w:szCs w:val="20"/>
          <w:lang w:val="en-MY" w:eastAsia="en-US" w:bidi="ar-SA"/>
        </w:rPr>
        <w:t xml:space="preserve">un terraform </w:t>
      </w:r>
      <w:proofErr w:type="spellStart"/>
      <w:r w:rsidR="00CA4F63" w:rsidRPr="006725F0">
        <w:rPr>
          <w:rFonts w:ascii="Calibri" w:hAnsi="Calibri" w:cs="Calibri"/>
          <w:sz w:val="20"/>
          <w:szCs w:val="20"/>
          <w:lang w:val="en-MY" w:eastAsia="en-US" w:bidi="ar-SA"/>
        </w:rPr>
        <w:t>init</w:t>
      </w:r>
      <w:proofErr w:type="spellEnd"/>
      <w:r w:rsidR="00CA4F63" w:rsidRPr="006725F0">
        <w:rPr>
          <w:rFonts w:ascii="Calibri" w:hAnsi="Calibri" w:cs="Calibri"/>
          <w:sz w:val="20"/>
          <w:szCs w:val="20"/>
          <w:lang w:val="en-MY" w:eastAsia="en-US" w:bidi="ar-SA"/>
        </w:rPr>
        <w:t xml:space="preserve"> as a first step once the CLI is ready as below. </w:t>
      </w:r>
    </w:p>
    <w:p w14:paraId="5757F9FF" w14:textId="77777777" w:rsidR="00CA4F63" w:rsidRPr="006725F0" w:rsidRDefault="00CA4F63" w:rsidP="00CA4F63">
      <w:pPr>
        <w:pStyle w:val="LO-normal1"/>
        <w:ind w:left="720"/>
        <w:rPr>
          <w:rFonts w:ascii="Calibri" w:hAnsi="Calibri" w:cs="Calibri"/>
          <w:sz w:val="20"/>
          <w:szCs w:val="20"/>
          <w:lang w:val="en-MY" w:eastAsia="en-US" w:bidi="ar-SA"/>
        </w:rPr>
      </w:pPr>
    </w:p>
    <w:p w14:paraId="651E90CA" w14:textId="77777777" w:rsidR="00CA4F63" w:rsidRPr="006725F0" w:rsidRDefault="00CA4F63" w:rsidP="00CA4F63">
      <w:pPr>
        <w:pStyle w:val="LO-normal1"/>
        <w:ind w:left="720"/>
        <w:rPr>
          <w:rFonts w:ascii="Calibri" w:hAnsi="Calibri" w:cs="Calibri"/>
          <w:sz w:val="20"/>
          <w:szCs w:val="20"/>
          <w:lang w:val="en-MY" w:eastAsia="en-US" w:bidi="ar-SA"/>
        </w:rPr>
      </w:pPr>
      <w:r w:rsidRPr="006725F0">
        <w:rPr>
          <w:rFonts w:ascii="Calibri" w:hAnsi="Calibri" w:cs="Calibri"/>
          <w:sz w:val="20"/>
          <w:szCs w:val="20"/>
          <w:highlight w:val="yellow"/>
          <w:lang w:val="en-MY" w:eastAsia="en-US" w:bidi="ar-SA"/>
        </w:rPr>
        <w:t xml:space="preserve">$terraform </w:t>
      </w:r>
      <w:proofErr w:type="spellStart"/>
      <w:r w:rsidRPr="006725F0">
        <w:rPr>
          <w:rFonts w:ascii="Calibri" w:hAnsi="Calibri" w:cs="Calibri"/>
          <w:sz w:val="20"/>
          <w:szCs w:val="20"/>
          <w:highlight w:val="yellow"/>
          <w:lang w:val="en-MY" w:eastAsia="en-US" w:bidi="ar-SA"/>
        </w:rPr>
        <w:t>init</w:t>
      </w:r>
      <w:proofErr w:type="spellEnd"/>
      <w:r w:rsidRPr="006725F0">
        <w:rPr>
          <w:rFonts w:ascii="Calibri" w:hAnsi="Calibri" w:cs="Calibri"/>
          <w:sz w:val="20"/>
          <w:szCs w:val="20"/>
          <w:highlight w:val="yellow"/>
          <w:lang w:val="en-MY" w:eastAsia="en-US" w:bidi="ar-SA"/>
        </w:rPr>
        <w:t xml:space="preserve"> –backend-config=tf_</w:t>
      </w:r>
      <w:r w:rsidR="00A92E61" w:rsidRPr="006725F0">
        <w:rPr>
          <w:rFonts w:ascii="Calibri" w:hAnsi="Calibri" w:cs="Calibri"/>
          <w:sz w:val="20"/>
          <w:szCs w:val="20"/>
          <w:lang w:val="en-MY" w:eastAsia="en-US" w:bidi="ar-SA"/>
        </w:rPr>
        <w:t>s3_backend/k8s_resources</w:t>
      </w:r>
    </w:p>
    <w:p w14:paraId="60A585D9" w14:textId="77777777" w:rsidR="00614773" w:rsidRPr="006725F0" w:rsidRDefault="00614773" w:rsidP="00CA4F63">
      <w:pPr>
        <w:pStyle w:val="LO-normal1"/>
        <w:ind w:left="720"/>
        <w:rPr>
          <w:rFonts w:ascii="Calibri" w:hAnsi="Calibri" w:cs="Calibri"/>
          <w:sz w:val="20"/>
          <w:szCs w:val="20"/>
          <w:lang w:val="en-MY" w:eastAsia="en-US" w:bidi="ar-SA"/>
        </w:rPr>
      </w:pPr>
    </w:p>
    <w:p w14:paraId="490CC852" w14:textId="77777777" w:rsidR="00CA4F63" w:rsidRPr="006725F0" w:rsidRDefault="00CA4F63" w:rsidP="00CA4F63">
      <w:pPr>
        <w:pStyle w:val="LO-normal1"/>
        <w:ind w:left="720"/>
        <w:rPr>
          <w:rFonts w:ascii="Calibri" w:hAnsi="Calibri" w:cs="Calibri"/>
          <w:sz w:val="20"/>
          <w:szCs w:val="20"/>
          <w:lang w:val="en-MY" w:eastAsia="en-US" w:bidi="ar-SA"/>
        </w:rPr>
      </w:pPr>
    </w:p>
    <w:p w14:paraId="0A6DE09D" w14:textId="77777777" w:rsidR="00CA4F63" w:rsidRPr="006725F0" w:rsidRDefault="00CA4F63" w:rsidP="00FE4B9C">
      <w:pPr>
        <w:pStyle w:val="LO-normal1"/>
        <w:numPr>
          <w:ilvl w:val="0"/>
          <w:numId w:val="8"/>
        </w:numPr>
        <w:rPr>
          <w:rFonts w:ascii="Calibri" w:hAnsi="Calibri" w:cs="Calibri"/>
          <w:sz w:val="20"/>
          <w:szCs w:val="20"/>
          <w:lang w:val="en-MY" w:eastAsia="en-US" w:bidi="ar-SA"/>
        </w:rPr>
      </w:pPr>
      <w:r w:rsidRPr="006725F0">
        <w:rPr>
          <w:rFonts w:ascii="Calibri" w:hAnsi="Calibri" w:cs="Calibri"/>
          <w:sz w:val="20"/>
          <w:szCs w:val="20"/>
          <w:lang w:val="en-MY" w:eastAsia="en-US" w:bidi="ar-SA"/>
        </w:rPr>
        <w:lastRenderedPageBreak/>
        <w:t>After initialling terraform with backend configuration, f</w:t>
      </w:r>
      <w:r w:rsidR="007E632D" w:rsidRPr="006725F0">
        <w:rPr>
          <w:rFonts w:ascii="Calibri" w:hAnsi="Calibri" w:cs="Calibri"/>
          <w:sz w:val="20"/>
          <w:szCs w:val="20"/>
          <w:lang w:val="en-MY" w:eastAsia="en-US" w:bidi="ar-SA"/>
        </w:rPr>
        <w:t>inally run terraform destroy to remove the environment</w:t>
      </w:r>
      <w:r w:rsidRPr="006725F0">
        <w:rPr>
          <w:rFonts w:ascii="Calibri" w:hAnsi="Calibri" w:cs="Calibri"/>
          <w:sz w:val="20"/>
          <w:szCs w:val="20"/>
          <w:lang w:val="en-MY" w:eastAsia="en-US" w:bidi="ar-SA"/>
        </w:rPr>
        <w:t xml:space="preserve">. Please ensure while running terraform destroy command the –var-file is reflecting name of the input file that was pulled from S3 and updated with sensitive data. </w:t>
      </w:r>
    </w:p>
    <w:p w14:paraId="344E8CF3" w14:textId="77777777" w:rsidR="00CA4F63" w:rsidRPr="006725F0" w:rsidRDefault="00CA4F63" w:rsidP="00CA4F63">
      <w:pPr>
        <w:pStyle w:val="LO-normal1"/>
        <w:ind w:left="720"/>
        <w:rPr>
          <w:rFonts w:ascii="Calibri" w:hAnsi="Calibri" w:cs="Calibri"/>
          <w:sz w:val="20"/>
          <w:szCs w:val="20"/>
          <w:lang w:val="en-MY" w:eastAsia="en-US" w:bidi="ar-SA"/>
        </w:rPr>
      </w:pPr>
    </w:p>
    <w:p w14:paraId="44821CAB" w14:textId="77777777" w:rsidR="00CA4F63" w:rsidRPr="006725F0" w:rsidRDefault="00A92E61" w:rsidP="00CA4F63">
      <w:pPr>
        <w:pStyle w:val="LO-normal1"/>
        <w:ind w:left="720"/>
        <w:rPr>
          <w:rFonts w:ascii="Calibri" w:hAnsi="Calibri" w:cs="Calibri"/>
          <w:sz w:val="20"/>
          <w:szCs w:val="20"/>
          <w:lang w:val="en-MY" w:eastAsia="en-US" w:bidi="ar-SA"/>
        </w:rPr>
      </w:pPr>
      <w:r w:rsidRPr="006725F0">
        <w:rPr>
          <w:rFonts w:ascii="Calibri" w:hAnsi="Calibri" w:cs="Calibri"/>
          <w:noProof/>
          <w:sz w:val="20"/>
          <w:szCs w:val="20"/>
          <w:highlight w:val="yellow"/>
          <w:lang w:val="en-MY" w:eastAsia="en-US" w:bidi="ar-SA"/>
        </w:rPr>
        <w:t>#terraform destroy –var-file=&lt;inputfile&gt;</w:t>
      </w:r>
    </w:p>
    <w:p w14:paraId="4E92B685" w14:textId="77777777" w:rsidR="00CA4F63" w:rsidRPr="006725F0" w:rsidRDefault="00CA4F63" w:rsidP="007E632D">
      <w:pPr>
        <w:pStyle w:val="LO-normal1"/>
        <w:rPr>
          <w:rFonts w:ascii="Calibri" w:hAnsi="Calibri" w:cs="Calibri"/>
          <w:sz w:val="20"/>
          <w:szCs w:val="20"/>
          <w:lang w:val="en-MY" w:eastAsia="en-US" w:bidi="ar-SA"/>
        </w:rPr>
      </w:pPr>
    </w:p>
    <w:p w14:paraId="6D70E375" w14:textId="77777777" w:rsidR="00A92E61" w:rsidRPr="006725F0" w:rsidRDefault="00A92E61" w:rsidP="00A92E61">
      <w:pPr>
        <w:pStyle w:val="LO-normal1"/>
        <w:rPr>
          <w:rFonts w:ascii="Calibri" w:hAnsi="Calibri" w:cs="Calibri"/>
          <w:b/>
          <w:bCs/>
          <w:lang w:val="en-MY" w:eastAsia="en-US" w:bidi="ar-SA"/>
        </w:rPr>
      </w:pPr>
      <w:r w:rsidRPr="006725F0">
        <w:rPr>
          <w:rFonts w:ascii="Calibri" w:hAnsi="Calibri" w:cs="Calibri"/>
          <w:b/>
          <w:bCs/>
          <w:lang w:val="en-MY" w:eastAsia="en-US" w:bidi="ar-SA"/>
        </w:rPr>
        <w:t>Destroy AWS resources:</w:t>
      </w:r>
    </w:p>
    <w:p w14:paraId="1ED2E2DC" w14:textId="77777777" w:rsidR="00A92E61" w:rsidRPr="006725F0" w:rsidRDefault="00A92E61" w:rsidP="00A92E61">
      <w:pPr>
        <w:pStyle w:val="LO-normal1"/>
        <w:rPr>
          <w:rFonts w:ascii="Calibri" w:hAnsi="Calibri" w:cs="Calibri"/>
          <w:b/>
          <w:bCs/>
          <w:lang w:val="en-MY" w:eastAsia="en-US" w:bidi="ar-SA"/>
        </w:rPr>
      </w:pPr>
    </w:p>
    <w:p w14:paraId="1B55E65E" w14:textId="77777777" w:rsidR="00A92E61" w:rsidRPr="006725F0" w:rsidRDefault="00A92E61" w:rsidP="00A92E61">
      <w:pPr>
        <w:pStyle w:val="LO-normal1"/>
        <w:rPr>
          <w:rFonts w:ascii="Calibri" w:hAnsi="Calibri" w:cs="Calibri"/>
          <w:lang w:val="en-MY" w:eastAsia="en-US" w:bidi="ar-SA"/>
        </w:rPr>
      </w:pPr>
      <w:r w:rsidRPr="006725F0">
        <w:rPr>
          <w:rFonts w:ascii="Calibri" w:hAnsi="Calibri" w:cs="Calibri"/>
          <w:lang w:val="en-MY" w:eastAsia="en-US" w:bidi="ar-SA"/>
        </w:rPr>
        <w:t xml:space="preserve">Once the k8s resources pipeline resources are destroyed manually using terraform destroy from local system, further follow below steps. </w:t>
      </w:r>
    </w:p>
    <w:p w14:paraId="497372D3" w14:textId="77777777" w:rsidR="00A92E61" w:rsidRPr="006725F0" w:rsidRDefault="00A92E61" w:rsidP="00A92E61">
      <w:pPr>
        <w:pStyle w:val="LO-normal1"/>
        <w:rPr>
          <w:rFonts w:ascii="Calibri" w:hAnsi="Calibri" w:cs="Calibri"/>
          <w:lang w:val="en-MY" w:eastAsia="en-US" w:bidi="ar-SA"/>
        </w:rPr>
      </w:pPr>
    </w:p>
    <w:p w14:paraId="6D08D7D9" w14:textId="77777777" w:rsidR="00A92E61" w:rsidRPr="006725F0" w:rsidRDefault="00A92E61" w:rsidP="00A92E61">
      <w:pPr>
        <w:pStyle w:val="LO-normal1"/>
        <w:rPr>
          <w:rFonts w:ascii="Calibri" w:hAnsi="Calibri" w:cs="Calibri"/>
          <w:lang w:val="en-MY" w:eastAsia="en-US" w:bidi="ar-SA"/>
        </w:rPr>
      </w:pPr>
      <w:r w:rsidRPr="006725F0">
        <w:rPr>
          <w:rFonts w:ascii="Calibri" w:hAnsi="Calibri" w:cs="Calibri"/>
          <w:lang w:val="en-MY" w:eastAsia="en-US" w:bidi="ar-SA"/>
        </w:rPr>
        <w:t xml:space="preserve">1.  Go to directory </w:t>
      </w:r>
      <w:proofErr w:type="spellStart"/>
      <w:r w:rsidRPr="006725F0">
        <w:rPr>
          <w:rFonts w:ascii="Calibri" w:hAnsi="Calibri" w:cs="Calibri"/>
          <w:lang w:val="en-MY" w:eastAsia="en-US" w:bidi="ar-SA"/>
        </w:rPr>
        <w:t>aws</w:t>
      </w:r>
      <w:proofErr w:type="spellEnd"/>
      <w:r w:rsidRPr="006725F0">
        <w:rPr>
          <w:rFonts w:ascii="Calibri" w:hAnsi="Calibri" w:cs="Calibri"/>
          <w:lang w:val="en-MY" w:eastAsia="en-US" w:bidi="ar-SA"/>
        </w:rPr>
        <w:t>/tf_s3_backend/</w:t>
      </w:r>
      <w:proofErr w:type="spellStart"/>
      <w:r w:rsidRPr="006725F0">
        <w:rPr>
          <w:rFonts w:ascii="Calibri" w:hAnsi="Calibri" w:cs="Calibri"/>
          <w:lang w:val="en-MY" w:eastAsia="en-US" w:bidi="ar-SA"/>
        </w:rPr>
        <w:t>aws_resources</w:t>
      </w:r>
      <w:proofErr w:type="spellEnd"/>
      <w:r w:rsidRPr="006725F0">
        <w:rPr>
          <w:rFonts w:ascii="Calibri" w:hAnsi="Calibri" w:cs="Calibri"/>
          <w:lang w:val="en-MY" w:eastAsia="en-US" w:bidi="ar-SA"/>
        </w:rPr>
        <w:t xml:space="preserve"> and verify that the backend configuration are intact. </w:t>
      </w:r>
    </w:p>
    <w:p w14:paraId="074D9FD0" w14:textId="77777777" w:rsidR="00A92E61" w:rsidRPr="006725F0" w:rsidRDefault="00A92E61" w:rsidP="00A92E61">
      <w:pPr>
        <w:pStyle w:val="LO-normal1"/>
        <w:rPr>
          <w:rFonts w:ascii="Calibri" w:hAnsi="Calibri" w:cs="Calibri"/>
          <w:lang w:val="en-MY" w:eastAsia="en-US" w:bidi="ar-SA"/>
        </w:rPr>
      </w:pPr>
      <w:r w:rsidRPr="006725F0">
        <w:rPr>
          <w:rFonts w:ascii="Calibri" w:hAnsi="Calibri" w:cs="Calibri"/>
          <w:lang w:val="en-MY" w:eastAsia="en-US" w:bidi="ar-SA"/>
        </w:rPr>
        <w:t xml:space="preserve">2. Get a copy of input file to the directory </w:t>
      </w:r>
      <w:proofErr w:type="spellStart"/>
      <w:r w:rsidRPr="006725F0">
        <w:rPr>
          <w:rFonts w:ascii="Calibri" w:hAnsi="Calibri" w:cs="Calibri"/>
          <w:lang w:val="en-MY" w:eastAsia="en-US" w:bidi="ar-SA"/>
        </w:rPr>
        <w:t>aws</w:t>
      </w:r>
      <w:proofErr w:type="spellEnd"/>
      <w:r w:rsidRPr="006725F0">
        <w:rPr>
          <w:rFonts w:ascii="Calibri" w:hAnsi="Calibri" w:cs="Calibri"/>
          <w:lang w:val="en-MY" w:eastAsia="en-US" w:bidi="ar-SA"/>
        </w:rPr>
        <w:t>/</w:t>
      </w:r>
      <w:proofErr w:type="spellStart"/>
      <w:r w:rsidRPr="006725F0">
        <w:rPr>
          <w:rFonts w:ascii="Calibri" w:hAnsi="Calibri" w:cs="Calibri"/>
          <w:lang w:val="en-MY" w:eastAsia="en-US" w:bidi="ar-SA"/>
        </w:rPr>
        <w:t>aws_resources</w:t>
      </w:r>
      <w:proofErr w:type="spellEnd"/>
      <w:r w:rsidRPr="006725F0">
        <w:rPr>
          <w:rFonts w:ascii="Calibri" w:hAnsi="Calibri" w:cs="Calibri"/>
          <w:lang w:val="en-MY" w:eastAsia="en-US" w:bidi="ar-SA"/>
        </w:rPr>
        <w:t xml:space="preserve"> directory and ensure that has all git secrets information are coded</w:t>
      </w:r>
    </w:p>
    <w:p w14:paraId="47F8AB54" w14:textId="77777777" w:rsidR="00A92E61" w:rsidRPr="006725F0" w:rsidRDefault="00A92E61" w:rsidP="00A92E61">
      <w:pPr>
        <w:pStyle w:val="LO-normal1"/>
        <w:rPr>
          <w:rFonts w:ascii="Calibri" w:hAnsi="Calibri" w:cs="Calibri"/>
          <w:lang w:val="en-MY" w:eastAsia="en-US" w:bidi="ar-SA"/>
        </w:rPr>
      </w:pPr>
      <w:r w:rsidRPr="006725F0">
        <w:rPr>
          <w:rFonts w:ascii="Calibri" w:hAnsi="Calibri" w:cs="Calibri"/>
          <w:lang w:val="en-MY" w:eastAsia="en-US" w:bidi="ar-SA"/>
        </w:rPr>
        <w:t xml:space="preserve">3. Perform terraform </w:t>
      </w:r>
      <w:proofErr w:type="spellStart"/>
      <w:r w:rsidRPr="006725F0">
        <w:rPr>
          <w:rFonts w:ascii="Calibri" w:hAnsi="Calibri" w:cs="Calibri"/>
          <w:lang w:val="en-MY" w:eastAsia="en-US" w:bidi="ar-SA"/>
        </w:rPr>
        <w:t>init</w:t>
      </w:r>
      <w:proofErr w:type="spellEnd"/>
      <w:r w:rsidRPr="006725F0">
        <w:rPr>
          <w:rFonts w:ascii="Calibri" w:hAnsi="Calibri" w:cs="Calibri"/>
          <w:lang w:val="en-MY" w:eastAsia="en-US" w:bidi="ar-SA"/>
        </w:rPr>
        <w:t xml:space="preserve"> using the below command </w:t>
      </w:r>
    </w:p>
    <w:p w14:paraId="29D19B45" w14:textId="77777777" w:rsidR="00A92E61" w:rsidRPr="006725F0" w:rsidRDefault="00A92E61" w:rsidP="00A92E61">
      <w:pPr>
        <w:pStyle w:val="LO-normal1"/>
        <w:rPr>
          <w:rFonts w:ascii="Calibri" w:hAnsi="Calibri" w:cs="Calibri"/>
          <w:lang w:val="en-MY" w:eastAsia="en-US" w:bidi="ar-SA"/>
        </w:rPr>
      </w:pPr>
    </w:p>
    <w:p w14:paraId="693E732A" w14:textId="77777777" w:rsidR="00A92E61" w:rsidRPr="006725F0" w:rsidRDefault="00A92E61" w:rsidP="00A92E61">
      <w:pPr>
        <w:pStyle w:val="LO-normal1"/>
        <w:rPr>
          <w:rFonts w:ascii="Calibri" w:hAnsi="Calibri" w:cs="Calibri"/>
          <w:lang w:val="en-MY" w:eastAsia="en-US" w:bidi="ar-SA"/>
        </w:rPr>
      </w:pPr>
      <w:r w:rsidRPr="006725F0">
        <w:rPr>
          <w:rFonts w:ascii="Calibri" w:hAnsi="Calibri" w:cs="Calibri"/>
          <w:lang w:val="en-MY" w:eastAsia="en-US" w:bidi="ar-SA"/>
        </w:rPr>
        <w:tab/>
      </w:r>
      <w:r w:rsidRPr="006725F0">
        <w:rPr>
          <w:rFonts w:ascii="Calibri" w:hAnsi="Calibri" w:cs="Calibri"/>
          <w:highlight w:val="yellow"/>
          <w:lang w:val="en-MY" w:eastAsia="en-US" w:bidi="ar-SA"/>
        </w:rPr>
        <w:t xml:space="preserve">#terraform </w:t>
      </w:r>
      <w:proofErr w:type="spellStart"/>
      <w:r w:rsidRPr="006725F0">
        <w:rPr>
          <w:rFonts w:ascii="Calibri" w:hAnsi="Calibri" w:cs="Calibri"/>
          <w:highlight w:val="yellow"/>
          <w:lang w:val="en-MY" w:eastAsia="en-US" w:bidi="ar-SA"/>
        </w:rPr>
        <w:t>init</w:t>
      </w:r>
      <w:proofErr w:type="spellEnd"/>
      <w:r w:rsidRPr="006725F0">
        <w:rPr>
          <w:rFonts w:ascii="Calibri" w:hAnsi="Calibri" w:cs="Calibri"/>
          <w:highlight w:val="yellow"/>
          <w:lang w:val="en-MY" w:eastAsia="en-US" w:bidi="ar-SA"/>
        </w:rPr>
        <w:t xml:space="preserve"> –backend-config=</w:t>
      </w:r>
      <w:proofErr w:type="spellStart"/>
      <w:r w:rsidRPr="006725F0">
        <w:rPr>
          <w:rFonts w:ascii="Calibri" w:hAnsi="Calibri" w:cs="Calibri"/>
          <w:highlight w:val="yellow"/>
          <w:lang w:val="en-MY" w:eastAsia="en-US" w:bidi="ar-SA"/>
        </w:rPr>
        <w:t>aws</w:t>
      </w:r>
      <w:proofErr w:type="spellEnd"/>
      <w:r w:rsidRPr="006725F0">
        <w:rPr>
          <w:rFonts w:ascii="Calibri" w:hAnsi="Calibri" w:cs="Calibri"/>
          <w:highlight w:val="yellow"/>
          <w:lang w:val="en-MY" w:eastAsia="en-US" w:bidi="ar-SA"/>
        </w:rPr>
        <w:t>/tf_s3_backend/</w:t>
      </w:r>
      <w:proofErr w:type="spellStart"/>
      <w:r w:rsidRPr="006725F0">
        <w:rPr>
          <w:rFonts w:ascii="Calibri" w:hAnsi="Calibri" w:cs="Calibri"/>
          <w:highlight w:val="yellow"/>
          <w:lang w:val="en-MY" w:eastAsia="en-US" w:bidi="ar-SA"/>
        </w:rPr>
        <w:t>aws_resources</w:t>
      </w:r>
      <w:proofErr w:type="spellEnd"/>
    </w:p>
    <w:p w14:paraId="1BD50EF1" w14:textId="77777777" w:rsidR="00A92E61" w:rsidRPr="006725F0" w:rsidRDefault="00A92E61" w:rsidP="00A92E61">
      <w:pPr>
        <w:pStyle w:val="LO-normal1"/>
        <w:rPr>
          <w:rFonts w:ascii="Calibri" w:hAnsi="Calibri" w:cs="Calibri"/>
          <w:lang w:val="en-MY" w:eastAsia="en-US" w:bidi="ar-SA"/>
        </w:rPr>
      </w:pPr>
    </w:p>
    <w:p w14:paraId="57AAF09E" w14:textId="77777777" w:rsidR="00A92E61" w:rsidRPr="006725F0" w:rsidRDefault="00A92E61" w:rsidP="00A92E61">
      <w:pPr>
        <w:pStyle w:val="LO-normal1"/>
        <w:rPr>
          <w:rFonts w:ascii="Calibri" w:hAnsi="Calibri" w:cs="Calibri"/>
          <w:lang w:val="en-MY" w:eastAsia="en-US" w:bidi="ar-SA"/>
        </w:rPr>
      </w:pPr>
      <w:r w:rsidRPr="006725F0">
        <w:rPr>
          <w:rFonts w:ascii="Calibri" w:hAnsi="Calibri" w:cs="Calibri"/>
          <w:lang w:val="en-MY" w:eastAsia="en-US" w:bidi="ar-SA"/>
        </w:rPr>
        <w:t xml:space="preserve">4. Then run terraform plan and terraform destroy as below. </w:t>
      </w:r>
    </w:p>
    <w:p w14:paraId="53DDB8A9" w14:textId="77777777" w:rsidR="00A92E61" w:rsidRPr="006725F0" w:rsidRDefault="00A92E61" w:rsidP="00A92E61">
      <w:pPr>
        <w:pStyle w:val="LO-normal1"/>
        <w:rPr>
          <w:rFonts w:ascii="Calibri" w:hAnsi="Calibri" w:cs="Calibri"/>
          <w:lang w:val="en-MY" w:eastAsia="en-US" w:bidi="ar-SA"/>
        </w:rPr>
      </w:pPr>
    </w:p>
    <w:p w14:paraId="7C020E5F" w14:textId="77777777" w:rsidR="00A92E61" w:rsidRPr="006725F0" w:rsidRDefault="00A92E61" w:rsidP="00A92E61">
      <w:pPr>
        <w:pStyle w:val="LO-normal1"/>
        <w:rPr>
          <w:rFonts w:ascii="Calibri" w:hAnsi="Calibri" w:cs="Calibri"/>
          <w:highlight w:val="yellow"/>
          <w:lang w:val="en-MY" w:eastAsia="en-US" w:bidi="ar-SA"/>
        </w:rPr>
      </w:pPr>
      <w:r w:rsidRPr="006725F0">
        <w:rPr>
          <w:rFonts w:ascii="Calibri" w:hAnsi="Calibri" w:cs="Calibri"/>
          <w:lang w:val="en-MY" w:eastAsia="en-US" w:bidi="ar-SA"/>
        </w:rPr>
        <w:tab/>
      </w:r>
      <w:r w:rsidRPr="006725F0">
        <w:rPr>
          <w:rFonts w:ascii="Calibri" w:hAnsi="Calibri" w:cs="Calibri"/>
          <w:highlight w:val="yellow"/>
          <w:lang w:val="en-MY" w:eastAsia="en-US" w:bidi="ar-SA"/>
        </w:rPr>
        <w:t>#terraform plan –var-file=&lt;</w:t>
      </w:r>
      <w:proofErr w:type="spellStart"/>
      <w:r w:rsidRPr="006725F0">
        <w:rPr>
          <w:rFonts w:ascii="Calibri" w:hAnsi="Calibri" w:cs="Calibri"/>
          <w:highlight w:val="yellow"/>
          <w:lang w:val="en-MY" w:eastAsia="en-US" w:bidi="ar-SA"/>
        </w:rPr>
        <w:t>inputfile</w:t>
      </w:r>
      <w:proofErr w:type="spellEnd"/>
      <w:r w:rsidRPr="006725F0">
        <w:rPr>
          <w:rFonts w:ascii="Calibri" w:hAnsi="Calibri" w:cs="Calibri"/>
          <w:highlight w:val="yellow"/>
          <w:lang w:val="en-MY" w:eastAsia="en-US" w:bidi="ar-SA"/>
        </w:rPr>
        <w:t>&gt;</w:t>
      </w:r>
    </w:p>
    <w:p w14:paraId="75EE50B0" w14:textId="77777777" w:rsidR="00A92E61" w:rsidRPr="006725F0" w:rsidRDefault="00A92E61" w:rsidP="00A92E61">
      <w:pPr>
        <w:pStyle w:val="LO-normal1"/>
        <w:rPr>
          <w:rFonts w:ascii="Calibri" w:hAnsi="Calibri" w:cs="Calibri"/>
          <w:lang w:val="en-MY" w:eastAsia="en-US" w:bidi="ar-SA"/>
        </w:rPr>
      </w:pPr>
      <w:r w:rsidRPr="006725F0">
        <w:rPr>
          <w:rFonts w:ascii="Calibri" w:hAnsi="Calibri" w:cs="Calibri"/>
          <w:highlight w:val="yellow"/>
          <w:lang w:val="en-MY" w:eastAsia="en-US" w:bidi="ar-SA"/>
        </w:rPr>
        <w:tab/>
        <w:t>#terraform destroy –var-file=&lt;</w:t>
      </w:r>
      <w:proofErr w:type="spellStart"/>
      <w:r w:rsidRPr="006725F0">
        <w:rPr>
          <w:rFonts w:ascii="Calibri" w:hAnsi="Calibri" w:cs="Calibri"/>
          <w:highlight w:val="yellow"/>
          <w:lang w:val="en-MY" w:eastAsia="en-US" w:bidi="ar-SA"/>
        </w:rPr>
        <w:t>inputfile</w:t>
      </w:r>
      <w:proofErr w:type="spellEnd"/>
      <w:r w:rsidRPr="006725F0">
        <w:rPr>
          <w:rFonts w:ascii="Calibri" w:hAnsi="Calibri" w:cs="Calibri"/>
          <w:highlight w:val="yellow"/>
          <w:lang w:val="en-MY" w:eastAsia="en-US" w:bidi="ar-SA"/>
        </w:rPr>
        <w:t>&gt;</w:t>
      </w:r>
    </w:p>
    <w:p w14:paraId="529A6BA5" w14:textId="77777777" w:rsidR="00BE6936" w:rsidRPr="006725F0" w:rsidRDefault="00BE6936" w:rsidP="00A92E61">
      <w:pPr>
        <w:pStyle w:val="LO-normal1"/>
        <w:rPr>
          <w:rFonts w:ascii="Calibri" w:hAnsi="Calibri" w:cs="Calibri"/>
          <w:lang w:val="en-MY" w:eastAsia="en-US" w:bidi="ar-SA"/>
        </w:rPr>
      </w:pPr>
    </w:p>
    <w:p w14:paraId="09206E97" w14:textId="77777777" w:rsidR="00BE6936" w:rsidRPr="006725F0" w:rsidRDefault="00BE6936" w:rsidP="00A92E61">
      <w:pPr>
        <w:pStyle w:val="LO-normal1"/>
        <w:rPr>
          <w:rFonts w:ascii="Calibri" w:hAnsi="Calibri" w:cs="Calibri"/>
          <w:lang w:val="en-MY" w:eastAsia="en-US" w:bidi="ar-SA"/>
        </w:rPr>
      </w:pPr>
    </w:p>
    <w:p w14:paraId="3C3F3B92" w14:textId="77777777" w:rsidR="00A92E61" w:rsidRPr="006725F0" w:rsidRDefault="00A92E61" w:rsidP="007E632D">
      <w:pPr>
        <w:pStyle w:val="LO-normal1"/>
        <w:rPr>
          <w:rFonts w:ascii="Calibri" w:hAnsi="Calibri" w:cs="Calibri"/>
          <w:sz w:val="20"/>
          <w:szCs w:val="20"/>
          <w:lang w:val="en-MY" w:eastAsia="en-US" w:bidi="ar-SA"/>
        </w:rPr>
      </w:pPr>
    </w:p>
    <w:p w14:paraId="60DD2A07" w14:textId="77777777" w:rsidR="00B358FE" w:rsidRPr="006725F0" w:rsidRDefault="00B358FE" w:rsidP="00176E31">
      <w:pPr>
        <w:pStyle w:val="Heading2"/>
        <w:rPr>
          <w:rFonts w:ascii="Calibri" w:eastAsia="Times New Roman" w:hAnsi="Calibri" w:cs="Calibri"/>
          <w:color w:val="2F5496"/>
          <w:sz w:val="26"/>
          <w:szCs w:val="26"/>
          <w:lang w:val="en-MY" w:eastAsia="en-US" w:bidi="ar-SA"/>
        </w:rPr>
      </w:pPr>
      <w:bookmarkStart w:id="82" w:name="_Toc86222672"/>
      <w:bookmarkStart w:id="83" w:name="_Toc86913763"/>
      <w:r w:rsidRPr="006725F0">
        <w:rPr>
          <w:rFonts w:ascii="Calibri" w:eastAsia="Times New Roman" w:hAnsi="Calibri" w:cs="Calibri"/>
          <w:color w:val="2F5496"/>
          <w:sz w:val="26"/>
          <w:szCs w:val="26"/>
          <w:lang w:val="en-MY" w:eastAsia="en-US" w:bidi="ar-SA"/>
        </w:rPr>
        <w:t>Key AWS resources and its significance</w:t>
      </w:r>
      <w:bookmarkEnd w:id="82"/>
      <w:bookmarkEnd w:id="83"/>
      <w:r w:rsidRPr="006725F0">
        <w:rPr>
          <w:rFonts w:ascii="Calibri" w:eastAsia="Times New Roman" w:hAnsi="Calibri" w:cs="Calibri"/>
          <w:color w:val="2F5496"/>
          <w:sz w:val="26"/>
          <w:szCs w:val="26"/>
          <w:lang w:val="en-MY" w:eastAsia="en-US" w:bidi="ar-SA"/>
        </w:rPr>
        <w:t xml:space="preserve"> </w:t>
      </w:r>
    </w:p>
    <w:p w14:paraId="1FA22E27" w14:textId="77777777" w:rsidR="00B358FE" w:rsidRPr="006725F0" w:rsidRDefault="00B358FE" w:rsidP="00B358FE">
      <w:pPr>
        <w:pStyle w:val="LO-normal1"/>
        <w:rPr>
          <w:rFonts w:ascii="Calibri" w:hAnsi="Calibri" w:cs="Calibri"/>
          <w:lang w:val="en-MY" w:eastAsia="en-US" w:bidi="ar-SA"/>
        </w:rPr>
      </w:pPr>
    </w:p>
    <w:p w14:paraId="2BD15F51" w14:textId="77777777" w:rsidR="00C8609B" w:rsidRPr="006725F0" w:rsidRDefault="00B358FE" w:rsidP="00B358FE">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The detailed list of AWS resources that gets provisioned during node resources deployment and its significance are documented referencing to a node type </w:t>
      </w:r>
      <w:r w:rsidR="00C8609B" w:rsidRPr="006725F0">
        <w:rPr>
          <w:rFonts w:ascii="Calibri" w:hAnsi="Calibri" w:cs="Calibri"/>
          <w:sz w:val="20"/>
          <w:szCs w:val="20"/>
          <w:lang w:val="en-MY" w:eastAsia="en-US" w:bidi="ar-SA"/>
        </w:rPr>
        <w:t>AAIS</w:t>
      </w:r>
      <w:r w:rsidR="00F06AAC" w:rsidRPr="006725F0">
        <w:rPr>
          <w:rFonts w:ascii="Calibri" w:hAnsi="Calibri" w:cs="Calibri"/>
          <w:sz w:val="20"/>
          <w:szCs w:val="20"/>
          <w:lang w:val="en-MY" w:eastAsia="en-US" w:bidi="ar-SA"/>
        </w:rPr>
        <w:t xml:space="preserve"> in development in us-east-2 region.</w:t>
      </w:r>
      <w:r w:rsidRPr="006725F0">
        <w:rPr>
          <w:rFonts w:ascii="Calibri" w:hAnsi="Calibri" w:cs="Calibri"/>
          <w:sz w:val="20"/>
          <w:szCs w:val="20"/>
          <w:lang w:val="en-MY" w:eastAsia="en-US" w:bidi="ar-SA"/>
        </w:rPr>
        <w:t xml:space="preserve"> The same applies to other node types like</w:t>
      </w:r>
      <w:r w:rsidR="00C8609B" w:rsidRPr="006725F0">
        <w:rPr>
          <w:rFonts w:ascii="Calibri" w:hAnsi="Calibri" w:cs="Calibri"/>
          <w:sz w:val="20"/>
          <w:szCs w:val="20"/>
          <w:lang w:val="en-MY" w:eastAsia="en-US" w:bidi="ar-SA"/>
        </w:rPr>
        <w:t xml:space="preserve"> analytics | carrier node. </w:t>
      </w:r>
    </w:p>
    <w:p w14:paraId="1A427567" w14:textId="77777777" w:rsidR="00C8609B" w:rsidRPr="006725F0" w:rsidRDefault="00C8609B" w:rsidP="00B358FE">
      <w:pPr>
        <w:pStyle w:val="LO-normal1"/>
        <w:rPr>
          <w:rFonts w:ascii="Calibri" w:hAnsi="Calibri" w:cs="Calibri"/>
          <w:b/>
          <w:bCs/>
          <w:sz w:val="20"/>
          <w:szCs w:val="20"/>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3"/>
        <w:gridCol w:w="5433"/>
      </w:tblGrid>
      <w:tr w:rsidR="00C8609B" w:rsidRPr="006725F0" w14:paraId="57816F87" w14:textId="77777777" w:rsidTr="00E942BC">
        <w:tc>
          <w:tcPr>
            <w:tcW w:w="3798" w:type="dxa"/>
            <w:shd w:val="clear" w:color="auto" w:fill="A5A5A5"/>
          </w:tcPr>
          <w:p w14:paraId="029EB522" w14:textId="77777777" w:rsidR="00C8609B" w:rsidRPr="006725F0" w:rsidRDefault="00C8609B"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Network</w:t>
            </w:r>
          </w:p>
        </w:tc>
        <w:tc>
          <w:tcPr>
            <w:tcW w:w="5778" w:type="dxa"/>
            <w:shd w:val="clear" w:color="auto" w:fill="A5A5A5"/>
          </w:tcPr>
          <w:p w14:paraId="1D977C1F" w14:textId="77777777" w:rsidR="00C8609B" w:rsidRPr="006725F0" w:rsidRDefault="00C8609B"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C8609B" w:rsidRPr="006725F0" w14:paraId="1F8CF4ED" w14:textId="77777777" w:rsidTr="00E942BC">
        <w:tc>
          <w:tcPr>
            <w:tcW w:w="3798" w:type="dxa"/>
            <w:shd w:val="clear" w:color="auto" w:fill="auto"/>
          </w:tcPr>
          <w:p w14:paraId="1BA07CB7" w14:textId="77777777" w:rsidR="00C8609B" w:rsidRPr="006725F0" w:rsidRDefault="00F06AAC" w:rsidP="00B358FE">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w:t>
            </w:r>
            <w:r w:rsidR="00C8609B" w:rsidRPr="006725F0">
              <w:rPr>
                <w:rFonts w:ascii="Calibri" w:hAnsi="Calibri" w:cs="Calibri"/>
                <w:sz w:val="20"/>
                <w:szCs w:val="20"/>
                <w:lang w:val="en-MY" w:eastAsia="en-US" w:bidi="ar-SA"/>
              </w:rPr>
              <w:t>ais</w:t>
            </w:r>
            <w:proofErr w:type="spellEnd"/>
            <w:r w:rsidR="00C8609B" w:rsidRPr="006725F0">
              <w:rPr>
                <w:rFonts w:ascii="Calibri" w:hAnsi="Calibri" w:cs="Calibri"/>
                <w:sz w:val="20"/>
                <w:szCs w:val="20"/>
                <w:lang w:val="en-MY" w:eastAsia="en-US" w:bidi="ar-SA"/>
              </w:rPr>
              <w:t>-dev-app-</w:t>
            </w:r>
            <w:proofErr w:type="spellStart"/>
            <w:r w:rsidR="00C8609B" w:rsidRPr="006725F0">
              <w:rPr>
                <w:rFonts w:ascii="Calibri" w:hAnsi="Calibri" w:cs="Calibri"/>
                <w:sz w:val="20"/>
                <w:szCs w:val="20"/>
                <w:lang w:val="en-MY" w:eastAsia="en-US" w:bidi="ar-SA"/>
              </w:rPr>
              <w:t>vpc</w:t>
            </w:r>
            <w:proofErr w:type="spellEnd"/>
          </w:p>
        </w:tc>
        <w:tc>
          <w:tcPr>
            <w:tcW w:w="5778" w:type="dxa"/>
            <w:shd w:val="clear" w:color="auto" w:fill="auto"/>
          </w:tcPr>
          <w:p w14:paraId="76DD36D1" w14:textId="77777777" w:rsidR="00C8609B" w:rsidRPr="006725F0" w:rsidRDefault="00C8609B" w:rsidP="00B358FE">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Application VPC</w:t>
            </w:r>
          </w:p>
        </w:tc>
      </w:tr>
      <w:tr w:rsidR="00C8609B" w:rsidRPr="006725F0" w14:paraId="48152B43" w14:textId="77777777" w:rsidTr="00E942BC">
        <w:tc>
          <w:tcPr>
            <w:tcW w:w="3798" w:type="dxa"/>
            <w:shd w:val="clear" w:color="auto" w:fill="auto"/>
          </w:tcPr>
          <w:p w14:paraId="7D9CEB74" w14:textId="77777777" w:rsidR="00C8609B" w:rsidRPr="006725F0" w:rsidRDefault="00F06AAC" w:rsidP="00B358FE">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w:t>
            </w:r>
            <w:r w:rsidR="00C8609B" w:rsidRPr="006725F0">
              <w:rPr>
                <w:rFonts w:ascii="Calibri" w:hAnsi="Calibri" w:cs="Calibri"/>
                <w:sz w:val="20"/>
                <w:szCs w:val="20"/>
                <w:lang w:val="en-MY" w:eastAsia="en-US" w:bidi="ar-SA"/>
              </w:rPr>
              <w:t>ais</w:t>
            </w:r>
            <w:proofErr w:type="spellEnd"/>
            <w:r w:rsidR="00C8609B" w:rsidRPr="006725F0">
              <w:rPr>
                <w:rFonts w:ascii="Calibri" w:hAnsi="Calibri" w:cs="Calibri"/>
                <w:sz w:val="20"/>
                <w:szCs w:val="20"/>
                <w:lang w:val="en-MY" w:eastAsia="en-US" w:bidi="ar-SA"/>
              </w:rPr>
              <w:t>-dev-</w:t>
            </w:r>
            <w:proofErr w:type="spellStart"/>
            <w:r w:rsidR="00C8609B" w:rsidRPr="006725F0">
              <w:rPr>
                <w:rFonts w:ascii="Calibri" w:hAnsi="Calibri" w:cs="Calibri"/>
                <w:sz w:val="20"/>
                <w:szCs w:val="20"/>
                <w:lang w:val="en-MY" w:eastAsia="en-US" w:bidi="ar-SA"/>
              </w:rPr>
              <w:t>blk</w:t>
            </w:r>
            <w:proofErr w:type="spellEnd"/>
            <w:r w:rsidR="00C8609B" w:rsidRPr="006725F0">
              <w:rPr>
                <w:rFonts w:ascii="Calibri" w:hAnsi="Calibri" w:cs="Calibri"/>
                <w:sz w:val="20"/>
                <w:szCs w:val="20"/>
                <w:lang w:val="en-MY" w:eastAsia="en-US" w:bidi="ar-SA"/>
              </w:rPr>
              <w:t>-</w:t>
            </w:r>
            <w:proofErr w:type="spellStart"/>
            <w:r w:rsidR="00C8609B" w:rsidRPr="006725F0">
              <w:rPr>
                <w:rFonts w:ascii="Calibri" w:hAnsi="Calibri" w:cs="Calibri"/>
                <w:sz w:val="20"/>
                <w:szCs w:val="20"/>
                <w:lang w:val="en-MY" w:eastAsia="en-US" w:bidi="ar-SA"/>
              </w:rPr>
              <w:t>vpc</w:t>
            </w:r>
            <w:proofErr w:type="spellEnd"/>
          </w:p>
        </w:tc>
        <w:tc>
          <w:tcPr>
            <w:tcW w:w="5778" w:type="dxa"/>
            <w:shd w:val="clear" w:color="auto" w:fill="auto"/>
          </w:tcPr>
          <w:p w14:paraId="0801CCA9" w14:textId="77777777" w:rsidR="00C8609B" w:rsidRPr="006725F0" w:rsidRDefault="00C8609B" w:rsidP="00B358FE">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Blockchain VPC</w:t>
            </w:r>
          </w:p>
        </w:tc>
      </w:tr>
    </w:tbl>
    <w:p w14:paraId="6F298832" w14:textId="77777777" w:rsidR="0086002A" w:rsidRPr="006725F0" w:rsidRDefault="00F06AAC" w:rsidP="0086002A">
      <w:pPr>
        <w:pStyle w:val="LO-normal1"/>
        <w:rPr>
          <w:rFonts w:ascii="Calibri" w:hAnsi="Calibri" w:cs="Calibri"/>
          <w:b/>
          <w:bCs/>
          <w:sz w:val="20"/>
          <w:szCs w:val="20"/>
          <w:lang w:val="en-MY" w:eastAsia="en-US" w:bidi="ar-SA"/>
        </w:rPr>
      </w:pPr>
      <w:r w:rsidRPr="006725F0">
        <w:rPr>
          <w:rFonts w:ascii="Calibri" w:hAnsi="Calibri" w:cs="Calibri"/>
          <w:b/>
          <w:bCs/>
          <w:sz w:val="20"/>
          <w:szCs w:val="20"/>
          <w:lang w:val="en-MY" w:eastAsia="en-US" w:bidi="ar-S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1"/>
        <w:gridCol w:w="5435"/>
      </w:tblGrid>
      <w:tr w:rsidR="00F06AAC" w:rsidRPr="006725F0" w14:paraId="145E98F5" w14:textId="77777777" w:rsidTr="00E942BC">
        <w:tc>
          <w:tcPr>
            <w:tcW w:w="3798" w:type="dxa"/>
            <w:shd w:val="clear" w:color="auto" w:fill="A5A5A5"/>
          </w:tcPr>
          <w:p w14:paraId="275AE4B8" w14:textId="77777777" w:rsidR="00F06AAC" w:rsidRPr="006725F0" w:rsidRDefault="00F06AAC"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Subnets</w:t>
            </w:r>
          </w:p>
        </w:tc>
        <w:tc>
          <w:tcPr>
            <w:tcW w:w="5778" w:type="dxa"/>
            <w:shd w:val="clear" w:color="auto" w:fill="A5A5A5"/>
          </w:tcPr>
          <w:p w14:paraId="650538BD" w14:textId="77777777" w:rsidR="00F06AAC" w:rsidRPr="006725F0" w:rsidRDefault="00F06AAC"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F06AAC" w:rsidRPr="006725F0" w14:paraId="4D6B5974" w14:textId="77777777" w:rsidTr="00E942BC">
        <w:tc>
          <w:tcPr>
            <w:tcW w:w="3798" w:type="dxa"/>
            <w:shd w:val="clear" w:color="auto" w:fill="auto"/>
          </w:tcPr>
          <w:p w14:paraId="0C1EB0DF"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aais-dev-app-vpc-private-us-east-2a</w:t>
            </w:r>
          </w:p>
        </w:tc>
        <w:tc>
          <w:tcPr>
            <w:tcW w:w="5778" w:type="dxa"/>
            <w:shd w:val="clear" w:color="auto" w:fill="auto"/>
          </w:tcPr>
          <w:p w14:paraId="10740187"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Private subnet 1 in app VPC</w:t>
            </w:r>
          </w:p>
        </w:tc>
      </w:tr>
      <w:tr w:rsidR="00F06AAC" w:rsidRPr="006725F0" w14:paraId="0C56E2EA" w14:textId="77777777" w:rsidTr="00E942BC">
        <w:tc>
          <w:tcPr>
            <w:tcW w:w="3798" w:type="dxa"/>
            <w:shd w:val="clear" w:color="auto" w:fill="auto"/>
          </w:tcPr>
          <w:p w14:paraId="2A53A6EF" w14:textId="77777777" w:rsidR="00F06AAC" w:rsidRPr="006725F0" w:rsidRDefault="00F06AAC" w:rsidP="00E942BC">
            <w:pPr>
              <w:rPr>
                <w:rFonts w:ascii="Calibri" w:hAnsi="Calibri" w:cs="Calibri"/>
                <w:color w:val="16191F"/>
                <w:sz w:val="20"/>
                <w:szCs w:val="20"/>
              </w:rPr>
            </w:pPr>
            <w:r w:rsidRPr="006725F0">
              <w:rPr>
                <w:rFonts w:ascii="Calibri" w:hAnsi="Calibri" w:cs="Calibri"/>
                <w:color w:val="16191F"/>
                <w:sz w:val="20"/>
                <w:szCs w:val="20"/>
              </w:rPr>
              <w:t>aais-dev-app-vpc-private-us-east-2b</w:t>
            </w:r>
          </w:p>
        </w:tc>
        <w:tc>
          <w:tcPr>
            <w:tcW w:w="5778" w:type="dxa"/>
            <w:shd w:val="clear" w:color="auto" w:fill="auto"/>
          </w:tcPr>
          <w:p w14:paraId="6637F8F6"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Private subnet 2 in app VPC</w:t>
            </w:r>
          </w:p>
        </w:tc>
      </w:tr>
      <w:tr w:rsidR="00F06AAC" w:rsidRPr="006725F0" w14:paraId="0DD614F7" w14:textId="77777777" w:rsidTr="00E942BC">
        <w:tc>
          <w:tcPr>
            <w:tcW w:w="3798" w:type="dxa"/>
            <w:shd w:val="clear" w:color="auto" w:fill="auto"/>
          </w:tcPr>
          <w:p w14:paraId="7C4BF3E9" w14:textId="77777777" w:rsidR="00F06AAC" w:rsidRPr="006725F0" w:rsidRDefault="00F06AAC" w:rsidP="00E942BC">
            <w:pPr>
              <w:rPr>
                <w:rFonts w:ascii="Calibri" w:hAnsi="Calibri" w:cs="Calibri"/>
                <w:sz w:val="20"/>
                <w:szCs w:val="20"/>
                <w:lang w:val="en-MY"/>
              </w:rPr>
            </w:pPr>
            <w:r w:rsidRPr="006725F0">
              <w:rPr>
                <w:rFonts w:ascii="Calibri" w:hAnsi="Calibri" w:cs="Calibri"/>
                <w:color w:val="16191F"/>
                <w:sz w:val="20"/>
                <w:szCs w:val="20"/>
              </w:rPr>
              <w:t>aais-dev-app-vpc-public-us-east-2a</w:t>
            </w:r>
          </w:p>
        </w:tc>
        <w:tc>
          <w:tcPr>
            <w:tcW w:w="5778" w:type="dxa"/>
            <w:shd w:val="clear" w:color="auto" w:fill="auto"/>
          </w:tcPr>
          <w:p w14:paraId="08D927BC"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Public subnet 1 in app VPC</w:t>
            </w:r>
          </w:p>
        </w:tc>
      </w:tr>
      <w:tr w:rsidR="00F06AAC" w:rsidRPr="006725F0" w14:paraId="3D82BD0B" w14:textId="77777777" w:rsidTr="00E942BC">
        <w:tc>
          <w:tcPr>
            <w:tcW w:w="3798" w:type="dxa"/>
            <w:shd w:val="clear" w:color="auto" w:fill="auto"/>
          </w:tcPr>
          <w:p w14:paraId="68EF0E03"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color w:val="16191F"/>
                <w:sz w:val="20"/>
                <w:szCs w:val="20"/>
                <w:shd w:val="clear" w:color="auto" w:fill="F1FAFF"/>
              </w:rPr>
              <w:t>aais-dev-app-vpc-public-us-east-2b</w:t>
            </w:r>
          </w:p>
        </w:tc>
        <w:tc>
          <w:tcPr>
            <w:tcW w:w="5778" w:type="dxa"/>
            <w:shd w:val="clear" w:color="auto" w:fill="auto"/>
          </w:tcPr>
          <w:p w14:paraId="35F97177"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Public subnet 2 in app VPC</w:t>
            </w:r>
          </w:p>
        </w:tc>
      </w:tr>
      <w:tr w:rsidR="00F06AAC" w:rsidRPr="006725F0" w14:paraId="325F0A97" w14:textId="77777777" w:rsidTr="00E942BC">
        <w:tc>
          <w:tcPr>
            <w:tcW w:w="3798" w:type="dxa"/>
            <w:shd w:val="clear" w:color="auto" w:fill="auto"/>
          </w:tcPr>
          <w:p w14:paraId="5B9B2E87" w14:textId="77777777" w:rsidR="00F06AAC" w:rsidRPr="006725F0" w:rsidRDefault="00F06AAC" w:rsidP="00E942BC">
            <w:pPr>
              <w:rPr>
                <w:rFonts w:ascii="Calibri" w:hAnsi="Calibri" w:cs="Calibri"/>
                <w:sz w:val="20"/>
                <w:szCs w:val="20"/>
                <w:lang w:val="en-MY"/>
              </w:rPr>
            </w:pPr>
            <w:r w:rsidRPr="006725F0">
              <w:rPr>
                <w:rFonts w:ascii="Calibri" w:hAnsi="Calibri" w:cs="Calibri"/>
                <w:color w:val="16191F"/>
                <w:sz w:val="20"/>
                <w:szCs w:val="20"/>
              </w:rPr>
              <w:t>aais-dev-blk-vpc-private-us-east-2a</w:t>
            </w:r>
          </w:p>
        </w:tc>
        <w:tc>
          <w:tcPr>
            <w:tcW w:w="5778" w:type="dxa"/>
            <w:shd w:val="clear" w:color="auto" w:fill="auto"/>
          </w:tcPr>
          <w:p w14:paraId="6B54E195"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Private subnet 1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F06AAC" w:rsidRPr="006725F0" w14:paraId="221431E8" w14:textId="77777777" w:rsidTr="00E942BC">
        <w:tc>
          <w:tcPr>
            <w:tcW w:w="3798" w:type="dxa"/>
            <w:shd w:val="clear" w:color="auto" w:fill="auto"/>
          </w:tcPr>
          <w:p w14:paraId="03260745"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color w:val="16191F"/>
                <w:sz w:val="20"/>
                <w:szCs w:val="20"/>
                <w:shd w:val="clear" w:color="auto" w:fill="F1FAFF"/>
              </w:rPr>
              <w:t>aais-dev-blk-vpc-private-us-east-2b</w:t>
            </w:r>
          </w:p>
        </w:tc>
        <w:tc>
          <w:tcPr>
            <w:tcW w:w="5778" w:type="dxa"/>
            <w:shd w:val="clear" w:color="auto" w:fill="auto"/>
          </w:tcPr>
          <w:p w14:paraId="64F18F52"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Private subnet 2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F06AAC" w:rsidRPr="006725F0" w14:paraId="53E57AFC" w14:textId="77777777" w:rsidTr="00E942BC">
        <w:tc>
          <w:tcPr>
            <w:tcW w:w="3798" w:type="dxa"/>
            <w:shd w:val="clear" w:color="auto" w:fill="auto"/>
          </w:tcPr>
          <w:p w14:paraId="7BCB5816" w14:textId="77777777" w:rsidR="00F06AAC" w:rsidRPr="006725F0" w:rsidRDefault="00F06AAC" w:rsidP="00E942BC">
            <w:pPr>
              <w:rPr>
                <w:rFonts w:ascii="Calibri" w:hAnsi="Calibri" w:cs="Calibri"/>
                <w:sz w:val="20"/>
                <w:szCs w:val="20"/>
                <w:lang w:val="en-MY"/>
              </w:rPr>
            </w:pPr>
            <w:r w:rsidRPr="006725F0">
              <w:rPr>
                <w:rFonts w:ascii="Calibri" w:hAnsi="Calibri" w:cs="Calibri"/>
                <w:color w:val="16191F"/>
                <w:sz w:val="20"/>
                <w:szCs w:val="20"/>
              </w:rPr>
              <w:t>aais-dev-blk-vpc-public-us-east-2a</w:t>
            </w:r>
          </w:p>
        </w:tc>
        <w:tc>
          <w:tcPr>
            <w:tcW w:w="5778" w:type="dxa"/>
            <w:shd w:val="clear" w:color="auto" w:fill="auto"/>
          </w:tcPr>
          <w:p w14:paraId="42FF36C8"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Public subnet 1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F06AAC" w:rsidRPr="006725F0" w14:paraId="33F48278" w14:textId="77777777" w:rsidTr="00E942BC">
        <w:tc>
          <w:tcPr>
            <w:tcW w:w="3798" w:type="dxa"/>
            <w:shd w:val="clear" w:color="auto" w:fill="auto"/>
          </w:tcPr>
          <w:p w14:paraId="25ABF7B4" w14:textId="77777777" w:rsidR="00F06AAC" w:rsidRPr="006725F0" w:rsidRDefault="00F06AAC" w:rsidP="00E942BC">
            <w:pPr>
              <w:rPr>
                <w:rFonts w:ascii="Calibri" w:hAnsi="Calibri" w:cs="Calibri"/>
                <w:sz w:val="20"/>
                <w:szCs w:val="20"/>
                <w:lang w:val="en-MY"/>
              </w:rPr>
            </w:pPr>
            <w:r w:rsidRPr="006725F0">
              <w:rPr>
                <w:rFonts w:ascii="Calibri" w:hAnsi="Calibri" w:cs="Calibri"/>
                <w:color w:val="16191F"/>
                <w:sz w:val="20"/>
                <w:szCs w:val="20"/>
              </w:rPr>
              <w:t>aais-dev-blk-vpc-public-us-east-2b</w:t>
            </w:r>
          </w:p>
        </w:tc>
        <w:tc>
          <w:tcPr>
            <w:tcW w:w="5778" w:type="dxa"/>
            <w:shd w:val="clear" w:color="auto" w:fill="auto"/>
          </w:tcPr>
          <w:p w14:paraId="514A8C48"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Public subnet 2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bl>
    <w:p w14:paraId="463E070A" w14:textId="77777777" w:rsidR="00F06AAC" w:rsidRPr="006725F0" w:rsidRDefault="00F06AAC" w:rsidP="0086002A">
      <w:pPr>
        <w:pStyle w:val="LO-normal1"/>
        <w:rPr>
          <w:rFonts w:ascii="Calibri" w:hAnsi="Calibri" w:cs="Calibri"/>
          <w:b/>
          <w:bCs/>
          <w:sz w:val="20"/>
          <w:szCs w:val="20"/>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5"/>
        <w:gridCol w:w="4521"/>
      </w:tblGrid>
      <w:tr w:rsidR="00F06AAC" w:rsidRPr="006725F0" w14:paraId="2C8C2A0F" w14:textId="77777777" w:rsidTr="00E942BC">
        <w:tc>
          <w:tcPr>
            <w:tcW w:w="4788" w:type="dxa"/>
            <w:shd w:val="clear" w:color="auto" w:fill="A5A5A5"/>
          </w:tcPr>
          <w:p w14:paraId="54A0F57B" w14:textId="77777777" w:rsidR="00F06AAC" w:rsidRPr="006725F0" w:rsidRDefault="00F06AAC"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Route Tables</w:t>
            </w:r>
          </w:p>
        </w:tc>
        <w:tc>
          <w:tcPr>
            <w:tcW w:w="4788" w:type="dxa"/>
            <w:shd w:val="clear" w:color="auto" w:fill="A5A5A5"/>
          </w:tcPr>
          <w:p w14:paraId="3DF64A46" w14:textId="77777777" w:rsidR="00F06AAC" w:rsidRPr="006725F0" w:rsidRDefault="00F06AAC"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F06AAC" w:rsidRPr="006725F0" w14:paraId="1403A8CA" w14:textId="77777777" w:rsidTr="00E942BC">
        <w:tc>
          <w:tcPr>
            <w:tcW w:w="4788" w:type="dxa"/>
            <w:shd w:val="clear" w:color="auto" w:fill="auto"/>
          </w:tcPr>
          <w:p w14:paraId="183657FF" w14:textId="77777777" w:rsidR="00F06AAC" w:rsidRPr="006725F0" w:rsidRDefault="00F06AAC" w:rsidP="0086002A">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vpc</w:t>
            </w:r>
            <w:proofErr w:type="spellEnd"/>
          </w:p>
        </w:tc>
        <w:tc>
          <w:tcPr>
            <w:tcW w:w="4788" w:type="dxa"/>
            <w:shd w:val="clear" w:color="auto" w:fill="auto"/>
          </w:tcPr>
          <w:p w14:paraId="77DA7D3E" w14:textId="77777777" w:rsidR="00F06AAC" w:rsidRPr="006725F0" w:rsidRDefault="00F06AAC" w:rsidP="0086002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Main route table – app VPC</w:t>
            </w:r>
          </w:p>
        </w:tc>
      </w:tr>
      <w:tr w:rsidR="00F06AAC" w:rsidRPr="006725F0" w14:paraId="05B7BA86" w14:textId="77777777" w:rsidTr="00E942BC">
        <w:tc>
          <w:tcPr>
            <w:tcW w:w="4788" w:type="dxa"/>
            <w:shd w:val="clear" w:color="auto" w:fill="auto"/>
          </w:tcPr>
          <w:p w14:paraId="6B6F0B32" w14:textId="77777777" w:rsidR="00F06AAC" w:rsidRPr="006725F0" w:rsidRDefault="00F06AAC" w:rsidP="0086002A">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vpc</w:t>
            </w:r>
            <w:proofErr w:type="spellEnd"/>
            <w:r w:rsidRPr="006725F0">
              <w:rPr>
                <w:rFonts w:ascii="Calibri" w:hAnsi="Calibri" w:cs="Calibri"/>
                <w:sz w:val="20"/>
                <w:szCs w:val="20"/>
                <w:lang w:val="en-MY" w:eastAsia="en-US" w:bidi="ar-SA"/>
              </w:rPr>
              <w:t>-private</w:t>
            </w:r>
          </w:p>
        </w:tc>
        <w:tc>
          <w:tcPr>
            <w:tcW w:w="4788" w:type="dxa"/>
            <w:shd w:val="clear" w:color="auto" w:fill="auto"/>
          </w:tcPr>
          <w:p w14:paraId="1E0D77C0" w14:textId="77777777" w:rsidR="00F06AAC" w:rsidRPr="006725F0" w:rsidRDefault="00F06AAC" w:rsidP="0086002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Route table – Private subnets – app VPC</w:t>
            </w:r>
          </w:p>
        </w:tc>
      </w:tr>
      <w:tr w:rsidR="00F06AAC" w:rsidRPr="006725F0" w14:paraId="506961D7" w14:textId="77777777" w:rsidTr="00E942BC">
        <w:tc>
          <w:tcPr>
            <w:tcW w:w="4788" w:type="dxa"/>
            <w:shd w:val="clear" w:color="auto" w:fill="auto"/>
          </w:tcPr>
          <w:p w14:paraId="747B5BE0" w14:textId="77777777" w:rsidR="00F06AAC" w:rsidRPr="006725F0" w:rsidRDefault="00F06AAC" w:rsidP="0086002A">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vpc</w:t>
            </w:r>
            <w:proofErr w:type="spellEnd"/>
            <w:r w:rsidRPr="006725F0">
              <w:rPr>
                <w:rFonts w:ascii="Calibri" w:hAnsi="Calibri" w:cs="Calibri"/>
                <w:sz w:val="20"/>
                <w:szCs w:val="20"/>
                <w:lang w:val="en-MY" w:eastAsia="en-US" w:bidi="ar-SA"/>
              </w:rPr>
              <w:t>-public</w:t>
            </w:r>
          </w:p>
        </w:tc>
        <w:tc>
          <w:tcPr>
            <w:tcW w:w="4788" w:type="dxa"/>
            <w:shd w:val="clear" w:color="auto" w:fill="auto"/>
          </w:tcPr>
          <w:p w14:paraId="3B809F3B" w14:textId="77777777" w:rsidR="00F06AAC" w:rsidRPr="006725F0" w:rsidRDefault="00F06AAC" w:rsidP="0086002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Route table – Public subnets – app VPC</w:t>
            </w:r>
          </w:p>
        </w:tc>
      </w:tr>
      <w:tr w:rsidR="00F06AAC" w:rsidRPr="006725F0" w14:paraId="3D701F2A" w14:textId="77777777" w:rsidTr="00E942BC">
        <w:tc>
          <w:tcPr>
            <w:tcW w:w="4788" w:type="dxa"/>
            <w:shd w:val="clear" w:color="auto" w:fill="auto"/>
          </w:tcPr>
          <w:p w14:paraId="75DB52EA" w14:textId="77777777" w:rsidR="00F06AAC" w:rsidRPr="006725F0" w:rsidRDefault="00F06AAC" w:rsidP="0086002A">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vpc</w:t>
            </w:r>
            <w:proofErr w:type="spellEnd"/>
          </w:p>
        </w:tc>
        <w:tc>
          <w:tcPr>
            <w:tcW w:w="4788" w:type="dxa"/>
            <w:shd w:val="clear" w:color="auto" w:fill="auto"/>
          </w:tcPr>
          <w:p w14:paraId="7A08C4BA" w14:textId="77777777" w:rsidR="00F06AAC" w:rsidRPr="006725F0" w:rsidRDefault="00F06AAC" w:rsidP="0086002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Main route table –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F06AAC" w:rsidRPr="006725F0" w14:paraId="1098572F" w14:textId="77777777" w:rsidTr="00E942BC">
        <w:tc>
          <w:tcPr>
            <w:tcW w:w="4788" w:type="dxa"/>
            <w:shd w:val="clear" w:color="auto" w:fill="auto"/>
          </w:tcPr>
          <w:p w14:paraId="11685106" w14:textId="77777777" w:rsidR="00F06AAC" w:rsidRPr="006725F0" w:rsidRDefault="00F06AAC" w:rsidP="0086002A">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vpc</w:t>
            </w:r>
            <w:proofErr w:type="spellEnd"/>
            <w:r w:rsidRPr="006725F0">
              <w:rPr>
                <w:rFonts w:ascii="Calibri" w:hAnsi="Calibri" w:cs="Calibri"/>
                <w:sz w:val="20"/>
                <w:szCs w:val="20"/>
                <w:lang w:val="en-MY" w:eastAsia="en-US" w:bidi="ar-SA"/>
              </w:rPr>
              <w:t>-private</w:t>
            </w:r>
          </w:p>
        </w:tc>
        <w:tc>
          <w:tcPr>
            <w:tcW w:w="4788" w:type="dxa"/>
            <w:shd w:val="clear" w:color="auto" w:fill="auto"/>
          </w:tcPr>
          <w:p w14:paraId="69F90096" w14:textId="77777777" w:rsidR="00F06AAC" w:rsidRPr="006725F0" w:rsidRDefault="00F06AAC" w:rsidP="0086002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Route table – Private subnets –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F06AAC" w:rsidRPr="006725F0" w14:paraId="266C30F8" w14:textId="77777777" w:rsidTr="00E942BC">
        <w:tc>
          <w:tcPr>
            <w:tcW w:w="4788" w:type="dxa"/>
            <w:shd w:val="clear" w:color="auto" w:fill="auto"/>
          </w:tcPr>
          <w:p w14:paraId="3F554DA3" w14:textId="77777777" w:rsidR="00F06AAC" w:rsidRPr="006725F0" w:rsidRDefault="00F06AAC" w:rsidP="0086002A">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vpc</w:t>
            </w:r>
            <w:proofErr w:type="spellEnd"/>
            <w:r w:rsidRPr="006725F0">
              <w:rPr>
                <w:rFonts w:ascii="Calibri" w:hAnsi="Calibri" w:cs="Calibri"/>
                <w:sz w:val="20"/>
                <w:szCs w:val="20"/>
                <w:lang w:val="en-MY" w:eastAsia="en-US" w:bidi="ar-SA"/>
              </w:rPr>
              <w:t>-public</w:t>
            </w:r>
          </w:p>
        </w:tc>
        <w:tc>
          <w:tcPr>
            <w:tcW w:w="4788" w:type="dxa"/>
            <w:shd w:val="clear" w:color="auto" w:fill="auto"/>
          </w:tcPr>
          <w:p w14:paraId="46903C75" w14:textId="77777777" w:rsidR="00F06AAC" w:rsidRPr="006725F0" w:rsidRDefault="00F06AAC" w:rsidP="0086002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Route table – Public subnets –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bl>
    <w:p w14:paraId="1F9F531E" w14:textId="77777777" w:rsidR="00F06AAC" w:rsidRPr="006725F0" w:rsidRDefault="00F06AAC" w:rsidP="0086002A">
      <w:pPr>
        <w:pStyle w:val="LO-normal1"/>
        <w:rPr>
          <w:rFonts w:ascii="Calibri" w:hAnsi="Calibri" w:cs="Calibri"/>
          <w:sz w:val="20"/>
          <w:szCs w:val="20"/>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516"/>
      </w:tblGrid>
      <w:tr w:rsidR="00F06AAC" w:rsidRPr="006725F0" w14:paraId="2448FE75" w14:textId="77777777" w:rsidTr="00E942BC">
        <w:tc>
          <w:tcPr>
            <w:tcW w:w="4788" w:type="dxa"/>
            <w:shd w:val="clear" w:color="auto" w:fill="A5A5A5"/>
          </w:tcPr>
          <w:p w14:paraId="3E446224" w14:textId="77777777" w:rsidR="00F06AAC" w:rsidRPr="006725F0" w:rsidRDefault="00F06AAC"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Internet Gateway</w:t>
            </w:r>
          </w:p>
        </w:tc>
        <w:tc>
          <w:tcPr>
            <w:tcW w:w="4788" w:type="dxa"/>
            <w:shd w:val="clear" w:color="auto" w:fill="A5A5A5"/>
          </w:tcPr>
          <w:p w14:paraId="6075DA6A" w14:textId="77777777" w:rsidR="00F06AAC" w:rsidRPr="006725F0" w:rsidRDefault="00F06AAC"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F06AAC" w:rsidRPr="006725F0" w14:paraId="6A41C6EE" w14:textId="77777777" w:rsidTr="00E942BC">
        <w:tc>
          <w:tcPr>
            <w:tcW w:w="4788" w:type="dxa"/>
            <w:shd w:val="clear" w:color="auto" w:fill="auto"/>
          </w:tcPr>
          <w:p w14:paraId="1F56A233" w14:textId="77777777" w:rsidR="00F06AAC" w:rsidRPr="006725F0" w:rsidRDefault="00F06AAC" w:rsidP="0086002A">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vpc</w:t>
            </w:r>
            <w:proofErr w:type="spellEnd"/>
            <w:r w:rsidRPr="006725F0">
              <w:rPr>
                <w:rFonts w:ascii="Calibri" w:hAnsi="Calibri" w:cs="Calibri"/>
                <w:sz w:val="20"/>
                <w:szCs w:val="20"/>
                <w:lang w:val="en-MY" w:eastAsia="en-US" w:bidi="ar-SA"/>
              </w:rPr>
              <w:t xml:space="preserve"> (</w:t>
            </w:r>
            <w:proofErr w:type="spellStart"/>
            <w:r w:rsidRPr="006725F0">
              <w:rPr>
                <w:rFonts w:ascii="Calibri" w:hAnsi="Calibri" w:cs="Calibri"/>
                <w:sz w:val="20"/>
                <w:szCs w:val="20"/>
                <w:lang w:val="en-MY" w:eastAsia="en-US" w:bidi="ar-SA"/>
              </w:rPr>
              <w:t>igw</w:t>
            </w:r>
            <w:proofErr w:type="spellEnd"/>
            <w:r w:rsidRPr="006725F0">
              <w:rPr>
                <w:rFonts w:ascii="Calibri" w:hAnsi="Calibri" w:cs="Calibri"/>
                <w:sz w:val="20"/>
                <w:szCs w:val="20"/>
                <w:lang w:val="en-MY" w:eastAsia="en-US" w:bidi="ar-SA"/>
              </w:rPr>
              <w:t>)</w:t>
            </w:r>
          </w:p>
        </w:tc>
        <w:tc>
          <w:tcPr>
            <w:tcW w:w="4788" w:type="dxa"/>
            <w:shd w:val="clear" w:color="auto" w:fill="auto"/>
          </w:tcPr>
          <w:p w14:paraId="5999543E" w14:textId="77777777" w:rsidR="00F06AAC" w:rsidRPr="006725F0" w:rsidRDefault="00F06AAC" w:rsidP="0086002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Internet gateway – app VPC</w:t>
            </w:r>
          </w:p>
        </w:tc>
      </w:tr>
      <w:tr w:rsidR="00F06AAC" w:rsidRPr="006725F0" w14:paraId="17450039" w14:textId="77777777" w:rsidTr="00E942BC">
        <w:tc>
          <w:tcPr>
            <w:tcW w:w="4788" w:type="dxa"/>
            <w:shd w:val="clear" w:color="auto" w:fill="auto"/>
          </w:tcPr>
          <w:p w14:paraId="787994B0" w14:textId="77777777" w:rsidR="00F06AAC" w:rsidRPr="006725F0" w:rsidRDefault="00F06AAC" w:rsidP="0086002A">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vpc</w:t>
            </w:r>
            <w:proofErr w:type="spellEnd"/>
            <w:r w:rsidRPr="006725F0">
              <w:rPr>
                <w:rFonts w:ascii="Calibri" w:hAnsi="Calibri" w:cs="Calibri"/>
                <w:sz w:val="20"/>
                <w:szCs w:val="20"/>
                <w:lang w:val="en-MY" w:eastAsia="en-US" w:bidi="ar-SA"/>
              </w:rPr>
              <w:t xml:space="preserve"> (</w:t>
            </w:r>
            <w:proofErr w:type="spellStart"/>
            <w:r w:rsidRPr="006725F0">
              <w:rPr>
                <w:rFonts w:ascii="Calibri" w:hAnsi="Calibri" w:cs="Calibri"/>
                <w:sz w:val="20"/>
                <w:szCs w:val="20"/>
                <w:lang w:val="en-MY" w:eastAsia="en-US" w:bidi="ar-SA"/>
              </w:rPr>
              <w:t>igw</w:t>
            </w:r>
            <w:proofErr w:type="spellEnd"/>
            <w:r w:rsidRPr="006725F0">
              <w:rPr>
                <w:rFonts w:ascii="Calibri" w:hAnsi="Calibri" w:cs="Calibri"/>
                <w:sz w:val="20"/>
                <w:szCs w:val="20"/>
                <w:lang w:val="en-MY" w:eastAsia="en-US" w:bidi="ar-SA"/>
              </w:rPr>
              <w:t>)</w:t>
            </w:r>
          </w:p>
        </w:tc>
        <w:tc>
          <w:tcPr>
            <w:tcW w:w="4788" w:type="dxa"/>
            <w:shd w:val="clear" w:color="auto" w:fill="auto"/>
          </w:tcPr>
          <w:p w14:paraId="6B4A2A48" w14:textId="77777777" w:rsidR="00F06AAC" w:rsidRPr="006725F0" w:rsidRDefault="00F06AAC" w:rsidP="0086002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Internet gateway –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bl>
    <w:p w14:paraId="4D264C1E" w14:textId="77777777" w:rsidR="00F06AAC" w:rsidRPr="006725F0" w:rsidRDefault="00F06AAC" w:rsidP="00F06AAC">
      <w:pPr>
        <w:pStyle w:val="LO-normal1"/>
        <w:rPr>
          <w:rFonts w:ascii="Calibri" w:hAnsi="Calibri" w:cs="Calibri"/>
          <w:sz w:val="20"/>
          <w:szCs w:val="20"/>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516"/>
      </w:tblGrid>
      <w:tr w:rsidR="00F06AAC" w:rsidRPr="006725F0" w14:paraId="12B0703C" w14:textId="77777777" w:rsidTr="00E942BC">
        <w:tc>
          <w:tcPr>
            <w:tcW w:w="4788" w:type="dxa"/>
            <w:shd w:val="clear" w:color="auto" w:fill="A5A5A5"/>
          </w:tcPr>
          <w:p w14:paraId="51430AB1" w14:textId="77777777" w:rsidR="00F06AAC" w:rsidRPr="006725F0" w:rsidRDefault="00F06AAC"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NAT Gateway</w:t>
            </w:r>
          </w:p>
        </w:tc>
        <w:tc>
          <w:tcPr>
            <w:tcW w:w="4788" w:type="dxa"/>
            <w:shd w:val="clear" w:color="auto" w:fill="A5A5A5"/>
          </w:tcPr>
          <w:p w14:paraId="13FE0271" w14:textId="77777777" w:rsidR="00F06AAC" w:rsidRPr="006725F0" w:rsidRDefault="00F06AAC"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F06AAC" w:rsidRPr="006725F0" w14:paraId="7693E790" w14:textId="77777777" w:rsidTr="00E942BC">
        <w:tc>
          <w:tcPr>
            <w:tcW w:w="4788" w:type="dxa"/>
            <w:shd w:val="clear" w:color="auto" w:fill="auto"/>
          </w:tcPr>
          <w:p w14:paraId="15CE76B4"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aais-dev-app-vpc-us-east-2a</w:t>
            </w:r>
          </w:p>
        </w:tc>
        <w:tc>
          <w:tcPr>
            <w:tcW w:w="4788" w:type="dxa"/>
            <w:shd w:val="clear" w:color="auto" w:fill="auto"/>
          </w:tcPr>
          <w:p w14:paraId="2CACA71E"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NAT gateway – app VPC</w:t>
            </w:r>
          </w:p>
        </w:tc>
      </w:tr>
      <w:tr w:rsidR="00F06AAC" w:rsidRPr="006725F0" w14:paraId="62B3E9CA" w14:textId="77777777" w:rsidTr="00E942BC">
        <w:tc>
          <w:tcPr>
            <w:tcW w:w="4788" w:type="dxa"/>
            <w:shd w:val="clear" w:color="auto" w:fill="auto"/>
          </w:tcPr>
          <w:p w14:paraId="23276BF6"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aais-dev-blk-vpc-us-east-2a</w:t>
            </w:r>
          </w:p>
        </w:tc>
        <w:tc>
          <w:tcPr>
            <w:tcW w:w="4788" w:type="dxa"/>
            <w:shd w:val="clear" w:color="auto" w:fill="auto"/>
          </w:tcPr>
          <w:p w14:paraId="3A657E88"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NAT gateway –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bl>
    <w:p w14:paraId="2B1CE80A" w14:textId="77777777" w:rsidR="00F06AAC" w:rsidRPr="006725F0" w:rsidRDefault="00F06AAC" w:rsidP="00F06AAC">
      <w:pPr>
        <w:pStyle w:val="LO-normal1"/>
        <w:rPr>
          <w:rFonts w:ascii="Calibri" w:hAnsi="Calibri" w:cs="Calibri"/>
          <w:sz w:val="20"/>
          <w:szCs w:val="20"/>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6"/>
        <w:gridCol w:w="4530"/>
      </w:tblGrid>
      <w:tr w:rsidR="00F06AAC" w:rsidRPr="006725F0" w14:paraId="368259A3" w14:textId="77777777" w:rsidTr="00E942BC">
        <w:tc>
          <w:tcPr>
            <w:tcW w:w="4788" w:type="dxa"/>
            <w:shd w:val="clear" w:color="auto" w:fill="A5A5A5"/>
          </w:tcPr>
          <w:p w14:paraId="0EFE9290" w14:textId="77777777" w:rsidR="00F06AAC" w:rsidRPr="006725F0" w:rsidRDefault="003D479F"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Security Groups</w:t>
            </w:r>
          </w:p>
        </w:tc>
        <w:tc>
          <w:tcPr>
            <w:tcW w:w="4788" w:type="dxa"/>
            <w:shd w:val="clear" w:color="auto" w:fill="A5A5A5"/>
          </w:tcPr>
          <w:p w14:paraId="57496A5D" w14:textId="77777777" w:rsidR="00F06AAC" w:rsidRPr="006725F0" w:rsidRDefault="00F06AAC"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3D479F" w:rsidRPr="006725F0" w14:paraId="6F6C4BA4" w14:textId="77777777" w:rsidTr="00E942BC">
        <w:tc>
          <w:tcPr>
            <w:tcW w:w="4788" w:type="dxa"/>
            <w:shd w:val="clear" w:color="auto" w:fill="auto"/>
          </w:tcPr>
          <w:p w14:paraId="41B5929D"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-dev-app-bastion-hosts-sg</w:t>
            </w:r>
          </w:p>
        </w:tc>
        <w:tc>
          <w:tcPr>
            <w:tcW w:w="4788" w:type="dxa"/>
            <w:shd w:val="clear" w:color="auto" w:fill="auto"/>
          </w:tcPr>
          <w:p w14:paraId="6DC6670D"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Security group used with bastion host in app VPC</w:t>
            </w:r>
          </w:p>
        </w:tc>
      </w:tr>
      <w:tr w:rsidR="003D479F" w:rsidRPr="006725F0" w14:paraId="7C901183" w14:textId="77777777" w:rsidTr="00E942BC">
        <w:tc>
          <w:tcPr>
            <w:tcW w:w="4788" w:type="dxa"/>
            <w:shd w:val="clear" w:color="auto" w:fill="auto"/>
          </w:tcPr>
          <w:p w14:paraId="289EBE67"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-bastion-hosts-sg</w:t>
            </w:r>
          </w:p>
        </w:tc>
        <w:tc>
          <w:tcPr>
            <w:tcW w:w="4788" w:type="dxa"/>
            <w:shd w:val="clear" w:color="auto" w:fill="auto"/>
          </w:tcPr>
          <w:p w14:paraId="6CFB3794"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Security group used with bastion host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3D479F" w:rsidRPr="006725F0" w14:paraId="1DA96CA2" w14:textId="77777777" w:rsidTr="00E942BC">
        <w:tc>
          <w:tcPr>
            <w:tcW w:w="4788" w:type="dxa"/>
            <w:shd w:val="clear" w:color="auto" w:fill="auto"/>
          </w:tcPr>
          <w:p w14:paraId="3DFCCC65" w14:textId="77777777" w:rsidR="003D479F" w:rsidRPr="006725F0" w:rsidRDefault="003D479F" w:rsidP="00E942BC">
            <w:pPr>
              <w:pStyle w:val="LO-normal1"/>
              <w:rPr>
                <w:rFonts w:ascii="Calibri" w:hAnsi="Calibri" w:cs="Calibri"/>
                <w:sz w:val="20"/>
                <w:szCs w:val="20"/>
                <w:lang w:val="en-MY" w:eastAsia="en-US" w:bidi="ar-SA"/>
              </w:rPr>
            </w:pPr>
          </w:p>
        </w:tc>
        <w:tc>
          <w:tcPr>
            <w:tcW w:w="4788" w:type="dxa"/>
            <w:shd w:val="clear" w:color="auto" w:fill="auto"/>
          </w:tcPr>
          <w:p w14:paraId="263A17A2" w14:textId="77777777" w:rsidR="003D479F" w:rsidRPr="006725F0" w:rsidRDefault="003D479F" w:rsidP="00E942BC">
            <w:pPr>
              <w:pStyle w:val="LO-normal1"/>
              <w:rPr>
                <w:rFonts w:ascii="Calibri" w:hAnsi="Calibri" w:cs="Calibri"/>
                <w:sz w:val="20"/>
                <w:szCs w:val="20"/>
                <w:lang w:val="en-MY" w:eastAsia="en-US" w:bidi="ar-SA"/>
              </w:rPr>
            </w:pPr>
          </w:p>
        </w:tc>
      </w:tr>
      <w:tr w:rsidR="003D479F" w:rsidRPr="006725F0" w14:paraId="7B16F54C" w14:textId="77777777" w:rsidTr="00E942BC">
        <w:tc>
          <w:tcPr>
            <w:tcW w:w="4788" w:type="dxa"/>
            <w:shd w:val="clear" w:color="auto" w:fill="auto"/>
          </w:tcPr>
          <w:p w14:paraId="07B940F9"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-worker-node-group-sg</w:t>
            </w:r>
          </w:p>
        </w:tc>
        <w:tc>
          <w:tcPr>
            <w:tcW w:w="4788" w:type="dxa"/>
            <w:shd w:val="clear" w:color="auto" w:fill="auto"/>
          </w:tcPr>
          <w:p w14:paraId="68FE33D2"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Security group used with EKS worker node </w:t>
            </w:r>
            <w:proofErr w:type="spellStart"/>
            <w:r w:rsidRPr="006725F0">
              <w:rPr>
                <w:rFonts w:ascii="Calibri" w:hAnsi="Calibri" w:cs="Calibri"/>
                <w:sz w:val="20"/>
                <w:szCs w:val="20"/>
                <w:lang w:val="en-MY" w:eastAsia="en-US" w:bidi="ar-SA"/>
              </w:rPr>
              <w:t>group.This</w:t>
            </w:r>
            <w:proofErr w:type="spellEnd"/>
            <w:r w:rsidRPr="006725F0">
              <w:rPr>
                <w:rFonts w:ascii="Calibri" w:hAnsi="Calibri" w:cs="Calibri"/>
                <w:sz w:val="20"/>
                <w:szCs w:val="20"/>
                <w:lang w:val="en-MY" w:eastAsia="en-US" w:bidi="ar-SA"/>
              </w:rPr>
              <w:t xml:space="preserve"> has all default/standard traffic rules coded in (app VPC)</w:t>
            </w:r>
          </w:p>
        </w:tc>
      </w:tr>
      <w:tr w:rsidR="003D479F" w:rsidRPr="006725F0" w14:paraId="718FCD39" w14:textId="77777777" w:rsidTr="00E942BC">
        <w:tc>
          <w:tcPr>
            <w:tcW w:w="4788" w:type="dxa"/>
            <w:shd w:val="clear" w:color="auto" w:fill="auto"/>
          </w:tcPr>
          <w:p w14:paraId="3ACD6809"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-workers-app-traffic-sg</w:t>
            </w:r>
          </w:p>
        </w:tc>
        <w:tc>
          <w:tcPr>
            <w:tcW w:w="4788" w:type="dxa"/>
            <w:shd w:val="clear" w:color="auto" w:fill="auto"/>
          </w:tcPr>
          <w:p w14:paraId="751CEBD2"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Security group used with EKS worker node group for custom traffic rules. (app VPC)</w:t>
            </w:r>
          </w:p>
        </w:tc>
      </w:tr>
      <w:tr w:rsidR="003D479F" w:rsidRPr="006725F0" w14:paraId="0BE9A8F0" w14:textId="77777777" w:rsidTr="00E942BC">
        <w:tc>
          <w:tcPr>
            <w:tcW w:w="4788" w:type="dxa"/>
            <w:shd w:val="clear" w:color="auto" w:fill="auto"/>
          </w:tcPr>
          <w:p w14:paraId="34C10050"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-worker-node-group-sg</w:t>
            </w:r>
          </w:p>
        </w:tc>
        <w:tc>
          <w:tcPr>
            <w:tcW w:w="4788" w:type="dxa"/>
            <w:shd w:val="clear" w:color="auto" w:fill="auto"/>
          </w:tcPr>
          <w:p w14:paraId="6B35D999"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Security group used with EKS worker node group. This has all default/standard traffic rules coded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3D479F" w:rsidRPr="006725F0" w14:paraId="144ACF5B" w14:textId="77777777" w:rsidTr="00E942BC">
        <w:tc>
          <w:tcPr>
            <w:tcW w:w="4788" w:type="dxa"/>
            <w:shd w:val="clear" w:color="auto" w:fill="auto"/>
          </w:tcPr>
          <w:p w14:paraId="1E02B776"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-workers-node-traffic-sg</w:t>
            </w:r>
          </w:p>
        </w:tc>
        <w:tc>
          <w:tcPr>
            <w:tcW w:w="4788" w:type="dxa"/>
            <w:shd w:val="clear" w:color="auto" w:fill="auto"/>
          </w:tcPr>
          <w:p w14:paraId="6944ED27"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Security group used with EKS worker node group for custom traffic rules.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3D479F" w:rsidRPr="006725F0" w14:paraId="542CEE66" w14:textId="77777777" w:rsidTr="00E942BC">
        <w:tc>
          <w:tcPr>
            <w:tcW w:w="4788" w:type="dxa"/>
            <w:shd w:val="clear" w:color="auto" w:fill="auto"/>
          </w:tcPr>
          <w:p w14:paraId="150195E7" w14:textId="77777777" w:rsidR="003D479F" w:rsidRPr="006725F0" w:rsidRDefault="003D479F" w:rsidP="00E942BC">
            <w:pPr>
              <w:pStyle w:val="LO-normal1"/>
              <w:rPr>
                <w:rFonts w:ascii="Calibri" w:hAnsi="Calibri" w:cs="Calibri"/>
                <w:sz w:val="20"/>
                <w:szCs w:val="20"/>
                <w:lang w:val="en-MY" w:eastAsia="en-US" w:bidi="ar-SA"/>
              </w:rPr>
            </w:pPr>
          </w:p>
        </w:tc>
        <w:tc>
          <w:tcPr>
            <w:tcW w:w="4788" w:type="dxa"/>
            <w:shd w:val="clear" w:color="auto" w:fill="auto"/>
          </w:tcPr>
          <w:p w14:paraId="78E06919" w14:textId="77777777" w:rsidR="003D479F" w:rsidRPr="006725F0" w:rsidRDefault="003D479F" w:rsidP="00E942BC">
            <w:pPr>
              <w:pStyle w:val="LO-normal1"/>
              <w:rPr>
                <w:rFonts w:ascii="Calibri" w:hAnsi="Calibri" w:cs="Calibri"/>
                <w:sz w:val="20"/>
                <w:szCs w:val="20"/>
                <w:lang w:val="en-MY" w:eastAsia="en-US" w:bidi="ar-SA"/>
              </w:rPr>
            </w:pPr>
          </w:p>
        </w:tc>
      </w:tr>
      <w:tr w:rsidR="003D479F" w:rsidRPr="006725F0" w14:paraId="3B5CD82E" w14:textId="77777777" w:rsidTr="00E942BC">
        <w:tc>
          <w:tcPr>
            <w:tcW w:w="4788" w:type="dxa"/>
            <w:shd w:val="clear" w:color="auto" w:fill="auto"/>
          </w:tcPr>
          <w:p w14:paraId="5AC2A4E2"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-ctrl-plane-sg</w:t>
            </w:r>
          </w:p>
        </w:tc>
        <w:tc>
          <w:tcPr>
            <w:tcW w:w="4788" w:type="dxa"/>
            <w:shd w:val="clear" w:color="auto" w:fill="auto"/>
          </w:tcPr>
          <w:p w14:paraId="783C462B"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Security group used to control traffic with EKS control plane (app VPC)</w:t>
            </w:r>
          </w:p>
        </w:tc>
      </w:tr>
      <w:tr w:rsidR="003D479F" w:rsidRPr="006725F0" w14:paraId="0AA1E7EF" w14:textId="77777777" w:rsidTr="00E942BC">
        <w:tc>
          <w:tcPr>
            <w:tcW w:w="4788" w:type="dxa"/>
            <w:shd w:val="clear" w:color="auto" w:fill="auto"/>
          </w:tcPr>
          <w:p w14:paraId="73DE4096"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-ctrl-plane-sg</w:t>
            </w:r>
          </w:p>
        </w:tc>
        <w:tc>
          <w:tcPr>
            <w:tcW w:w="4788" w:type="dxa"/>
            <w:shd w:val="clear" w:color="auto" w:fill="auto"/>
          </w:tcPr>
          <w:p w14:paraId="3060BF91"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Security group used to control traffic with EKS control plane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3D479F" w:rsidRPr="006725F0" w14:paraId="18810702" w14:textId="77777777" w:rsidTr="00E942BC">
        <w:tc>
          <w:tcPr>
            <w:tcW w:w="4788" w:type="dxa"/>
            <w:shd w:val="clear" w:color="auto" w:fill="auto"/>
          </w:tcPr>
          <w:p w14:paraId="004B6F87" w14:textId="77777777" w:rsidR="003D479F" w:rsidRPr="006725F0" w:rsidRDefault="003D479F" w:rsidP="00E942BC">
            <w:pPr>
              <w:pStyle w:val="LO-normal1"/>
              <w:rPr>
                <w:rFonts w:ascii="Calibri" w:hAnsi="Calibri" w:cs="Calibri"/>
                <w:sz w:val="20"/>
                <w:szCs w:val="20"/>
                <w:lang w:val="en-MY" w:eastAsia="en-US" w:bidi="ar-SA"/>
              </w:rPr>
            </w:pPr>
          </w:p>
        </w:tc>
        <w:tc>
          <w:tcPr>
            <w:tcW w:w="4788" w:type="dxa"/>
            <w:shd w:val="clear" w:color="auto" w:fill="auto"/>
          </w:tcPr>
          <w:p w14:paraId="69024E41" w14:textId="77777777" w:rsidR="003D479F" w:rsidRPr="006725F0" w:rsidRDefault="003D479F" w:rsidP="00E942BC">
            <w:pPr>
              <w:pStyle w:val="LO-normal1"/>
              <w:rPr>
                <w:rFonts w:ascii="Calibri" w:hAnsi="Calibri" w:cs="Calibri"/>
                <w:sz w:val="20"/>
                <w:szCs w:val="20"/>
                <w:lang w:val="en-MY" w:eastAsia="en-US" w:bidi="ar-SA"/>
              </w:rPr>
            </w:pPr>
          </w:p>
        </w:tc>
      </w:tr>
      <w:tr w:rsidR="003D479F" w:rsidRPr="006725F0" w14:paraId="4A46BF04" w14:textId="77777777" w:rsidTr="00E942BC">
        <w:tc>
          <w:tcPr>
            <w:tcW w:w="4788" w:type="dxa"/>
            <w:shd w:val="clear" w:color="auto" w:fill="auto"/>
          </w:tcPr>
          <w:p w14:paraId="28F68F1A"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-cluster-sg-</w:t>
            </w: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-dev-app-cluster-&lt;random&gt;</w:t>
            </w:r>
          </w:p>
        </w:tc>
        <w:tc>
          <w:tcPr>
            <w:tcW w:w="4788" w:type="dxa"/>
            <w:shd w:val="clear" w:color="auto" w:fill="auto"/>
          </w:tcPr>
          <w:p w14:paraId="15DC94D7"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Self-Security group controls EKS traffic between control plane and worker nodes (app VPC)</w:t>
            </w:r>
          </w:p>
        </w:tc>
      </w:tr>
      <w:tr w:rsidR="003D479F" w:rsidRPr="006725F0" w14:paraId="5DF29B47" w14:textId="77777777" w:rsidTr="00E942BC">
        <w:tc>
          <w:tcPr>
            <w:tcW w:w="4788" w:type="dxa"/>
            <w:shd w:val="clear" w:color="auto" w:fill="auto"/>
          </w:tcPr>
          <w:p w14:paraId="171ADE2A" w14:textId="77777777" w:rsidR="003D479F" w:rsidRPr="006725F0" w:rsidRDefault="003D479F" w:rsidP="003D479F">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-cluster-sg-</w:t>
            </w: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clsuter</w:t>
            </w:r>
            <w:proofErr w:type="spellEnd"/>
            <w:r w:rsidRPr="006725F0">
              <w:rPr>
                <w:rFonts w:ascii="Calibri" w:hAnsi="Calibri" w:cs="Calibri"/>
                <w:sz w:val="20"/>
                <w:szCs w:val="20"/>
                <w:lang w:val="en-MY" w:eastAsia="en-US" w:bidi="ar-SA"/>
              </w:rPr>
              <w:t>-&lt;random&gt;</w:t>
            </w:r>
          </w:p>
        </w:tc>
        <w:tc>
          <w:tcPr>
            <w:tcW w:w="4788" w:type="dxa"/>
            <w:shd w:val="clear" w:color="auto" w:fill="auto"/>
          </w:tcPr>
          <w:p w14:paraId="7CC99F56" w14:textId="77777777" w:rsidR="003D479F" w:rsidRPr="006725F0" w:rsidRDefault="003D479F" w:rsidP="003D479F">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Self-Security group controls EKS traffic between control plane and worker nodes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3D479F" w:rsidRPr="006725F0" w14:paraId="370BB166" w14:textId="77777777" w:rsidTr="00E942BC">
        <w:tc>
          <w:tcPr>
            <w:tcW w:w="4788" w:type="dxa"/>
            <w:shd w:val="clear" w:color="auto" w:fill="auto"/>
          </w:tcPr>
          <w:p w14:paraId="3F3BE881" w14:textId="77777777" w:rsidR="003D479F" w:rsidRPr="006725F0" w:rsidRDefault="003D479F" w:rsidP="003D479F">
            <w:pPr>
              <w:pStyle w:val="LO-normal1"/>
              <w:rPr>
                <w:rFonts w:ascii="Calibri" w:hAnsi="Calibri" w:cs="Calibri"/>
                <w:sz w:val="20"/>
                <w:szCs w:val="20"/>
                <w:lang w:val="en-MY" w:eastAsia="en-US" w:bidi="ar-SA"/>
              </w:rPr>
            </w:pPr>
          </w:p>
        </w:tc>
        <w:tc>
          <w:tcPr>
            <w:tcW w:w="4788" w:type="dxa"/>
            <w:shd w:val="clear" w:color="auto" w:fill="auto"/>
          </w:tcPr>
          <w:p w14:paraId="78538469" w14:textId="77777777" w:rsidR="003D479F" w:rsidRPr="006725F0" w:rsidRDefault="003D479F" w:rsidP="003D479F">
            <w:pPr>
              <w:pStyle w:val="LO-normal1"/>
              <w:rPr>
                <w:rFonts w:ascii="Calibri" w:hAnsi="Calibri" w:cs="Calibri"/>
                <w:sz w:val="20"/>
                <w:szCs w:val="20"/>
                <w:lang w:val="en-MY" w:eastAsia="en-US" w:bidi="ar-SA"/>
              </w:rPr>
            </w:pPr>
          </w:p>
        </w:tc>
      </w:tr>
      <w:tr w:rsidR="003D479F" w:rsidRPr="006725F0" w14:paraId="2CFB0212" w14:textId="77777777" w:rsidTr="00E942BC">
        <w:tc>
          <w:tcPr>
            <w:tcW w:w="4788" w:type="dxa"/>
            <w:shd w:val="clear" w:color="auto" w:fill="auto"/>
          </w:tcPr>
          <w:p w14:paraId="56A15644" w14:textId="77777777" w:rsidR="003D479F" w:rsidRPr="006725F0" w:rsidRDefault="003D479F" w:rsidP="003D479F">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vpc</w:t>
            </w:r>
            <w:proofErr w:type="spellEnd"/>
            <w:r w:rsidRPr="006725F0">
              <w:rPr>
                <w:rFonts w:ascii="Calibri" w:hAnsi="Calibri" w:cs="Calibri"/>
                <w:sz w:val="20"/>
                <w:szCs w:val="20"/>
                <w:lang w:val="en-MY" w:eastAsia="en-US" w:bidi="ar-SA"/>
              </w:rPr>
              <w:t>-default-sg</w:t>
            </w:r>
          </w:p>
        </w:tc>
        <w:tc>
          <w:tcPr>
            <w:tcW w:w="4788" w:type="dxa"/>
            <w:shd w:val="clear" w:color="auto" w:fill="auto"/>
          </w:tcPr>
          <w:p w14:paraId="06776219" w14:textId="77777777" w:rsidR="003D479F" w:rsidRPr="006725F0" w:rsidRDefault="003D479F" w:rsidP="003D479F">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Default VPC security group  (app VPC)</w:t>
            </w:r>
          </w:p>
        </w:tc>
      </w:tr>
      <w:tr w:rsidR="003D479F" w:rsidRPr="006725F0" w14:paraId="19055602" w14:textId="77777777" w:rsidTr="00E942BC">
        <w:tc>
          <w:tcPr>
            <w:tcW w:w="4788" w:type="dxa"/>
            <w:shd w:val="clear" w:color="auto" w:fill="auto"/>
          </w:tcPr>
          <w:p w14:paraId="348B2DBA" w14:textId="77777777" w:rsidR="003D479F" w:rsidRPr="006725F0" w:rsidRDefault="003D479F" w:rsidP="003D479F">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vpc</w:t>
            </w:r>
            <w:proofErr w:type="spellEnd"/>
            <w:r w:rsidRPr="006725F0">
              <w:rPr>
                <w:rFonts w:ascii="Calibri" w:hAnsi="Calibri" w:cs="Calibri"/>
                <w:sz w:val="20"/>
                <w:szCs w:val="20"/>
                <w:lang w:val="en-MY" w:eastAsia="en-US" w:bidi="ar-SA"/>
              </w:rPr>
              <w:t>-default-sg</w:t>
            </w:r>
          </w:p>
        </w:tc>
        <w:tc>
          <w:tcPr>
            <w:tcW w:w="4788" w:type="dxa"/>
            <w:shd w:val="clear" w:color="auto" w:fill="auto"/>
          </w:tcPr>
          <w:p w14:paraId="5A661375" w14:textId="77777777" w:rsidR="003D479F" w:rsidRPr="006725F0" w:rsidRDefault="003D479F" w:rsidP="003D479F">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Default VPC security group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bl>
    <w:p w14:paraId="7CC150C8" w14:textId="77777777" w:rsidR="00F06AAC" w:rsidRPr="006725F0" w:rsidRDefault="00F06AAC" w:rsidP="0086002A">
      <w:pPr>
        <w:pStyle w:val="LO-normal1"/>
        <w:rPr>
          <w:rFonts w:ascii="Calibri" w:hAnsi="Calibri" w:cs="Calibri"/>
          <w:sz w:val="20"/>
          <w:szCs w:val="20"/>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516"/>
      </w:tblGrid>
      <w:tr w:rsidR="003D479F" w:rsidRPr="006725F0" w14:paraId="255B84A5" w14:textId="77777777" w:rsidTr="00E942BC">
        <w:tc>
          <w:tcPr>
            <w:tcW w:w="4788" w:type="dxa"/>
            <w:shd w:val="clear" w:color="auto" w:fill="A5A5A5"/>
          </w:tcPr>
          <w:p w14:paraId="1F45027E" w14:textId="77777777" w:rsidR="003D479F" w:rsidRPr="006725F0" w:rsidRDefault="003D479F"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Transit Gateway</w:t>
            </w:r>
          </w:p>
        </w:tc>
        <w:tc>
          <w:tcPr>
            <w:tcW w:w="4788" w:type="dxa"/>
            <w:shd w:val="clear" w:color="auto" w:fill="A5A5A5"/>
          </w:tcPr>
          <w:p w14:paraId="357D5CBD" w14:textId="77777777" w:rsidR="003D479F" w:rsidRPr="006725F0" w:rsidRDefault="003D479F"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3D479F" w:rsidRPr="006725F0" w14:paraId="679C305D" w14:textId="77777777" w:rsidTr="00E942BC">
        <w:tc>
          <w:tcPr>
            <w:tcW w:w="4788" w:type="dxa"/>
            <w:shd w:val="clear" w:color="auto" w:fill="auto"/>
          </w:tcPr>
          <w:p w14:paraId="42FC7A71"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color w:val="000000"/>
                <w:sz w:val="20"/>
                <w:szCs w:val="20"/>
                <w:shd w:val="clear" w:color="auto" w:fill="EAF3FE"/>
              </w:rPr>
              <w:t>aais</w:t>
            </w:r>
            <w:proofErr w:type="spellEnd"/>
            <w:r w:rsidRPr="006725F0">
              <w:rPr>
                <w:rFonts w:ascii="Calibri" w:hAnsi="Calibri" w:cs="Calibri"/>
                <w:color w:val="000000"/>
                <w:sz w:val="20"/>
                <w:szCs w:val="20"/>
                <w:shd w:val="clear" w:color="auto" w:fill="EAF3FE"/>
              </w:rPr>
              <w:t>-dev-central-</w:t>
            </w:r>
            <w:proofErr w:type="spellStart"/>
            <w:r w:rsidRPr="006725F0">
              <w:rPr>
                <w:rFonts w:ascii="Calibri" w:hAnsi="Calibri" w:cs="Calibri"/>
                <w:color w:val="000000"/>
                <w:sz w:val="20"/>
                <w:szCs w:val="20"/>
                <w:shd w:val="clear" w:color="auto" w:fill="EAF3FE"/>
              </w:rPr>
              <w:t>tgw</w:t>
            </w:r>
            <w:proofErr w:type="spellEnd"/>
          </w:p>
        </w:tc>
        <w:tc>
          <w:tcPr>
            <w:tcW w:w="4788" w:type="dxa"/>
            <w:shd w:val="clear" w:color="auto" w:fill="auto"/>
          </w:tcPr>
          <w:p w14:paraId="6AF22C59"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Transit gateway used with app VPC and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bl>
    <w:p w14:paraId="6DF85E7D" w14:textId="77777777" w:rsidR="003D479F" w:rsidRPr="006725F0" w:rsidRDefault="003D479F" w:rsidP="003D479F">
      <w:pPr>
        <w:pStyle w:val="LO-normal1"/>
        <w:rPr>
          <w:rFonts w:ascii="Calibri" w:hAnsi="Calibri" w:cs="Calibri"/>
          <w:sz w:val="20"/>
          <w:szCs w:val="20"/>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2"/>
        <w:gridCol w:w="4504"/>
      </w:tblGrid>
      <w:tr w:rsidR="003D479F" w:rsidRPr="006725F0" w14:paraId="3E9B3F4E" w14:textId="77777777" w:rsidTr="00E942BC">
        <w:tc>
          <w:tcPr>
            <w:tcW w:w="4788" w:type="dxa"/>
            <w:shd w:val="clear" w:color="auto" w:fill="A5A5A5"/>
          </w:tcPr>
          <w:p w14:paraId="6C4DC12B" w14:textId="77777777" w:rsidR="003D479F" w:rsidRPr="006725F0" w:rsidRDefault="003D479F"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lastRenderedPageBreak/>
              <w:t>Transit Gateway Attachments</w:t>
            </w:r>
          </w:p>
        </w:tc>
        <w:tc>
          <w:tcPr>
            <w:tcW w:w="4788" w:type="dxa"/>
            <w:shd w:val="clear" w:color="auto" w:fill="A5A5A5"/>
          </w:tcPr>
          <w:p w14:paraId="7DF86DDA" w14:textId="77777777" w:rsidR="003D479F" w:rsidRPr="006725F0" w:rsidRDefault="003D479F"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3D479F" w:rsidRPr="006725F0" w14:paraId="12B85DB3" w14:textId="77777777" w:rsidTr="00E942BC">
        <w:tc>
          <w:tcPr>
            <w:tcW w:w="4788" w:type="dxa"/>
            <w:shd w:val="clear" w:color="auto" w:fill="auto"/>
          </w:tcPr>
          <w:p w14:paraId="64D85798"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-dev-central-</w:t>
            </w:r>
            <w:proofErr w:type="spellStart"/>
            <w:r w:rsidRPr="006725F0">
              <w:rPr>
                <w:rFonts w:ascii="Calibri" w:hAnsi="Calibri" w:cs="Calibri"/>
                <w:sz w:val="20"/>
                <w:szCs w:val="20"/>
                <w:lang w:val="en-MY" w:eastAsia="en-US" w:bidi="ar-SA"/>
              </w:rPr>
              <w:t>tgw</w:t>
            </w:r>
            <w:proofErr w:type="spellEnd"/>
            <w:r w:rsidRPr="006725F0">
              <w:rPr>
                <w:rFonts w:ascii="Calibri" w:hAnsi="Calibri" w:cs="Calibri"/>
                <w:sz w:val="20"/>
                <w:szCs w:val="20"/>
                <w:lang w:val="en-MY" w:eastAsia="en-US" w:bidi="ar-SA"/>
              </w:rPr>
              <w:t>-app-</w:t>
            </w:r>
            <w:proofErr w:type="spellStart"/>
            <w:r w:rsidRPr="006725F0">
              <w:rPr>
                <w:rFonts w:ascii="Calibri" w:hAnsi="Calibri" w:cs="Calibri"/>
                <w:sz w:val="20"/>
                <w:szCs w:val="20"/>
                <w:lang w:val="en-MY" w:eastAsia="en-US" w:bidi="ar-SA"/>
              </w:rPr>
              <w:t>vpc</w:t>
            </w:r>
            <w:proofErr w:type="spellEnd"/>
          </w:p>
        </w:tc>
        <w:tc>
          <w:tcPr>
            <w:tcW w:w="4788" w:type="dxa"/>
            <w:shd w:val="clear" w:color="auto" w:fill="auto"/>
          </w:tcPr>
          <w:p w14:paraId="5AA54E44"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App VPC attached to transit gateway</w:t>
            </w:r>
          </w:p>
        </w:tc>
      </w:tr>
      <w:tr w:rsidR="003D479F" w:rsidRPr="006725F0" w14:paraId="5870CE9C" w14:textId="77777777" w:rsidTr="00E942BC">
        <w:tc>
          <w:tcPr>
            <w:tcW w:w="4788" w:type="dxa"/>
            <w:shd w:val="clear" w:color="auto" w:fill="auto"/>
          </w:tcPr>
          <w:p w14:paraId="45EF4B15"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-dev-central-</w:t>
            </w:r>
            <w:proofErr w:type="spellStart"/>
            <w:r w:rsidRPr="006725F0">
              <w:rPr>
                <w:rFonts w:ascii="Calibri" w:hAnsi="Calibri" w:cs="Calibri"/>
                <w:sz w:val="20"/>
                <w:szCs w:val="20"/>
                <w:lang w:val="en-MY" w:eastAsia="en-US" w:bidi="ar-SA"/>
              </w:rPr>
              <w:t>tgw</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blk-vpc</w:t>
            </w:r>
            <w:proofErr w:type="spellEnd"/>
          </w:p>
        </w:tc>
        <w:tc>
          <w:tcPr>
            <w:tcW w:w="4788" w:type="dxa"/>
            <w:shd w:val="clear" w:color="auto" w:fill="auto"/>
          </w:tcPr>
          <w:p w14:paraId="0820412B"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 attached to transit gateway</w:t>
            </w:r>
          </w:p>
        </w:tc>
      </w:tr>
    </w:tbl>
    <w:p w14:paraId="7AB31527" w14:textId="77777777" w:rsidR="003D479F" w:rsidRPr="006725F0" w:rsidRDefault="003D479F" w:rsidP="003D479F">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516"/>
      </w:tblGrid>
      <w:tr w:rsidR="00895813" w:rsidRPr="006725F0" w14:paraId="2D0752BB" w14:textId="77777777" w:rsidTr="00E942BC">
        <w:tc>
          <w:tcPr>
            <w:tcW w:w="4788" w:type="dxa"/>
            <w:shd w:val="clear" w:color="auto" w:fill="A5A5A5"/>
          </w:tcPr>
          <w:p w14:paraId="433F7B3E"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Transit Gateway Route Tables</w:t>
            </w:r>
          </w:p>
        </w:tc>
        <w:tc>
          <w:tcPr>
            <w:tcW w:w="4788" w:type="dxa"/>
            <w:shd w:val="clear" w:color="auto" w:fill="A5A5A5"/>
          </w:tcPr>
          <w:p w14:paraId="7567DFF3"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895813" w:rsidRPr="006725F0" w14:paraId="485C7265" w14:textId="77777777" w:rsidTr="00E942BC">
        <w:tc>
          <w:tcPr>
            <w:tcW w:w="4788" w:type="dxa"/>
            <w:shd w:val="clear" w:color="auto" w:fill="auto"/>
          </w:tcPr>
          <w:p w14:paraId="0CFDA7AE"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color w:val="000000"/>
                <w:sz w:val="20"/>
                <w:szCs w:val="20"/>
                <w:shd w:val="clear" w:color="auto" w:fill="EAF3FE"/>
              </w:rPr>
              <w:t>aais</w:t>
            </w:r>
            <w:proofErr w:type="spellEnd"/>
            <w:r w:rsidRPr="006725F0">
              <w:rPr>
                <w:rFonts w:ascii="Calibri" w:hAnsi="Calibri" w:cs="Calibri"/>
                <w:color w:val="000000"/>
                <w:sz w:val="20"/>
                <w:szCs w:val="20"/>
                <w:shd w:val="clear" w:color="auto" w:fill="EAF3FE"/>
              </w:rPr>
              <w:t>-dev-central-</w:t>
            </w:r>
            <w:proofErr w:type="spellStart"/>
            <w:r w:rsidRPr="006725F0">
              <w:rPr>
                <w:rFonts w:ascii="Calibri" w:hAnsi="Calibri" w:cs="Calibri"/>
                <w:color w:val="000000"/>
                <w:sz w:val="20"/>
                <w:szCs w:val="20"/>
                <w:shd w:val="clear" w:color="auto" w:fill="EAF3FE"/>
              </w:rPr>
              <w:t>tgw</w:t>
            </w:r>
            <w:proofErr w:type="spellEnd"/>
            <w:r w:rsidRPr="006725F0">
              <w:rPr>
                <w:rFonts w:ascii="Calibri" w:hAnsi="Calibri" w:cs="Calibri"/>
                <w:color w:val="000000"/>
                <w:sz w:val="20"/>
                <w:szCs w:val="20"/>
                <w:shd w:val="clear" w:color="auto" w:fill="EAF3FE"/>
              </w:rPr>
              <w:t xml:space="preserve"> (app </w:t>
            </w:r>
            <w:proofErr w:type="spellStart"/>
            <w:r w:rsidRPr="006725F0">
              <w:rPr>
                <w:rFonts w:ascii="Calibri" w:hAnsi="Calibri" w:cs="Calibri"/>
                <w:color w:val="000000"/>
                <w:sz w:val="20"/>
                <w:szCs w:val="20"/>
                <w:shd w:val="clear" w:color="auto" w:fill="EAF3FE"/>
              </w:rPr>
              <w:t>vpc</w:t>
            </w:r>
            <w:proofErr w:type="spellEnd"/>
            <w:r w:rsidRPr="006725F0">
              <w:rPr>
                <w:rFonts w:ascii="Calibri" w:hAnsi="Calibri" w:cs="Calibri"/>
                <w:color w:val="000000"/>
                <w:sz w:val="20"/>
                <w:szCs w:val="20"/>
                <w:shd w:val="clear" w:color="auto" w:fill="EAF3FE"/>
              </w:rPr>
              <w:t xml:space="preserve"> route)</w:t>
            </w:r>
          </w:p>
        </w:tc>
        <w:tc>
          <w:tcPr>
            <w:tcW w:w="4788" w:type="dxa"/>
            <w:shd w:val="clear" w:color="auto" w:fill="auto"/>
          </w:tcPr>
          <w:p w14:paraId="7A166638"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TGW route table used to route traffic from app VPC to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 (only private subnets)</w:t>
            </w:r>
          </w:p>
        </w:tc>
      </w:tr>
      <w:tr w:rsidR="00895813" w:rsidRPr="006725F0" w14:paraId="5A8AA1D1" w14:textId="77777777" w:rsidTr="00E942BC">
        <w:tc>
          <w:tcPr>
            <w:tcW w:w="4788" w:type="dxa"/>
            <w:shd w:val="clear" w:color="auto" w:fill="auto"/>
          </w:tcPr>
          <w:p w14:paraId="1D9D76DE" w14:textId="77777777" w:rsidR="00895813" w:rsidRPr="006725F0" w:rsidRDefault="00895813" w:rsidP="00E942BC">
            <w:pPr>
              <w:pStyle w:val="LO-normal1"/>
              <w:rPr>
                <w:rFonts w:ascii="Calibri" w:hAnsi="Calibri" w:cs="Calibri"/>
                <w:color w:val="000000"/>
                <w:sz w:val="20"/>
                <w:szCs w:val="20"/>
                <w:shd w:val="clear" w:color="auto" w:fill="EAF3FE"/>
              </w:rPr>
            </w:pPr>
            <w:proofErr w:type="spellStart"/>
            <w:r w:rsidRPr="006725F0">
              <w:rPr>
                <w:rFonts w:ascii="Calibri" w:hAnsi="Calibri" w:cs="Calibri"/>
                <w:color w:val="000000"/>
                <w:sz w:val="20"/>
                <w:szCs w:val="20"/>
                <w:shd w:val="clear" w:color="auto" w:fill="EAF3FE"/>
              </w:rPr>
              <w:t>Aais</w:t>
            </w:r>
            <w:proofErr w:type="spellEnd"/>
            <w:r w:rsidRPr="006725F0">
              <w:rPr>
                <w:rFonts w:ascii="Calibri" w:hAnsi="Calibri" w:cs="Calibri"/>
                <w:color w:val="000000"/>
                <w:sz w:val="20"/>
                <w:szCs w:val="20"/>
                <w:shd w:val="clear" w:color="auto" w:fill="EAF3FE"/>
              </w:rPr>
              <w:t>-dev-central-</w:t>
            </w:r>
            <w:proofErr w:type="spellStart"/>
            <w:r w:rsidRPr="006725F0">
              <w:rPr>
                <w:rFonts w:ascii="Calibri" w:hAnsi="Calibri" w:cs="Calibri"/>
                <w:color w:val="000000"/>
                <w:sz w:val="20"/>
                <w:szCs w:val="20"/>
                <w:shd w:val="clear" w:color="auto" w:fill="EAF3FE"/>
              </w:rPr>
              <w:t>tgw</w:t>
            </w:r>
            <w:proofErr w:type="spellEnd"/>
            <w:r w:rsidRPr="006725F0">
              <w:rPr>
                <w:rFonts w:ascii="Calibri" w:hAnsi="Calibri" w:cs="Calibri"/>
                <w:color w:val="000000"/>
                <w:sz w:val="20"/>
                <w:szCs w:val="20"/>
                <w:shd w:val="clear" w:color="auto" w:fill="EAF3FE"/>
              </w:rPr>
              <w:t xml:space="preserve"> (blk </w:t>
            </w:r>
            <w:proofErr w:type="spellStart"/>
            <w:r w:rsidRPr="006725F0">
              <w:rPr>
                <w:rFonts w:ascii="Calibri" w:hAnsi="Calibri" w:cs="Calibri"/>
                <w:color w:val="000000"/>
                <w:sz w:val="20"/>
                <w:szCs w:val="20"/>
                <w:shd w:val="clear" w:color="auto" w:fill="EAF3FE"/>
              </w:rPr>
              <w:t>vpc</w:t>
            </w:r>
            <w:proofErr w:type="spellEnd"/>
            <w:r w:rsidRPr="006725F0">
              <w:rPr>
                <w:rFonts w:ascii="Calibri" w:hAnsi="Calibri" w:cs="Calibri"/>
                <w:color w:val="000000"/>
                <w:sz w:val="20"/>
                <w:szCs w:val="20"/>
                <w:shd w:val="clear" w:color="auto" w:fill="EAF3FE"/>
              </w:rPr>
              <w:t xml:space="preserve"> route)</w:t>
            </w:r>
          </w:p>
        </w:tc>
        <w:tc>
          <w:tcPr>
            <w:tcW w:w="4788" w:type="dxa"/>
            <w:shd w:val="clear" w:color="auto" w:fill="auto"/>
          </w:tcPr>
          <w:p w14:paraId="3CE5E4E3"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TGW route table used to route traffic from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 to app VPC (only private subnets)</w:t>
            </w:r>
          </w:p>
        </w:tc>
      </w:tr>
    </w:tbl>
    <w:p w14:paraId="136EC876" w14:textId="77777777" w:rsidR="00895813" w:rsidRPr="006725F0" w:rsidRDefault="00895813" w:rsidP="00895813">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8"/>
        <w:gridCol w:w="4518"/>
      </w:tblGrid>
      <w:tr w:rsidR="00C34817" w:rsidRPr="006725F0" w14:paraId="67D42D32" w14:textId="77777777" w:rsidTr="00E942BC">
        <w:tc>
          <w:tcPr>
            <w:tcW w:w="4788" w:type="dxa"/>
            <w:shd w:val="clear" w:color="auto" w:fill="A5A5A5"/>
          </w:tcPr>
          <w:p w14:paraId="1C0D222C" w14:textId="77777777" w:rsidR="00C34817" w:rsidRPr="006725F0" w:rsidRDefault="00C34817"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EC2</w:t>
            </w:r>
          </w:p>
        </w:tc>
        <w:tc>
          <w:tcPr>
            <w:tcW w:w="4788" w:type="dxa"/>
            <w:shd w:val="clear" w:color="auto" w:fill="A5A5A5"/>
          </w:tcPr>
          <w:p w14:paraId="3EE4BA84" w14:textId="77777777" w:rsidR="00C34817" w:rsidRPr="006725F0" w:rsidRDefault="00C34817"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C34817" w:rsidRPr="006725F0" w14:paraId="37DE44B9" w14:textId="77777777" w:rsidTr="00E942BC">
        <w:tc>
          <w:tcPr>
            <w:tcW w:w="4788" w:type="dxa"/>
            <w:shd w:val="clear" w:color="auto" w:fill="auto"/>
          </w:tcPr>
          <w:p w14:paraId="51D6CFCC" w14:textId="77777777" w:rsidR="00C34817" w:rsidRPr="006725F0" w:rsidRDefault="00C34817"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-bastion-host-</w:t>
            </w:r>
            <w:proofErr w:type="spellStart"/>
            <w:r w:rsidRPr="006725F0">
              <w:rPr>
                <w:rFonts w:ascii="Calibri" w:hAnsi="Calibri" w:cs="Calibri"/>
                <w:sz w:val="20"/>
                <w:szCs w:val="20"/>
                <w:lang w:val="en-MY" w:eastAsia="en-US" w:bidi="ar-SA"/>
              </w:rPr>
              <w:t>asg</w:t>
            </w:r>
            <w:proofErr w:type="spellEnd"/>
          </w:p>
        </w:tc>
        <w:tc>
          <w:tcPr>
            <w:tcW w:w="4788" w:type="dxa"/>
            <w:shd w:val="clear" w:color="auto" w:fill="auto"/>
          </w:tcPr>
          <w:p w14:paraId="38EEAFE2"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Bastion host through autoscaling group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C34817" w:rsidRPr="006725F0" w14:paraId="16F5F97B" w14:textId="77777777" w:rsidTr="00E942BC">
        <w:tc>
          <w:tcPr>
            <w:tcW w:w="4788" w:type="dxa"/>
            <w:shd w:val="clear" w:color="auto" w:fill="auto"/>
          </w:tcPr>
          <w:p w14:paraId="64FF3BF4" w14:textId="77777777" w:rsidR="00C34817" w:rsidRPr="006725F0" w:rsidRDefault="00C34817"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-dev-app-bastion-host-</w:t>
            </w:r>
            <w:proofErr w:type="spellStart"/>
            <w:r w:rsidRPr="006725F0">
              <w:rPr>
                <w:rFonts w:ascii="Calibri" w:hAnsi="Calibri" w:cs="Calibri"/>
                <w:sz w:val="20"/>
                <w:szCs w:val="20"/>
                <w:lang w:val="en-MY" w:eastAsia="en-US" w:bidi="ar-SA"/>
              </w:rPr>
              <w:t>asg</w:t>
            </w:r>
            <w:proofErr w:type="spellEnd"/>
          </w:p>
        </w:tc>
        <w:tc>
          <w:tcPr>
            <w:tcW w:w="4788" w:type="dxa"/>
            <w:shd w:val="clear" w:color="auto" w:fill="auto"/>
          </w:tcPr>
          <w:p w14:paraId="2EABFC2C"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Bastion host through autoscaling group in app VPC</w:t>
            </w:r>
          </w:p>
        </w:tc>
      </w:tr>
      <w:tr w:rsidR="00C34817" w:rsidRPr="006725F0" w14:paraId="50E6DD09" w14:textId="77777777" w:rsidTr="00E942BC">
        <w:tc>
          <w:tcPr>
            <w:tcW w:w="4788" w:type="dxa"/>
            <w:shd w:val="clear" w:color="auto" w:fill="auto"/>
          </w:tcPr>
          <w:p w14:paraId="7570A0D2"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Aais-dev-blk-cluster-aais-dev-blk-worker-group-1-eks-asg</w:t>
            </w:r>
          </w:p>
        </w:tc>
        <w:tc>
          <w:tcPr>
            <w:tcW w:w="4788" w:type="dxa"/>
            <w:shd w:val="clear" w:color="auto" w:fill="auto"/>
          </w:tcPr>
          <w:p w14:paraId="7CD6A0E1"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Worker Group 1 through autoscaling group –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EKS</w:t>
            </w:r>
          </w:p>
        </w:tc>
      </w:tr>
      <w:tr w:rsidR="00C34817" w:rsidRPr="006725F0" w14:paraId="625216BF" w14:textId="77777777" w:rsidTr="00E942BC">
        <w:tc>
          <w:tcPr>
            <w:tcW w:w="4788" w:type="dxa"/>
            <w:shd w:val="clear" w:color="auto" w:fill="auto"/>
          </w:tcPr>
          <w:p w14:paraId="43BA8181" w14:textId="77777777" w:rsidR="00C34817" w:rsidRPr="006725F0" w:rsidRDefault="00C34817" w:rsidP="00E942BC">
            <w:pPr>
              <w:rPr>
                <w:rFonts w:ascii="Calibri" w:hAnsi="Calibri" w:cs="Calibri"/>
                <w:color w:val="16191F"/>
                <w:sz w:val="21"/>
                <w:szCs w:val="21"/>
              </w:rPr>
            </w:pPr>
            <w:r w:rsidRPr="006725F0">
              <w:rPr>
                <w:rFonts w:ascii="Calibri" w:hAnsi="Calibri" w:cs="Calibri"/>
                <w:color w:val="16191F"/>
                <w:sz w:val="21"/>
                <w:szCs w:val="21"/>
              </w:rPr>
              <w:t>aais-dev-blk-cluster-aais-dev-blk-worker-group-2-eks_asg</w:t>
            </w:r>
          </w:p>
          <w:p w14:paraId="65070688" w14:textId="77777777" w:rsidR="00C34817" w:rsidRPr="006725F0" w:rsidRDefault="00C34817" w:rsidP="00C34817">
            <w:pPr>
              <w:pStyle w:val="LO-normal1"/>
              <w:rPr>
                <w:rFonts w:ascii="Calibri" w:hAnsi="Calibri" w:cs="Calibri"/>
                <w:sz w:val="20"/>
                <w:szCs w:val="20"/>
                <w:lang w:val="en-MY" w:eastAsia="en-US" w:bidi="ar-SA"/>
              </w:rPr>
            </w:pPr>
          </w:p>
        </w:tc>
        <w:tc>
          <w:tcPr>
            <w:tcW w:w="4788" w:type="dxa"/>
            <w:shd w:val="clear" w:color="auto" w:fill="auto"/>
          </w:tcPr>
          <w:p w14:paraId="599272FC" w14:textId="77777777" w:rsidR="00C34817" w:rsidRPr="006725F0" w:rsidRDefault="00C34817" w:rsidP="00C3481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Worker Group 2 through autoscaling group –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EKS</w:t>
            </w:r>
          </w:p>
        </w:tc>
      </w:tr>
      <w:tr w:rsidR="00C34817" w:rsidRPr="006725F0" w14:paraId="3641F21B" w14:textId="77777777" w:rsidTr="00E942BC">
        <w:tc>
          <w:tcPr>
            <w:tcW w:w="4788" w:type="dxa"/>
            <w:shd w:val="clear" w:color="auto" w:fill="auto"/>
          </w:tcPr>
          <w:p w14:paraId="023F7821" w14:textId="77777777" w:rsidR="00C34817" w:rsidRPr="006725F0" w:rsidRDefault="00C34817" w:rsidP="00E942BC">
            <w:pPr>
              <w:rPr>
                <w:rFonts w:ascii="Calibri" w:hAnsi="Calibri" w:cs="Calibri"/>
                <w:color w:val="16191F"/>
                <w:sz w:val="21"/>
                <w:szCs w:val="21"/>
              </w:rPr>
            </w:pPr>
            <w:r w:rsidRPr="006725F0">
              <w:rPr>
                <w:rFonts w:ascii="Calibri" w:hAnsi="Calibri" w:cs="Calibri"/>
                <w:color w:val="16191F"/>
                <w:sz w:val="21"/>
                <w:szCs w:val="21"/>
              </w:rPr>
              <w:t>aais-dev-app-cluster-aais-dev-app-worker-group-2-eks_asg</w:t>
            </w:r>
          </w:p>
        </w:tc>
        <w:tc>
          <w:tcPr>
            <w:tcW w:w="4788" w:type="dxa"/>
            <w:shd w:val="clear" w:color="auto" w:fill="auto"/>
          </w:tcPr>
          <w:p w14:paraId="57F03C30" w14:textId="77777777" w:rsidR="00C34817" w:rsidRPr="006725F0" w:rsidRDefault="00C34817" w:rsidP="00C3481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Worker Group 1 through autoscaling group – app EKS</w:t>
            </w:r>
          </w:p>
        </w:tc>
      </w:tr>
      <w:tr w:rsidR="00C34817" w:rsidRPr="006725F0" w14:paraId="74540D02" w14:textId="77777777" w:rsidTr="00E942BC">
        <w:tc>
          <w:tcPr>
            <w:tcW w:w="4788" w:type="dxa"/>
            <w:shd w:val="clear" w:color="auto" w:fill="auto"/>
          </w:tcPr>
          <w:p w14:paraId="1AF1B92C" w14:textId="77777777" w:rsidR="00C34817" w:rsidRPr="006725F0" w:rsidRDefault="00C34817" w:rsidP="00E942BC">
            <w:pPr>
              <w:rPr>
                <w:rFonts w:ascii="Calibri" w:hAnsi="Calibri" w:cs="Calibri"/>
                <w:color w:val="16191F"/>
                <w:sz w:val="21"/>
                <w:szCs w:val="21"/>
              </w:rPr>
            </w:pPr>
            <w:r w:rsidRPr="006725F0">
              <w:rPr>
                <w:rFonts w:ascii="Calibri" w:hAnsi="Calibri" w:cs="Calibri"/>
                <w:color w:val="16191F"/>
                <w:sz w:val="21"/>
                <w:szCs w:val="21"/>
              </w:rPr>
              <w:t>aais-dev-app-cluster-aais-dev-app-worker-group-1-eks_as</w:t>
            </w:r>
          </w:p>
        </w:tc>
        <w:tc>
          <w:tcPr>
            <w:tcW w:w="4788" w:type="dxa"/>
            <w:shd w:val="clear" w:color="auto" w:fill="auto"/>
          </w:tcPr>
          <w:p w14:paraId="46598BC6" w14:textId="77777777" w:rsidR="00C34817" w:rsidRPr="006725F0" w:rsidRDefault="00C34817" w:rsidP="00C3481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Worker Group 2 through autoscaling group – app EKS</w:t>
            </w:r>
          </w:p>
        </w:tc>
      </w:tr>
    </w:tbl>
    <w:p w14:paraId="5783FD03" w14:textId="77777777" w:rsidR="00C34817" w:rsidRPr="006725F0" w:rsidRDefault="00C34817" w:rsidP="00895813">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3"/>
        <w:gridCol w:w="4513"/>
      </w:tblGrid>
      <w:tr w:rsidR="00C34817" w:rsidRPr="006725F0" w14:paraId="33140145" w14:textId="77777777" w:rsidTr="00E942BC">
        <w:tc>
          <w:tcPr>
            <w:tcW w:w="4788" w:type="dxa"/>
            <w:shd w:val="clear" w:color="auto" w:fill="A5A5A5"/>
          </w:tcPr>
          <w:p w14:paraId="7D8E3C85" w14:textId="77777777" w:rsidR="00C34817" w:rsidRPr="006725F0" w:rsidRDefault="00C34817"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Elastic IP addresses</w:t>
            </w:r>
          </w:p>
        </w:tc>
        <w:tc>
          <w:tcPr>
            <w:tcW w:w="4788" w:type="dxa"/>
            <w:shd w:val="clear" w:color="auto" w:fill="A5A5A5"/>
          </w:tcPr>
          <w:p w14:paraId="54B4B1C0" w14:textId="77777777" w:rsidR="00C34817" w:rsidRPr="006725F0" w:rsidRDefault="00C34817"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C34817" w:rsidRPr="006725F0" w14:paraId="09224A84" w14:textId="77777777" w:rsidTr="00E942BC">
        <w:tc>
          <w:tcPr>
            <w:tcW w:w="4788" w:type="dxa"/>
            <w:shd w:val="clear" w:color="auto" w:fill="auto"/>
          </w:tcPr>
          <w:p w14:paraId="21818AD6"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Aais-dev-app-vpc-us-east-2a</w:t>
            </w:r>
          </w:p>
        </w:tc>
        <w:tc>
          <w:tcPr>
            <w:tcW w:w="4788" w:type="dxa"/>
            <w:shd w:val="clear" w:color="auto" w:fill="auto"/>
          </w:tcPr>
          <w:p w14:paraId="01B7F442"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EIP used by NAT gateway in app VPC</w:t>
            </w:r>
          </w:p>
        </w:tc>
      </w:tr>
      <w:tr w:rsidR="00C34817" w:rsidRPr="006725F0" w14:paraId="4D4419EF" w14:textId="77777777" w:rsidTr="00E942BC">
        <w:tc>
          <w:tcPr>
            <w:tcW w:w="4788" w:type="dxa"/>
            <w:shd w:val="clear" w:color="auto" w:fill="auto"/>
          </w:tcPr>
          <w:p w14:paraId="039168D3" w14:textId="77777777" w:rsidR="00C34817" w:rsidRPr="006725F0" w:rsidRDefault="00C34817" w:rsidP="00E942BC">
            <w:pPr>
              <w:pStyle w:val="LO-normal1"/>
              <w:rPr>
                <w:rFonts w:ascii="Calibri" w:hAnsi="Calibri" w:cs="Calibri"/>
                <w:color w:val="000000"/>
                <w:sz w:val="20"/>
                <w:szCs w:val="20"/>
                <w:shd w:val="clear" w:color="auto" w:fill="EAF3FE"/>
              </w:rPr>
            </w:pPr>
            <w:r w:rsidRPr="006725F0">
              <w:rPr>
                <w:rFonts w:ascii="Calibri" w:hAnsi="Calibri" w:cs="Calibri"/>
                <w:sz w:val="20"/>
                <w:szCs w:val="20"/>
                <w:lang w:val="en-MY" w:eastAsia="en-US" w:bidi="ar-SA"/>
              </w:rPr>
              <w:t>Aais-dev-blk-vpc-us-east-2a</w:t>
            </w:r>
          </w:p>
        </w:tc>
        <w:tc>
          <w:tcPr>
            <w:tcW w:w="4788" w:type="dxa"/>
            <w:shd w:val="clear" w:color="auto" w:fill="auto"/>
          </w:tcPr>
          <w:p w14:paraId="7C6F19F7"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EIP used by NAT gateway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bl>
    <w:p w14:paraId="48A3CCDA" w14:textId="77777777" w:rsidR="00C34817" w:rsidRPr="006725F0" w:rsidRDefault="00C34817" w:rsidP="00895813">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8"/>
        <w:gridCol w:w="4518"/>
      </w:tblGrid>
      <w:tr w:rsidR="00C34817" w:rsidRPr="006725F0" w14:paraId="64B1ED9B" w14:textId="77777777" w:rsidTr="00E942BC">
        <w:tc>
          <w:tcPr>
            <w:tcW w:w="4788" w:type="dxa"/>
            <w:shd w:val="clear" w:color="auto" w:fill="A5A5A5"/>
          </w:tcPr>
          <w:p w14:paraId="4EF697AB" w14:textId="77777777" w:rsidR="00C34817" w:rsidRPr="006725F0" w:rsidRDefault="00C34817"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SSH Key Paris</w:t>
            </w:r>
          </w:p>
        </w:tc>
        <w:tc>
          <w:tcPr>
            <w:tcW w:w="4788" w:type="dxa"/>
            <w:shd w:val="clear" w:color="auto" w:fill="A5A5A5"/>
          </w:tcPr>
          <w:p w14:paraId="6525581B" w14:textId="77777777" w:rsidR="00C34817" w:rsidRPr="006725F0" w:rsidRDefault="00C34817"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C34817" w:rsidRPr="006725F0" w14:paraId="7920FB07" w14:textId="77777777" w:rsidTr="00E942BC">
        <w:tc>
          <w:tcPr>
            <w:tcW w:w="4788" w:type="dxa"/>
            <w:shd w:val="clear" w:color="auto" w:fill="auto"/>
          </w:tcPr>
          <w:p w14:paraId="18F53F6F" w14:textId="77777777" w:rsidR="00C34817" w:rsidRPr="006725F0" w:rsidRDefault="00C34817"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-dev-app-bastion-hosts-external</w:t>
            </w:r>
          </w:p>
        </w:tc>
        <w:tc>
          <w:tcPr>
            <w:tcW w:w="4788" w:type="dxa"/>
            <w:shd w:val="clear" w:color="auto" w:fill="auto"/>
          </w:tcPr>
          <w:p w14:paraId="138F3CED"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Key pairs used with bastion host in app VPC</w:t>
            </w:r>
          </w:p>
        </w:tc>
      </w:tr>
      <w:tr w:rsidR="00C34817" w:rsidRPr="006725F0" w14:paraId="5CCA6E5B" w14:textId="77777777" w:rsidTr="00E942BC">
        <w:tc>
          <w:tcPr>
            <w:tcW w:w="4788" w:type="dxa"/>
            <w:shd w:val="clear" w:color="auto" w:fill="auto"/>
          </w:tcPr>
          <w:p w14:paraId="014B3ED2" w14:textId="77777777" w:rsidR="00C34817" w:rsidRPr="006725F0" w:rsidRDefault="00C34817"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-bastion-hosts-external</w:t>
            </w:r>
          </w:p>
        </w:tc>
        <w:tc>
          <w:tcPr>
            <w:tcW w:w="4788" w:type="dxa"/>
            <w:shd w:val="clear" w:color="auto" w:fill="auto"/>
          </w:tcPr>
          <w:p w14:paraId="3EB5BAC2"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Key pairs used with bastion host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C34817" w:rsidRPr="006725F0" w14:paraId="6B2A8943" w14:textId="77777777" w:rsidTr="00E942BC">
        <w:tc>
          <w:tcPr>
            <w:tcW w:w="4788" w:type="dxa"/>
            <w:shd w:val="clear" w:color="auto" w:fill="auto"/>
          </w:tcPr>
          <w:p w14:paraId="5CF8821B" w14:textId="77777777" w:rsidR="00C34817" w:rsidRPr="006725F0" w:rsidRDefault="00C34817"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-worker-nodes-external</w:t>
            </w:r>
          </w:p>
        </w:tc>
        <w:tc>
          <w:tcPr>
            <w:tcW w:w="4788" w:type="dxa"/>
            <w:shd w:val="clear" w:color="auto" w:fill="auto"/>
          </w:tcPr>
          <w:p w14:paraId="44A438F9"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Key pairs used with worker nodes in app VPC</w:t>
            </w:r>
          </w:p>
        </w:tc>
      </w:tr>
      <w:tr w:rsidR="00C34817" w:rsidRPr="006725F0" w14:paraId="4B2D29D0" w14:textId="77777777" w:rsidTr="00E942BC">
        <w:tc>
          <w:tcPr>
            <w:tcW w:w="4788" w:type="dxa"/>
            <w:shd w:val="clear" w:color="auto" w:fill="auto"/>
          </w:tcPr>
          <w:p w14:paraId="59E0C341" w14:textId="77777777" w:rsidR="00C34817" w:rsidRPr="006725F0" w:rsidRDefault="00C34817"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-worker-nodes-external</w:t>
            </w:r>
          </w:p>
        </w:tc>
        <w:tc>
          <w:tcPr>
            <w:tcW w:w="4788" w:type="dxa"/>
            <w:shd w:val="clear" w:color="auto" w:fill="auto"/>
          </w:tcPr>
          <w:p w14:paraId="1EAF6E74"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Key pairs used with worker nodes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bl>
    <w:p w14:paraId="1EA9E9F4" w14:textId="77777777" w:rsidR="00C34817" w:rsidRPr="006725F0" w:rsidRDefault="00C34817" w:rsidP="00895813">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4"/>
        <w:gridCol w:w="4512"/>
      </w:tblGrid>
      <w:tr w:rsidR="00C34817" w:rsidRPr="006725F0" w14:paraId="21BA6679" w14:textId="77777777" w:rsidTr="00E942BC">
        <w:tc>
          <w:tcPr>
            <w:tcW w:w="4788" w:type="dxa"/>
            <w:shd w:val="clear" w:color="auto" w:fill="A5A5A5"/>
          </w:tcPr>
          <w:p w14:paraId="778103DD" w14:textId="77777777" w:rsidR="00C34817" w:rsidRPr="006725F0" w:rsidRDefault="00C34817"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Network Load Balancers</w:t>
            </w:r>
          </w:p>
        </w:tc>
        <w:tc>
          <w:tcPr>
            <w:tcW w:w="4788" w:type="dxa"/>
            <w:shd w:val="clear" w:color="auto" w:fill="A5A5A5"/>
          </w:tcPr>
          <w:p w14:paraId="2B7E2767" w14:textId="77777777" w:rsidR="00C34817" w:rsidRPr="006725F0" w:rsidRDefault="00C34817"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C34817" w:rsidRPr="006725F0" w14:paraId="35316B95" w14:textId="77777777" w:rsidTr="00E942BC">
        <w:tc>
          <w:tcPr>
            <w:tcW w:w="4788" w:type="dxa"/>
            <w:shd w:val="clear" w:color="auto" w:fill="auto"/>
          </w:tcPr>
          <w:p w14:paraId="06F9F173" w14:textId="77777777" w:rsidR="00C34817" w:rsidRPr="006725F0" w:rsidRDefault="00C34817"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-dev-app-bastion-hosts-</w:t>
            </w:r>
            <w:proofErr w:type="spellStart"/>
            <w:r w:rsidRPr="006725F0">
              <w:rPr>
                <w:rFonts w:ascii="Calibri" w:hAnsi="Calibri" w:cs="Calibri"/>
                <w:sz w:val="20"/>
                <w:szCs w:val="20"/>
                <w:lang w:val="en-MY" w:eastAsia="en-US" w:bidi="ar-SA"/>
              </w:rPr>
              <w:t>nlb</w:t>
            </w:r>
            <w:proofErr w:type="spellEnd"/>
          </w:p>
        </w:tc>
        <w:tc>
          <w:tcPr>
            <w:tcW w:w="4788" w:type="dxa"/>
            <w:shd w:val="clear" w:color="auto" w:fill="auto"/>
          </w:tcPr>
          <w:p w14:paraId="3DB072D0"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NLB used with bastion host in app VPC</w:t>
            </w:r>
          </w:p>
        </w:tc>
      </w:tr>
      <w:tr w:rsidR="00C34817" w:rsidRPr="006725F0" w14:paraId="7CDDE644" w14:textId="77777777" w:rsidTr="00E942BC">
        <w:tc>
          <w:tcPr>
            <w:tcW w:w="4788" w:type="dxa"/>
            <w:shd w:val="clear" w:color="auto" w:fill="auto"/>
          </w:tcPr>
          <w:p w14:paraId="43F8FAAF" w14:textId="77777777" w:rsidR="00C34817" w:rsidRPr="006725F0" w:rsidRDefault="00C34817"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-bastion-hosts-</w:t>
            </w:r>
            <w:proofErr w:type="spellStart"/>
            <w:r w:rsidRPr="006725F0">
              <w:rPr>
                <w:rFonts w:ascii="Calibri" w:hAnsi="Calibri" w:cs="Calibri"/>
                <w:sz w:val="20"/>
                <w:szCs w:val="20"/>
                <w:lang w:val="en-MY" w:eastAsia="en-US" w:bidi="ar-SA"/>
              </w:rPr>
              <w:t>nlb</w:t>
            </w:r>
            <w:proofErr w:type="spellEnd"/>
          </w:p>
        </w:tc>
        <w:tc>
          <w:tcPr>
            <w:tcW w:w="4788" w:type="dxa"/>
            <w:shd w:val="clear" w:color="auto" w:fill="auto"/>
          </w:tcPr>
          <w:p w14:paraId="41B5F752"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NLB used with bastion host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C34817" w:rsidRPr="006725F0" w14:paraId="778B516C" w14:textId="77777777" w:rsidTr="00E942BC">
        <w:tc>
          <w:tcPr>
            <w:tcW w:w="4788" w:type="dxa"/>
            <w:shd w:val="clear" w:color="auto" w:fill="auto"/>
          </w:tcPr>
          <w:p w14:paraId="67D7CAF7"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&lt;random-name&gt; (deployed by ha-proxy ingress)</w:t>
            </w:r>
          </w:p>
        </w:tc>
        <w:tc>
          <w:tcPr>
            <w:tcW w:w="4788" w:type="dxa"/>
            <w:shd w:val="clear" w:color="auto" w:fill="auto"/>
          </w:tcPr>
          <w:p w14:paraId="5C926721"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NLB used with app EKS</w:t>
            </w:r>
          </w:p>
        </w:tc>
      </w:tr>
      <w:tr w:rsidR="00C34817" w:rsidRPr="006725F0" w14:paraId="224D0598" w14:textId="77777777" w:rsidTr="00E942BC">
        <w:tc>
          <w:tcPr>
            <w:tcW w:w="4788" w:type="dxa"/>
            <w:shd w:val="clear" w:color="auto" w:fill="auto"/>
          </w:tcPr>
          <w:p w14:paraId="36BFA6C7"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&lt;random-name&gt; (deployed by ha-proxy ingress)</w:t>
            </w:r>
          </w:p>
        </w:tc>
        <w:tc>
          <w:tcPr>
            <w:tcW w:w="4788" w:type="dxa"/>
            <w:shd w:val="clear" w:color="auto" w:fill="auto"/>
          </w:tcPr>
          <w:p w14:paraId="716DF496"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NLB used with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EKS</w:t>
            </w:r>
          </w:p>
        </w:tc>
      </w:tr>
    </w:tbl>
    <w:p w14:paraId="7FDC6FA8" w14:textId="77777777" w:rsidR="00C34817" w:rsidRPr="006725F0" w:rsidRDefault="00C34817" w:rsidP="00895813">
      <w:pPr>
        <w:rPr>
          <w:rFonts w:ascii="Calibri" w:hAnsi="Calibri" w:cs="Calibri"/>
          <w:sz w:val="20"/>
          <w:szCs w:val="20"/>
          <w:lang w:val="en-MY"/>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C34817" w:rsidRPr="006725F0" w14:paraId="5B6FE725" w14:textId="77777777" w:rsidTr="00E942BC">
        <w:tc>
          <w:tcPr>
            <w:tcW w:w="4788" w:type="dxa"/>
            <w:shd w:val="clear" w:color="auto" w:fill="A5A5A5"/>
          </w:tcPr>
          <w:p w14:paraId="46B47F42" w14:textId="77777777" w:rsidR="00C34817" w:rsidRPr="006725F0" w:rsidRDefault="00C34817"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Auto Scaling Groups</w:t>
            </w:r>
          </w:p>
        </w:tc>
        <w:tc>
          <w:tcPr>
            <w:tcW w:w="4788" w:type="dxa"/>
            <w:shd w:val="clear" w:color="auto" w:fill="A5A5A5"/>
          </w:tcPr>
          <w:p w14:paraId="1582F14D" w14:textId="77777777" w:rsidR="00C34817" w:rsidRPr="006725F0" w:rsidRDefault="00C34817"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C34817" w:rsidRPr="006725F0" w14:paraId="257B0582" w14:textId="77777777" w:rsidTr="00E942BC">
        <w:tc>
          <w:tcPr>
            <w:tcW w:w="4788" w:type="dxa"/>
            <w:shd w:val="clear" w:color="auto" w:fill="auto"/>
          </w:tcPr>
          <w:p w14:paraId="6F035DEA" w14:textId="77777777" w:rsidR="00C34817" w:rsidRPr="006725F0" w:rsidRDefault="00C34817"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-dev-app-bastion-host-</w:t>
            </w:r>
            <w:proofErr w:type="spellStart"/>
            <w:r w:rsidRPr="006725F0">
              <w:rPr>
                <w:rFonts w:ascii="Calibri" w:hAnsi="Calibri" w:cs="Calibri"/>
                <w:sz w:val="20"/>
                <w:szCs w:val="20"/>
                <w:lang w:val="en-MY" w:eastAsia="en-US" w:bidi="ar-SA"/>
              </w:rPr>
              <w:t>asg</w:t>
            </w:r>
            <w:proofErr w:type="spellEnd"/>
            <w:r w:rsidRPr="006725F0">
              <w:rPr>
                <w:rFonts w:ascii="Calibri" w:hAnsi="Calibri" w:cs="Calibri"/>
                <w:sz w:val="20"/>
                <w:szCs w:val="20"/>
                <w:lang w:val="en-MY" w:eastAsia="en-US" w:bidi="ar-SA"/>
              </w:rPr>
              <w:t>-&lt;random&gt;</w:t>
            </w:r>
          </w:p>
        </w:tc>
        <w:tc>
          <w:tcPr>
            <w:tcW w:w="4788" w:type="dxa"/>
            <w:shd w:val="clear" w:color="auto" w:fill="auto"/>
          </w:tcPr>
          <w:p w14:paraId="6F36D44A"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ASG used by bastion host in app VPC</w:t>
            </w:r>
          </w:p>
        </w:tc>
      </w:tr>
      <w:tr w:rsidR="00C34817" w:rsidRPr="006725F0" w14:paraId="524C22AC" w14:textId="77777777" w:rsidTr="00E942BC">
        <w:tc>
          <w:tcPr>
            <w:tcW w:w="4788" w:type="dxa"/>
            <w:shd w:val="clear" w:color="auto" w:fill="auto"/>
          </w:tcPr>
          <w:p w14:paraId="7B8F11FB" w14:textId="77777777" w:rsidR="00C34817" w:rsidRPr="006725F0" w:rsidRDefault="00C34817"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-bastion-host-</w:t>
            </w:r>
            <w:proofErr w:type="spellStart"/>
            <w:r w:rsidRPr="006725F0">
              <w:rPr>
                <w:rFonts w:ascii="Calibri" w:hAnsi="Calibri" w:cs="Calibri"/>
                <w:sz w:val="20"/>
                <w:szCs w:val="20"/>
                <w:lang w:val="en-MY" w:eastAsia="en-US" w:bidi="ar-SA"/>
              </w:rPr>
              <w:t>asg</w:t>
            </w:r>
            <w:proofErr w:type="spellEnd"/>
            <w:r w:rsidRPr="006725F0">
              <w:rPr>
                <w:rFonts w:ascii="Calibri" w:hAnsi="Calibri" w:cs="Calibri"/>
                <w:sz w:val="20"/>
                <w:szCs w:val="20"/>
                <w:lang w:val="en-MY" w:eastAsia="en-US" w:bidi="ar-SA"/>
              </w:rPr>
              <w:t>-&lt;random&gt;</w:t>
            </w:r>
          </w:p>
        </w:tc>
        <w:tc>
          <w:tcPr>
            <w:tcW w:w="4788" w:type="dxa"/>
            <w:shd w:val="clear" w:color="auto" w:fill="auto"/>
          </w:tcPr>
          <w:p w14:paraId="3AB1CE82"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ASG used by bastion host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C34817" w:rsidRPr="006725F0" w14:paraId="4CEF4439" w14:textId="77777777" w:rsidTr="00E942BC">
        <w:tc>
          <w:tcPr>
            <w:tcW w:w="4788" w:type="dxa"/>
            <w:shd w:val="clear" w:color="auto" w:fill="auto"/>
          </w:tcPr>
          <w:p w14:paraId="4DDB0B55"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Aais-dev-app-cluster-aais-dev-app-worker-group-</w:t>
            </w:r>
            <w:r w:rsidR="0019047B" w:rsidRPr="006725F0">
              <w:rPr>
                <w:rFonts w:ascii="Calibri" w:hAnsi="Calibri" w:cs="Calibri"/>
                <w:sz w:val="20"/>
                <w:szCs w:val="20"/>
                <w:lang w:val="en-MY" w:eastAsia="en-US" w:bidi="ar-SA"/>
              </w:rPr>
              <w:t>1</w:t>
            </w:r>
            <w:r w:rsidRPr="006725F0">
              <w:rPr>
                <w:rFonts w:ascii="Calibri" w:hAnsi="Calibri" w:cs="Calibri"/>
                <w:sz w:val="20"/>
                <w:szCs w:val="20"/>
                <w:lang w:val="en-MY" w:eastAsia="en-US" w:bidi="ar-SA"/>
              </w:rPr>
              <w:t>&lt;random&gt;</w:t>
            </w:r>
          </w:p>
        </w:tc>
        <w:tc>
          <w:tcPr>
            <w:tcW w:w="4788" w:type="dxa"/>
            <w:shd w:val="clear" w:color="auto" w:fill="auto"/>
          </w:tcPr>
          <w:p w14:paraId="674E9677" w14:textId="77777777" w:rsidR="00C34817" w:rsidRPr="006725F0" w:rsidRDefault="0019047B"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ASG used by worker group 1 in app VPC (EKS)</w:t>
            </w:r>
          </w:p>
        </w:tc>
      </w:tr>
      <w:tr w:rsidR="0019047B" w:rsidRPr="006725F0" w14:paraId="2B01FB9C" w14:textId="77777777" w:rsidTr="00E942BC">
        <w:tc>
          <w:tcPr>
            <w:tcW w:w="4788" w:type="dxa"/>
            <w:shd w:val="clear" w:color="auto" w:fill="auto"/>
          </w:tcPr>
          <w:p w14:paraId="12191541" w14:textId="77777777" w:rsidR="0019047B" w:rsidRPr="006725F0" w:rsidRDefault="0019047B" w:rsidP="0019047B">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Aais-dev-app-cluster-aais-dev-app-worker-group-2&lt;random&gt;</w:t>
            </w:r>
          </w:p>
        </w:tc>
        <w:tc>
          <w:tcPr>
            <w:tcW w:w="4788" w:type="dxa"/>
            <w:shd w:val="clear" w:color="auto" w:fill="auto"/>
          </w:tcPr>
          <w:p w14:paraId="67510A38" w14:textId="77777777" w:rsidR="0019047B" w:rsidRPr="006725F0" w:rsidRDefault="0019047B" w:rsidP="0019047B">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ASG used by worker group 2 in app VPC (EKS)</w:t>
            </w:r>
          </w:p>
        </w:tc>
      </w:tr>
      <w:tr w:rsidR="0019047B" w:rsidRPr="006725F0" w14:paraId="5632FEBB" w14:textId="77777777" w:rsidTr="00E942BC">
        <w:tc>
          <w:tcPr>
            <w:tcW w:w="4788" w:type="dxa"/>
            <w:shd w:val="clear" w:color="auto" w:fill="auto"/>
          </w:tcPr>
          <w:p w14:paraId="061E4D6B" w14:textId="77777777" w:rsidR="0019047B" w:rsidRPr="006725F0" w:rsidRDefault="0019047B" w:rsidP="0019047B">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Aais-dev-blk-cluster-aais-dev-app-worker-group-1&lt;random&gt;</w:t>
            </w:r>
          </w:p>
        </w:tc>
        <w:tc>
          <w:tcPr>
            <w:tcW w:w="4788" w:type="dxa"/>
            <w:shd w:val="clear" w:color="auto" w:fill="auto"/>
          </w:tcPr>
          <w:p w14:paraId="538CA8C2" w14:textId="77777777" w:rsidR="0019047B" w:rsidRPr="006725F0" w:rsidRDefault="0019047B" w:rsidP="0019047B">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ASG used by worker group 1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 (EKS)</w:t>
            </w:r>
          </w:p>
        </w:tc>
      </w:tr>
      <w:tr w:rsidR="0019047B" w:rsidRPr="006725F0" w14:paraId="493DD55E" w14:textId="77777777" w:rsidTr="00E942BC">
        <w:tc>
          <w:tcPr>
            <w:tcW w:w="4788" w:type="dxa"/>
            <w:shd w:val="clear" w:color="auto" w:fill="auto"/>
          </w:tcPr>
          <w:p w14:paraId="7D63271E" w14:textId="77777777" w:rsidR="0019047B" w:rsidRPr="006725F0" w:rsidRDefault="0019047B" w:rsidP="0019047B">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lastRenderedPageBreak/>
              <w:t>Aais-dev-blk-cluster-aais-dev-app-worker-group-2-&lt;random&gt;</w:t>
            </w:r>
          </w:p>
        </w:tc>
        <w:tc>
          <w:tcPr>
            <w:tcW w:w="4788" w:type="dxa"/>
            <w:shd w:val="clear" w:color="auto" w:fill="auto"/>
          </w:tcPr>
          <w:p w14:paraId="5FE0AC46" w14:textId="77777777" w:rsidR="0019047B" w:rsidRPr="006725F0" w:rsidRDefault="0019047B" w:rsidP="0019047B">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ASG used by worker group 2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 (EKS)</w:t>
            </w:r>
          </w:p>
        </w:tc>
      </w:tr>
    </w:tbl>
    <w:p w14:paraId="642F4C1E" w14:textId="77777777" w:rsidR="00C34817" w:rsidRPr="006725F0" w:rsidRDefault="00C34817" w:rsidP="00895813">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4"/>
        <w:gridCol w:w="4522"/>
      </w:tblGrid>
      <w:tr w:rsidR="00895813" w:rsidRPr="006725F0" w14:paraId="08861B5E" w14:textId="77777777" w:rsidTr="00E942BC">
        <w:tc>
          <w:tcPr>
            <w:tcW w:w="4788" w:type="dxa"/>
            <w:shd w:val="clear" w:color="auto" w:fill="A5A5A5"/>
          </w:tcPr>
          <w:p w14:paraId="0587F3FE"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EKS</w:t>
            </w:r>
          </w:p>
        </w:tc>
        <w:tc>
          <w:tcPr>
            <w:tcW w:w="4788" w:type="dxa"/>
            <w:shd w:val="clear" w:color="auto" w:fill="A5A5A5"/>
          </w:tcPr>
          <w:p w14:paraId="4BA809A0"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895813" w:rsidRPr="006725F0" w14:paraId="556BB6E9" w14:textId="77777777" w:rsidTr="00E942BC">
        <w:tc>
          <w:tcPr>
            <w:tcW w:w="4788" w:type="dxa"/>
            <w:shd w:val="clear" w:color="auto" w:fill="auto"/>
          </w:tcPr>
          <w:p w14:paraId="1BD48944"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-dev-app-cluster</w:t>
            </w:r>
          </w:p>
        </w:tc>
        <w:tc>
          <w:tcPr>
            <w:tcW w:w="4788" w:type="dxa"/>
            <w:shd w:val="clear" w:color="auto" w:fill="auto"/>
          </w:tcPr>
          <w:p w14:paraId="43A2BE4F"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EKS cluster in app VPC</w:t>
            </w:r>
          </w:p>
        </w:tc>
      </w:tr>
      <w:tr w:rsidR="00895813" w:rsidRPr="006725F0" w14:paraId="241F2D50" w14:textId="77777777" w:rsidTr="00E942BC">
        <w:tc>
          <w:tcPr>
            <w:tcW w:w="4788" w:type="dxa"/>
            <w:shd w:val="clear" w:color="auto" w:fill="auto"/>
          </w:tcPr>
          <w:p w14:paraId="2054FD29"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-cluster</w:t>
            </w:r>
          </w:p>
        </w:tc>
        <w:tc>
          <w:tcPr>
            <w:tcW w:w="4788" w:type="dxa"/>
            <w:shd w:val="clear" w:color="auto" w:fill="auto"/>
          </w:tcPr>
          <w:p w14:paraId="7780D2AD"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EKS cluster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bl>
    <w:p w14:paraId="5B1A1048" w14:textId="77777777" w:rsidR="00895813" w:rsidRPr="006725F0" w:rsidRDefault="00895813" w:rsidP="003D479F">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7"/>
        <w:gridCol w:w="4519"/>
      </w:tblGrid>
      <w:tr w:rsidR="00895813" w:rsidRPr="006725F0" w14:paraId="72B56D8B" w14:textId="77777777" w:rsidTr="00E942BC">
        <w:tc>
          <w:tcPr>
            <w:tcW w:w="4788" w:type="dxa"/>
            <w:shd w:val="clear" w:color="auto" w:fill="A5A5A5"/>
          </w:tcPr>
          <w:p w14:paraId="11EF792B"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Cognito User Pool</w:t>
            </w:r>
          </w:p>
        </w:tc>
        <w:tc>
          <w:tcPr>
            <w:tcW w:w="4788" w:type="dxa"/>
            <w:shd w:val="clear" w:color="auto" w:fill="A5A5A5"/>
          </w:tcPr>
          <w:p w14:paraId="2B082663"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895813" w:rsidRPr="006725F0" w14:paraId="6B1E847E" w14:textId="77777777" w:rsidTr="00E942BC">
        <w:tc>
          <w:tcPr>
            <w:tcW w:w="4788" w:type="dxa"/>
            <w:shd w:val="clear" w:color="auto" w:fill="auto"/>
          </w:tcPr>
          <w:p w14:paraId="35385593"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openidl</w:t>
            </w:r>
            <w:proofErr w:type="spellEnd"/>
          </w:p>
        </w:tc>
        <w:tc>
          <w:tcPr>
            <w:tcW w:w="4788" w:type="dxa"/>
            <w:shd w:val="clear" w:color="auto" w:fill="auto"/>
          </w:tcPr>
          <w:p w14:paraId="4D37A76B"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Cognito user pool used to manage user identities</w:t>
            </w:r>
          </w:p>
        </w:tc>
      </w:tr>
    </w:tbl>
    <w:p w14:paraId="0CCDC0B3" w14:textId="77777777" w:rsidR="00895813" w:rsidRPr="006725F0" w:rsidRDefault="00895813" w:rsidP="003D479F">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5"/>
        <w:gridCol w:w="4511"/>
      </w:tblGrid>
      <w:tr w:rsidR="00895813" w:rsidRPr="006725F0" w14:paraId="400929CA" w14:textId="77777777" w:rsidTr="00E942BC">
        <w:tc>
          <w:tcPr>
            <w:tcW w:w="4788" w:type="dxa"/>
            <w:shd w:val="clear" w:color="auto" w:fill="A5A5A5"/>
          </w:tcPr>
          <w:p w14:paraId="4C664E4C"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S3 Buckets</w:t>
            </w:r>
          </w:p>
        </w:tc>
        <w:tc>
          <w:tcPr>
            <w:tcW w:w="4788" w:type="dxa"/>
            <w:shd w:val="clear" w:color="auto" w:fill="A5A5A5"/>
          </w:tcPr>
          <w:p w14:paraId="0BD68717"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895813" w:rsidRPr="006725F0" w14:paraId="4A0B24B3" w14:textId="77777777" w:rsidTr="00E942BC">
        <w:tc>
          <w:tcPr>
            <w:tcW w:w="4788" w:type="dxa"/>
            <w:shd w:val="clear" w:color="auto" w:fill="auto"/>
          </w:tcPr>
          <w:p w14:paraId="3A94F935"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-node-terraform-state-</w:t>
            </w:r>
            <w:proofErr w:type="spellStart"/>
            <w:r w:rsidRPr="006725F0">
              <w:rPr>
                <w:rFonts w:ascii="Calibri" w:hAnsi="Calibri" w:cs="Calibri"/>
                <w:sz w:val="20"/>
                <w:szCs w:val="20"/>
                <w:lang w:val="en-MY" w:eastAsia="en-US" w:bidi="ar-SA"/>
              </w:rPr>
              <w:t>mgmt</w:t>
            </w:r>
            <w:proofErr w:type="spellEnd"/>
          </w:p>
        </w:tc>
        <w:tc>
          <w:tcPr>
            <w:tcW w:w="4788" w:type="dxa"/>
            <w:shd w:val="clear" w:color="auto" w:fill="auto"/>
          </w:tcPr>
          <w:p w14:paraId="00294365"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S3 bucket used to manage terraform state files</w:t>
            </w:r>
          </w:p>
        </w:tc>
      </w:tr>
      <w:tr w:rsidR="00895813" w:rsidRPr="006725F0" w14:paraId="4F9835B2" w14:textId="77777777" w:rsidTr="00E942BC">
        <w:tc>
          <w:tcPr>
            <w:tcW w:w="4788" w:type="dxa"/>
            <w:shd w:val="clear" w:color="auto" w:fill="auto"/>
          </w:tcPr>
          <w:p w14:paraId="288BCAE9"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-node-terraform-inputs-</w:t>
            </w:r>
            <w:proofErr w:type="spellStart"/>
            <w:r w:rsidRPr="006725F0">
              <w:rPr>
                <w:rFonts w:ascii="Calibri" w:hAnsi="Calibri" w:cs="Calibri"/>
                <w:sz w:val="20"/>
                <w:szCs w:val="20"/>
                <w:lang w:val="en-MY" w:eastAsia="en-US" w:bidi="ar-SA"/>
              </w:rPr>
              <w:t>mgmt</w:t>
            </w:r>
            <w:proofErr w:type="spellEnd"/>
          </w:p>
        </w:tc>
        <w:tc>
          <w:tcPr>
            <w:tcW w:w="4788" w:type="dxa"/>
            <w:shd w:val="clear" w:color="auto" w:fill="auto"/>
          </w:tcPr>
          <w:p w14:paraId="15F41361"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S3 bucket used to manage terraform input files</w:t>
            </w:r>
          </w:p>
        </w:tc>
      </w:tr>
      <w:tr w:rsidR="00895813" w:rsidRPr="006725F0" w14:paraId="5B6D16D6" w14:textId="77777777" w:rsidTr="00E942BC">
        <w:tc>
          <w:tcPr>
            <w:tcW w:w="4788" w:type="dxa"/>
            <w:shd w:val="clear" w:color="auto" w:fill="auto"/>
          </w:tcPr>
          <w:p w14:paraId="1D50D61E"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cloudtrail</w:t>
            </w:r>
            <w:proofErr w:type="spellEnd"/>
            <w:r w:rsidRPr="006725F0">
              <w:rPr>
                <w:rFonts w:ascii="Calibri" w:hAnsi="Calibri" w:cs="Calibri"/>
                <w:sz w:val="20"/>
                <w:szCs w:val="20"/>
                <w:lang w:val="en-MY" w:eastAsia="en-US" w:bidi="ar-SA"/>
              </w:rPr>
              <w:t>-logs</w:t>
            </w:r>
          </w:p>
        </w:tc>
        <w:tc>
          <w:tcPr>
            <w:tcW w:w="4788" w:type="dxa"/>
            <w:shd w:val="clear" w:color="auto" w:fill="auto"/>
          </w:tcPr>
          <w:p w14:paraId="4132F851"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S3 bucket used to manage </w:t>
            </w:r>
            <w:proofErr w:type="spellStart"/>
            <w:r w:rsidRPr="006725F0">
              <w:rPr>
                <w:rFonts w:ascii="Calibri" w:hAnsi="Calibri" w:cs="Calibri"/>
                <w:sz w:val="20"/>
                <w:szCs w:val="20"/>
                <w:lang w:val="en-MY" w:eastAsia="en-US" w:bidi="ar-SA"/>
              </w:rPr>
              <w:t>cloudtrail</w:t>
            </w:r>
            <w:proofErr w:type="spellEnd"/>
            <w:r w:rsidRPr="006725F0">
              <w:rPr>
                <w:rFonts w:ascii="Calibri" w:hAnsi="Calibri" w:cs="Calibri"/>
                <w:sz w:val="20"/>
                <w:szCs w:val="20"/>
                <w:lang w:val="en-MY" w:eastAsia="en-US" w:bidi="ar-SA"/>
              </w:rPr>
              <w:t xml:space="preserve"> logs </w:t>
            </w:r>
          </w:p>
        </w:tc>
      </w:tr>
    </w:tbl>
    <w:p w14:paraId="031200AA" w14:textId="77777777" w:rsidR="00895813" w:rsidRPr="006725F0" w:rsidRDefault="00895813" w:rsidP="003D479F">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7"/>
        <w:gridCol w:w="4509"/>
      </w:tblGrid>
      <w:tr w:rsidR="00895813" w:rsidRPr="006725F0" w14:paraId="5DA2C8F7" w14:textId="77777777" w:rsidTr="00E942BC">
        <w:tc>
          <w:tcPr>
            <w:tcW w:w="4788" w:type="dxa"/>
            <w:shd w:val="clear" w:color="auto" w:fill="A5A5A5"/>
          </w:tcPr>
          <w:p w14:paraId="64B022F7"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DynamoDB</w:t>
            </w:r>
          </w:p>
        </w:tc>
        <w:tc>
          <w:tcPr>
            <w:tcW w:w="4788" w:type="dxa"/>
            <w:shd w:val="clear" w:color="auto" w:fill="A5A5A5"/>
          </w:tcPr>
          <w:p w14:paraId="543A5A30"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895813" w:rsidRPr="006725F0" w14:paraId="2640459F" w14:textId="77777777" w:rsidTr="00E942BC">
        <w:tc>
          <w:tcPr>
            <w:tcW w:w="4788" w:type="dxa"/>
            <w:shd w:val="clear" w:color="auto" w:fill="auto"/>
          </w:tcPr>
          <w:p w14:paraId="49048A4A"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-node-node-terraform-state-lock</w:t>
            </w:r>
          </w:p>
        </w:tc>
        <w:tc>
          <w:tcPr>
            <w:tcW w:w="4788" w:type="dxa"/>
            <w:shd w:val="clear" w:color="auto" w:fill="auto"/>
          </w:tcPr>
          <w:p w14:paraId="4E3A1B90"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DynamoDB table used to manage terraform state file locking</w:t>
            </w:r>
          </w:p>
        </w:tc>
      </w:tr>
    </w:tbl>
    <w:p w14:paraId="0ABBA43B" w14:textId="77777777" w:rsidR="00895813" w:rsidRPr="006725F0" w:rsidRDefault="00895813" w:rsidP="003D479F">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4"/>
        <w:gridCol w:w="4512"/>
      </w:tblGrid>
      <w:tr w:rsidR="00895813" w:rsidRPr="006725F0" w14:paraId="00BFFD3D" w14:textId="77777777" w:rsidTr="00E942BC">
        <w:tc>
          <w:tcPr>
            <w:tcW w:w="4788" w:type="dxa"/>
            <w:shd w:val="clear" w:color="auto" w:fill="A5A5A5"/>
          </w:tcPr>
          <w:p w14:paraId="5B981923"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CloudTrail</w:t>
            </w:r>
          </w:p>
        </w:tc>
        <w:tc>
          <w:tcPr>
            <w:tcW w:w="4788" w:type="dxa"/>
            <w:shd w:val="clear" w:color="auto" w:fill="A5A5A5"/>
          </w:tcPr>
          <w:p w14:paraId="75094C46"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895813" w:rsidRPr="006725F0" w14:paraId="447F9A61" w14:textId="77777777" w:rsidTr="00E942BC">
        <w:tc>
          <w:tcPr>
            <w:tcW w:w="4788" w:type="dxa"/>
            <w:shd w:val="clear" w:color="auto" w:fill="auto"/>
          </w:tcPr>
          <w:p w14:paraId="6062BE89"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cloudtrail</w:t>
            </w:r>
            <w:proofErr w:type="spellEnd"/>
          </w:p>
        </w:tc>
        <w:tc>
          <w:tcPr>
            <w:tcW w:w="4788" w:type="dxa"/>
            <w:shd w:val="clear" w:color="auto" w:fill="auto"/>
          </w:tcPr>
          <w:p w14:paraId="47348282"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Used to log all </w:t>
            </w:r>
            <w:proofErr w:type="spellStart"/>
            <w:r w:rsidRPr="006725F0">
              <w:rPr>
                <w:rFonts w:ascii="Calibri" w:hAnsi="Calibri" w:cs="Calibri"/>
                <w:sz w:val="20"/>
                <w:szCs w:val="20"/>
                <w:lang w:val="en-MY" w:eastAsia="en-US" w:bidi="ar-SA"/>
              </w:rPr>
              <w:t>api</w:t>
            </w:r>
            <w:proofErr w:type="spellEnd"/>
            <w:r w:rsidRPr="006725F0">
              <w:rPr>
                <w:rFonts w:ascii="Calibri" w:hAnsi="Calibri" w:cs="Calibri"/>
                <w:sz w:val="20"/>
                <w:szCs w:val="20"/>
                <w:lang w:val="en-MY" w:eastAsia="en-US" w:bidi="ar-SA"/>
              </w:rPr>
              <w:t xml:space="preserve"> (audit) activities in the specific region the node is deployed</w:t>
            </w:r>
          </w:p>
        </w:tc>
      </w:tr>
    </w:tbl>
    <w:p w14:paraId="6E525D51" w14:textId="77777777" w:rsidR="003D479F" w:rsidRPr="006725F0" w:rsidRDefault="003D479F">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1"/>
        <w:gridCol w:w="4465"/>
      </w:tblGrid>
      <w:tr w:rsidR="00895813" w:rsidRPr="006725F0" w14:paraId="4A86FB4B" w14:textId="77777777" w:rsidTr="00E942BC">
        <w:tc>
          <w:tcPr>
            <w:tcW w:w="4788" w:type="dxa"/>
            <w:shd w:val="clear" w:color="auto" w:fill="A5A5A5"/>
          </w:tcPr>
          <w:p w14:paraId="68D2E3B6"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CloudWatch logs</w:t>
            </w:r>
          </w:p>
        </w:tc>
        <w:tc>
          <w:tcPr>
            <w:tcW w:w="4788" w:type="dxa"/>
            <w:shd w:val="clear" w:color="auto" w:fill="A5A5A5"/>
          </w:tcPr>
          <w:p w14:paraId="7D769D8C"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895813" w:rsidRPr="006725F0" w14:paraId="39D8FBF9" w14:textId="77777777" w:rsidTr="00E942BC">
        <w:tc>
          <w:tcPr>
            <w:tcW w:w="4788" w:type="dxa"/>
            <w:shd w:val="clear" w:color="auto" w:fill="auto"/>
          </w:tcPr>
          <w:p w14:paraId="37635AC4"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aws</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-dev-app-cluster/cluster</w:t>
            </w:r>
          </w:p>
        </w:tc>
        <w:tc>
          <w:tcPr>
            <w:tcW w:w="4788" w:type="dxa"/>
            <w:shd w:val="clear" w:color="auto" w:fill="auto"/>
          </w:tcPr>
          <w:p w14:paraId="799DE7F8"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Logs related to EKS cluster in app VPC. The logs retained for 12 months by default</w:t>
            </w:r>
          </w:p>
        </w:tc>
      </w:tr>
      <w:tr w:rsidR="00895813" w:rsidRPr="006725F0" w14:paraId="41368B71" w14:textId="77777777" w:rsidTr="00E942BC">
        <w:tc>
          <w:tcPr>
            <w:tcW w:w="4788" w:type="dxa"/>
            <w:shd w:val="clear" w:color="auto" w:fill="auto"/>
          </w:tcPr>
          <w:p w14:paraId="54474211"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aws</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-cluster/cluster</w:t>
            </w:r>
          </w:p>
        </w:tc>
        <w:tc>
          <w:tcPr>
            <w:tcW w:w="4788" w:type="dxa"/>
            <w:shd w:val="clear" w:color="auto" w:fill="auto"/>
          </w:tcPr>
          <w:p w14:paraId="4CBE725F"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Logs related to EKS cluster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 The logs retained for 12 months by default</w:t>
            </w:r>
          </w:p>
        </w:tc>
      </w:tr>
      <w:tr w:rsidR="00895813" w:rsidRPr="006725F0" w14:paraId="1AD06B5F" w14:textId="77777777" w:rsidTr="00E942BC">
        <w:tc>
          <w:tcPr>
            <w:tcW w:w="4788" w:type="dxa"/>
            <w:shd w:val="clear" w:color="auto" w:fill="auto"/>
          </w:tcPr>
          <w:p w14:paraId="64903B3A"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aws</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vpc</w:t>
            </w:r>
            <w:proofErr w:type="spellEnd"/>
            <w:r w:rsidRPr="006725F0">
              <w:rPr>
                <w:rFonts w:ascii="Calibri" w:hAnsi="Calibri" w:cs="Calibri"/>
                <w:sz w:val="20"/>
                <w:szCs w:val="20"/>
                <w:lang w:val="en-MY" w:eastAsia="en-US" w:bidi="ar-SA"/>
              </w:rPr>
              <w:t>-flow/log/&lt;</w:t>
            </w:r>
            <w:proofErr w:type="spellStart"/>
            <w:r w:rsidRPr="006725F0">
              <w:rPr>
                <w:rFonts w:ascii="Calibri" w:hAnsi="Calibri" w:cs="Calibri"/>
                <w:sz w:val="20"/>
                <w:szCs w:val="20"/>
                <w:lang w:val="en-MY" w:eastAsia="en-US" w:bidi="ar-SA"/>
              </w:rPr>
              <w:t>appvpcid</w:t>
            </w:r>
            <w:proofErr w:type="spellEnd"/>
            <w:r w:rsidRPr="006725F0">
              <w:rPr>
                <w:rFonts w:ascii="Calibri" w:hAnsi="Calibri" w:cs="Calibri"/>
                <w:sz w:val="20"/>
                <w:szCs w:val="20"/>
                <w:lang w:val="en-MY" w:eastAsia="en-US" w:bidi="ar-SA"/>
              </w:rPr>
              <w:t>&gt;</w:t>
            </w:r>
          </w:p>
        </w:tc>
        <w:tc>
          <w:tcPr>
            <w:tcW w:w="4788" w:type="dxa"/>
            <w:shd w:val="clear" w:color="auto" w:fill="auto"/>
          </w:tcPr>
          <w:p w14:paraId="0C3CFD5C"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App VPC flow logs – by default never expire</w:t>
            </w:r>
          </w:p>
        </w:tc>
      </w:tr>
      <w:tr w:rsidR="00895813" w:rsidRPr="006725F0" w14:paraId="612FC7E4" w14:textId="77777777" w:rsidTr="00E942BC">
        <w:tc>
          <w:tcPr>
            <w:tcW w:w="4788" w:type="dxa"/>
            <w:shd w:val="clear" w:color="auto" w:fill="auto"/>
          </w:tcPr>
          <w:p w14:paraId="48B3D0C9"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aws</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vpc</w:t>
            </w:r>
            <w:proofErr w:type="spellEnd"/>
            <w:r w:rsidRPr="006725F0">
              <w:rPr>
                <w:rFonts w:ascii="Calibri" w:hAnsi="Calibri" w:cs="Calibri"/>
                <w:sz w:val="20"/>
                <w:szCs w:val="20"/>
                <w:lang w:val="en-MY" w:eastAsia="en-US" w:bidi="ar-SA"/>
              </w:rPr>
              <w:t>-flow/logs/&lt;</w:t>
            </w:r>
            <w:proofErr w:type="spellStart"/>
            <w:r w:rsidRPr="006725F0">
              <w:rPr>
                <w:rFonts w:ascii="Calibri" w:hAnsi="Calibri" w:cs="Calibri"/>
                <w:sz w:val="20"/>
                <w:szCs w:val="20"/>
                <w:lang w:val="en-MY" w:eastAsia="en-US" w:bidi="ar-SA"/>
              </w:rPr>
              <w:t>blockvpcid</w:t>
            </w:r>
            <w:proofErr w:type="spellEnd"/>
            <w:r w:rsidRPr="006725F0">
              <w:rPr>
                <w:rFonts w:ascii="Calibri" w:hAnsi="Calibri" w:cs="Calibri"/>
                <w:sz w:val="20"/>
                <w:szCs w:val="20"/>
                <w:lang w:val="en-MY" w:eastAsia="en-US" w:bidi="ar-SA"/>
              </w:rPr>
              <w:t>&gt;</w:t>
            </w:r>
          </w:p>
        </w:tc>
        <w:tc>
          <w:tcPr>
            <w:tcW w:w="4788" w:type="dxa"/>
            <w:shd w:val="clear" w:color="auto" w:fill="auto"/>
          </w:tcPr>
          <w:p w14:paraId="355D8E7B"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 flow logs – by default never expire</w:t>
            </w:r>
          </w:p>
        </w:tc>
      </w:tr>
      <w:tr w:rsidR="00895813" w:rsidRPr="006725F0" w14:paraId="6E60A6FB" w14:textId="77777777" w:rsidTr="00E942BC">
        <w:tc>
          <w:tcPr>
            <w:tcW w:w="4788" w:type="dxa"/>
            <w:shd w:val="clear" w:color="auto" w:fill="auto"/>
          </w:tcPr>
          <w:p w14:paraId="01147369"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cloudtrail</w:t>
            </w:r>
            <w:proofErr w:type="spellEnd"/>
            <w:r w:rsidRPr="006725F0">
              <w:rPr>
                <w:rFonts w:ascii="Calibri" w:hAnsi="Calibri" w:cs="Calibri"/>
                <w:sz w:val="20"/>
                <w:szCs w:val="20"/>
                <w:lang w:val="en-MY" w:eastAsia="en-US" w:bidi="ar-SA"/>
              </w:rPr>
              <w:t>-logs</w:t>
            </w:r>
          </w:p>
        </w:tc>
        <w:tc>
          <w:tcPr>
            <w:tcW w:w="4788" w:type="dxa"/>
            <w:shd w:val="clear" w:color="auto" w:fill="auto"/>
          </w:tcPr>
          <w:p w14:paraId="089C471C"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Logs related to CloudTrail (API actions) – the logs retained for 3 months </w:t>
            </w:r>
          </w:p>
        </w:tc>
      </w:tr>
    </w:tbl>
    <w:p w14:paraId="0CF2DE2A" w14:textId="77777777" w:rsidR="00895813" w:rsidRPr="006725F0" w:rsidRDefault="00895813">
      <w:pPr>
        <w:rPr>
          <w:rFonts w:ascii="Calibri" w:hAnsi="Calibri" w:cs="Calibri"/>
          <w:b/>
          <w:bCs/>
          <w:sz w:val="20"/>
          <w:szCs w:val="20"/>
        </w:rPr>
      </w:pPr>
    </w:p>
    <w:p w14:paraId="5C41AD93" w14:textId="77777777" w:rsidR="00C34817" w:rsidRPr="006725F0" w:rsidRDefault="00C34817">
      <w:pPr>
        <w:rPr>
          <w:rFonts w:ascii="Calibri" w:hAnsi="Calibri" w:cs="Calibri"/>
          <w:b/>
          <w:bCs/>
          <w:sz w:val="20"/>
          <w:szCs w:val="20"/>
        </w:rPr>
      </w:pPr>
    </w:p>
    <w:p w14:paraId="5EACC2B5" w14:textId="77777777" w:rsidR="00C34817" w:rsidRPr="006725F0" w:rsidRDefault="00C34817">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6"/>
        <w:gridCol w:w="4500"/>
      </w:tblGrid>
      <w:tr w:rsidR="003D7AF4" w:rsidRPr="006725F0" w14:paraId="7ED6B5B8" w14:textId="77777777" w:rsidTr="00E942BC">
        <w:tc>
          <w:tcPr>
            <w:tcW w:w="4788" w:type="dxa"/>
            <w:shd w:val="clear" w:color="auto" w:fill="A5A5A5"/>
          </w:tcPr>
          <w:p w14:paraId="24B67F95" w14:textId="77777777" w:rsidR="003D7AF4" w:rsidRPr="006725F0" w:rsidRDefault="003D7AF4"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Key Management Service</w:t>
            </w:r>
          </w:p>
        </w:tc>
        <w:tc>
          <w:tcPr>
            <w:tcW w:w="4788" w:type="dxa"/>
            <w:shd w:val="clear" w:color="auto" w:fill="A5A5A5"/>
          </w:tcPr>
          <w:p w14:paraId="08494B34" w14:textId="77777777" w:rsidR="003D7AF4" w:rsidRPr="006725F0" w:rsidRDefault="003D7AF4"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3D7AF4" w:rsidRPr="006725F0" w14:paraId="406269C1" w14:textId="77777777" w:rsidTr="00E942BC">
        <w:tc>
          <w:tcPr>
            <w:tcW w:w="4788" w:type="dxa"/>
            <w:shd w:val="clear" w:color="auto" w:fill="auto"/>
          </w:tcPr>
          <w:p w14:paraId="0E065E04" w14:textId="77777777" w:rsidR="003D7AF4" w:rsidRPr="006725F0" w:rsidRDefault="003D7AF4"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eks</w:t>
            </w:r>
            <w:proofErr w:type="spellEnd"/>
          </w:p>
        </w:tc>
        <w:tc>
          <w:tcPr>
            <w:tcW w:w="4788" w:type="dxa"/>
            <w:shd w:val="clear" w:color="auto" w:fill="auto"/>
          </w:tcPr>
          <w:p w14:paraId="255170D5"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Key used for app EKS encryption</w:t>
            </w:r>
          </w:p>
        </w:tc>
      </w:tr>
      <w:tr w:rsidR="003D7AF4" w:rsidRPr="006725F0" w14:paraId="483956AC" w14:textId="77777777" w:rsidTr="00E942BC">
        <w:tc>
          <w:tcPr>
            <w:tcW w:w="4788" w:type="dxa"/>
            <w:shd w:val="clear" w:color="auto" w:fill="auto"/>
          </w:tcPr>
          <w:p w14:paraId="1A7FEACE" w14:textId="77777777" w:rsidR="003D7AF4" w:rsidRPr="006725F0" w:rsidRDefault="003D7AF4"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eks</w:t>
            </w:r>
            <w:proofErr w:type="spellEnd"/>
          </w:p>
        </w:tc>
        <w:tc>
          <w:tcPr>
            <w:tcW w:w="4788" w:type="dxa"/>
            <w:shd w:val="clear" w:color="auto" w:fill="auto"/>
          </w:tcPr>
          <w:p w14:paraId="385FA492"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Key used for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EKS encryption</w:t>
            </w:r>
          </w:p>
        </w:tc>
      </w:tr>
      <w:tr w:rsidR="003D7AF4" w:rsidRPr="006725F0" w14:paraId="6B5F2314" w14:textId="77777777" w:rsidTr="00E942BC">
        <w:tc>
          <w:tcPr>
            <w:tcW w:w="4788" w:type="dxa"/>
            <w:shd w:val="clear" w:color="auto" w:fill="auto"/>
          </w:tcPr>
          <w:p w14:paraId="5ABED1F5" w14:textId="77777777" w:rsidR="003D7AF4" w:rsidRPr="006725F0" w:rsidRDefault="003D7AF4"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cloudwatch</w:t>
            </w:r>
            <w:proofErr w:type="spellEnd"/>
            <w:r w:rsidRPr="006725F0">
              <w:rPr>
                <w:rFonts w:ascii="Calibri" w:hAnsi="Calibri" w:cs="Calibri"/>
                <w:sz w:val="20"/>
                <w:szCs w:val="20"/>
                <w:lang w:val="en-MY" w:eastAsia="en-US" w:bidi="ar-SA"/>
              </w:rPr>
              <w:t>-logs</w:t>
            </w:r>
          </w:p>
        </w:tc>
        <w:tc>
          <w:tcPr>
            <w:tcW w:w="4788" w:type="dxa"/>
            <w:shd w:val="clear" w:color="auto" w:fill="auto"/>
          </w:tcPr>
          <w:p w14:paraId="65899D29"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Key used for CloudWatch logs encryption related to CloudTrail</w:t>
            </w:r>
          </w:p>
        </w:tc>
      </w:tr>
      <w:tr w:rsidR="003D7AF4" w:rsidRPr="006725F0" w14:paraId="10D87C28" w14:textId="77777777" w:rsidTr="00E942BC">
        <w:tc>
          <w:tcPr>
            <w:tcW w:w="4788" w:type="dxa"/>
            <w:shd w:val="clear" w:color="auto" w:fill="auto"/>
          </w:tcPr>
          <w:p w14:paraId="3BD1B9C4" w14:textId="77777777" w:rsidR="003D7AF4" w:rsidRPr="006725F0" w:rsidRDefault="003D7AF4"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-node-terraform-inputs-</w:t>
            </w:r>
            <w:proofErr w:type="spellStart"/>
            <w:r w:rsidRPr="006725F0">
              <w:rPr>
                <w:rFonts w:ascii="Calibri" w:hAnsi="Calibri" w:cs="Calibri"/>
                <w:sz w:val="20"/>
                <w:szCs w:val="20"/>
                <w:lang w:val="en-MY" w:eastAsia="en-US" w:bidi="ar-SA"/>
              </w:rPr>
              <w:t>mgmt</w:t>
            </w:r>
            <w:proofErr w:type="spellEnd"/>
          </w:p>
        </w:tc>
        <w:tc>
          <w:tcPr>
            <w:tcW w:w="4788" w:type="dxa"/>
            <w:shd w:val="clear" w:color="auto" w:fill="auto"/>
          </w:tcPr>
          <w:p w14:paraId="77D065A6"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Key used for data encryption of S3 bucket used for terraform inputs management</w:t>
            </w:r>
          </w:p>
        </w:tc>
      </w:tr>
      <w:tr w:rsidR="003D7AF4" w:rsidRPr="006725F0" w14:paraId="12D32D23" w14:textId="77777777" w:rsidTr="00E942BC">
        <w:tc>
          <w:tcPr>
            <w:tcW w:w="4788" w:type="dxa"/>
            <w:shd w:val="clear" w:color="auto" w:fill="auto"/>
          </w:tcPr>
          <w:p w14:paraId="5C1FBEE8" w14:textId="77777777" w:rsidR="003D7AF4" w:rsidRPr="006725F0" w:rsidRDefault="003D7AF4"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-node-terraform-state-</w:t>
            </w:r>
            <w:proofErr w:type="spellStart"/>
            <w:r w:rsidRPr="006725F0">
              <w:rPr>
                <w:rFonts w:ascii="Calibri" w:hAnsi="Calibri" w:cs="Calibri"/>
                <w:sz w:val="20"/>
                <w:szCs w:val="20"/>
                <w:lang w:val="en-MY" w:eastAsia="en-US" w:bidi="ar-SA"/>
              </w:rPr>
              <w:t>mgmt</w:t>
            </w:r>
            <w:proofErr w:type="spellEnd"/>
          </w:p>
        </w:tc>
        <w:tc>
          <w:tcPr>
            <w:tcW w:w="4788" w:type="dxa"/>
            <w:shd w:val="clear" w:color="auto" w:fill="auto"/>
          </w:tcPr>
          <w:p w14:paraId="48EBA2D9"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Key used for data encryption of S3 bucket used for terraform state file management</w:t>
            </w:r>
          </w:p>
        </w:tc>
      </w:tr>
      <w:tr w:rsidR="003D7AF4" w:rsidRPr="006725F0" w14:paraId="026F77BD" w14:textId="77777777" w:rsidTr="00E942BC">
        <w:tc>
          <w:tcPr>
            <w:tcW w:w="4788" w:type="dxa"/>
            <w:shd w:val="clear" w:color="auto" w:fill="auto"/>
          </w:tcPr>
          <w:p w14:paraId="4A774412"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S3_key_aais-dev-cloudtrail-logs-1</w:t>
            </w:r>
          </w:p>
        </w:tc>
        <w:tc>
          <w:tcPr>
            <w:tcW w:w="4788" w:type="dxa"/>
            <w:shd w:val="clear" w:color="auto" w:fill="auto"/>
          </w:tcPr>
          <w:p w14:paraId="5C7B54C2"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Key used for CloudTrail logs encryption that is stored in S3 bucket</w:t>
            </w:r>
          </w:p>
        </w:tc>
      </w:tr>
      <w:tr w:rsidR="003D7AF4" w:rsidRPr="006725F0" w14:paraId="175FD041" w14:textId="77777777" w:rsidTr="00E942BC">
        <w:tc>
          <w:tcPr>
            <w:tcW w:w="4788" w:type="dxa"/>
            <w:shd w:val="clear" w:color="auto" w:fill="auto"/>
          </w:tcPr>
          <w:p w14:paraId="0951384C"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Aws/</w:t>
            </w:r>
            <w:proofErr w:type="spellStart"/>
            <w:r w:rsidRPr="006725F0">
              <w:rPr>
                <w:rFonts w:ascii="Calibri" w:hAnsi="Calibri" w:cs="Calibri"/>
                <w:sz w:val="20"/>
                <w:szCs w:val="20"/>
                <w:lang w:val="en-MY" w:eastAsia="en-US" w:bidi="ar-SA"/>
              </w:rPr>
              <w:t>dynamodb</w:t>
            </w:r>
            <w:proofErr w:type="spellEnd"/>
          </w:p>
        </w:tc>
        <w:tc>
          <w:tcPr>
            <w:tcW w:w="4788" w:type="dxa"/>
            <w:shd w:val="clear" w:color="auto" w:fill="auto"/>
          </w:tcPr>
          <w:p w14:paraId="0BE97CA7"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Used to encrypt data in DynamoDB table that is used for state file locking</w:t>
            </w:r>
          </w:p>
        </w:tc>
      </w:tr>
      <w:tr w:rsidR="003D7AF4" w:rsidRPr="006725F0" w14:paraId="172D1FA8" w14:textId="77777777" w:rsidTr="00E942BC">
        <w:tc>
          <w:tcPr>
            <w:tcW w:w="4788" w:type="dxa"/>
            <w:shd w:val="clear" w:color="auto" w:fill="auto"/>
          </w:tcPr>
          <w:p w14:paraId="51C4FDAB"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Aws/</w:t>
            </w:r>
            <w:proofErr w:type="spellStart"/>
            <w:r w:rsidRPr="006725F0">
              <w:rPr>
                <w:rFonts w:ascii="Calibri" w:hAnsi="Calibri" w:cs="Calibri"/>
                <w:sz w:val="20"/>
                <w:szCs w:val="20"/>
                <w:lang w:val="en-MY" w:eastAsia="en-US" w:bidi="ar-SA"/>
              </w:rPr>
              <w:t>ebs</w:t>
            </w:r>
            <w:proofErr w:type="spellEnd"/>
          </w:p>
        </w:tc>
        <w:tc>
          <w:tcPr>
            <w:tcW w:w="4788" w:type="dxa"/>
            <w:shd w:val="clear" w:color="auto" w:fill="auto"/>
          </w:tcPr>
          <w:p w14:paraId="0D447AF1"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Used to encrypt EBS volumes</w:t>
            </w:r>
          </w:p>
        </w:tc>
      </w:tr>
      <w:tr w:rsidR="003D7AF4" w:rsidRPr="006725F0" w14:paraId="2BC7499D" w14:textId="77777777" w:rsidTr="00E942BC">
        <w:tc>
          <w:tcPr>
            <w:tcW w:w="4788" w:type="dxa"/>
            <w:shd w:val="clear" w:color="auto" w:fill="auto"/>
          </w:tcPr>
          <w:p w14:paraId="39243B09"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lastRenderedPageBreak/>
              <w:t>Aws/s3</w:t>
            </w:r>
          </w:p>
        </w:tc>
        <w:tc>
          <w:tcPr>
            <w:tcW w:w="4788" w:type="dxa"/>
            <w:shd w:val="clear" w:color="auto" w:fill="auto"/>
          </w:tcPr>
          <w:p w14:paraId="3DF99B4A"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Used to encrypt objects in terraform input file management</w:t>
            </w:r>
            <w:r w:rsidR="004E4DB1" w:rsidRPr="006725F0">
              <w:rPr>
                <w:rFonts w:ascii="Calibri" w:hAnsi="Calibri" w:cs="Calibri"/>
                <w:sz w:val="20"/>
                <w:szCs w:val="20"/>
                <w:lang w:val="en-MY" w:eastAsia="en-US" w:bidi="ar-SA"/>
              </w:rPr>
              <w:t xml:space="preserve"> s3 bucket</w:t>
            </w:r>
          </w:p>
        </w:tc>
      </w:tr>
    </w:tbl>
    <w:p w14:paraId="175FDCD0" w14:textId="77777777" w:rsidR="004E4DB1" w:rsidRPr="006725F0" w:rsidRDefault="004E4DB1">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4E4DB1" w:rsidRPr="006725F0" w14:paraId="1F31D071" w14:textId="77777777" w:rsidTr="00E942BC">
        <w:tc>
          <w:tcPr>
            <w:tcW w:w="4788" w:type="dxa"/>
            <w:shd w:val="clear" w:color="auto" w:fill="A5A5A5"/>
          </w:tcPr>
          <w:p w14:paraId="53A6C3B2" w14:textId="77777777" w:rsidR="004E4DB1" w:rsidRPr="006725F0" w:rsidRDefault="004E4DB1"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IAM Users</w:t>
            </w:r>
          </w:p>
        </w:tc>
        <w:tc>
          <w:tcPr>
            <w:tcW w:w="4788" w:type="dxa"/>
            <w:shd w:val="clear" w:color="auto" w:fill="A5A5A5"/>
          </w:tcPr>
          <w:p w14:paraId="3FAE5CFB" w14:textId="77777777" w:rsidR="004E4DB1" w:rsidRPr="006725F0" w:rsidRDefault="004E4DB1"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4E4DB1" w:rsidRPr="006725F0" w14:paraId="1F87A86F" w14:textId="77777777" w:rsidTr="00E942BC">
        <w:tc>
          <w:tcPr>
            <w:tcW w:w="4788" w:type="dxa"/>
            <w:shd w:val="clear" w:color="auto" w:fill="auto"/>
          </w:tcPr>
          <w:p w14:paraId="55164EEC" w14:textId="77777777" w:rsidR="004E4DB1" w:rsidRPr="006725F0" w:rsidRDefault="004E4DB1"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-terraform</w:t>
            </w:r>
          </w:p>
        </w:tc>
        <w:tc>
          <w:tcPr>
            <w:tcW w:w="4788" w:type="dxa"/>
            <w:shd w:val="clear" w:color="auto" w:fill="auto"/>
          </w:tcPr>
          <w:p w14:paraId="53DEA5B3"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IAM user used by terraform automation</w:t>
            </w:r>
          </w:p>
        </w:tc>
      </w:tr>
      <w:tr w:rsidR="004E4DB1" w:rsidRPr="006725F0" w14:paraId="3E2AED87" w14:textId="77777777" w:rsidTr="00E942BC">
        <w:tc>
          <w:tcPr>
            <w:tcW w:w="4788" w:type="dxa"/>
            <w:shd w:val="clear" w:color="auto" w:fill="auto"/>
          </w:tcPr>
          <w:p w14:paraId="32556D16" w14:textId="77777777" w:rsidR="004E4DB1" w:rsidRPr="006725F0" w:rsidRDefault="004E4DB1"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Baf</w:t>
            </w:r>
            <w:proofErr w:type="spellEnd"/>
            <w:r w:rsidRPr="006725F0">
              <w:rPr>
                <w:rFonts w:ascii="Calibri" w:hAnsi="Calibri" w:cs="Calibri"/>
                <w:sz w:val="20"/>
                <w:szCs w:val="20"/>
                <w:lang w:val="en-MY" w:eastAsia="en-US" w:bidi="ar-SA"/>
              </w:rPr>
              <w:t>-automation</w:t>
            </w:r>
          </w:p>
        </w:tc>
        <w:tc>
          <w:tcPr>
            <w:tcW w:w="4788" w:type="dxa"/>
            <w:shd w:val="clear" w:color="auto" w:fill="auto"/>
          </w:tcPr>
          <w:p w14:paraId="1246B8C4"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IAM user used by BAF automation</w:t>
            </w:r>
          </w:p>
        </w:tc>
      </w:tr>
    </w:tbl>
    <w:p w14:paraId="0FE721F9" w14:textId="77777777" w:rsidR="004E4DB1" w:rsidRPr="006725F0" w:rsidRDefault="004E4DB1">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4"/>
        <w:gridCol w:w="4522"/>
      </w:tblGrid>
      <w:tr w:rsidR="004E4DB1" w:rsidRPr="006725F0" w14:paraId="1E69E0C7" w14:textId="77777777" w:rsidTr="00E942BC">
        <w:tc>
          <w:tcPr>
            <w:tcW w:w="4788" w:type="dxa"/>
            <w:shd w:val="clear" w:color="auto" w:fill="A5A5A5"/>
          </w:tcPr>
          <w:p w14:paraId="310EFD56" w14:textId="77777777" w:rsidR="004E4DB1" w:rsidRPr="006725F0" w:rsidRDefault="004E4DB1"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IAM Groups</w:t>
            </w:r>
          </w:p>
        </w:tc>
        <w:tc>
          <w:tcPr>
            <w:tcW w:w="4788" w:type="dxa"/>
            <w:shd w:val="clear" w:color="auto" w:fill="A5A5A5"/>
          </w:tcPr>
          <w:p w14:paraId="2719A8B5" w14:textId="77777777" w:rsidR="004E4DB1" w:rsidRPr="006725F0" w:rsidRDefault="004E4DB1"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4E4DB1" w:rsidRPr="006725F0" w14:paraId="0B34CAC3" w14:textId="77777777" w:rsidTr="00E942BC">
        <w:tc>
          <w:tcPr>
            <w:tcW w:w="4788" w:type="dxa"/>
            <w:shd w:val="clear" w:color="auto" w:fill="auto"/>
          </w:tcPr>
          <w:p w14:paraId="5EE0EE89" w14:textId="77777777" w:rsidR="004E4DB1" w:rsidRPr="006725F0" w:rsidRDefault="004E4DB1"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-admin</w:t>
            </w:r>
          </w:p>
        </w:tc>
        <w:tc>
          <w:tcPr>
            <w:tcW w:w="4788" w:type="dxa"/>
            <w:shd w:val="clear" w:color="auto" w:fill="auto"/>
          </w:tcPr>
          <w:p w14:paraId="762BD91B"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Group used to assign IAM role permissions to manage EKS clusters</w:t>
            </w:r>
          </w:p>
        </w:tc>
      </w:tr>
    </w:tbl>
    <w:p w14:paraId="03534853" w14:textId="77777777" w:rsidR="004E4DB1" w:rsidRPr="006725F0" w:rsidRDefault="004E4DB1">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9"/>
        <w:gridCol w:w="4507"/>
      </w:tblGrid>
      <w:tr w:rsidR="004E4DB1" w:rsidRPr="006725F0" w14:paraId="4CE711F7" w14:textId="77777777" w:rsidTr="00E942BC">
        <w:tc>
          <w:tcPr>
            <w:tcW w:w="4788" w:type="dxa"/>
            <w:shd w:val="clear" w:color="auto" w:fill="A5A5A5"/>
          </w:tcPr>
          <w:p w14:paraId="2D0A5572" w14:textId="77777777" w:rsidR="004E4DB1" w:rsidRPr="006725F0" w:rsidRDefault="004E4DB1"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IAM Roles</w:t>
            </w:r>
          </w:p>
        </w:tc>
        <w:tc>
          <w:tcPr>
            <w:tcW w:w="4788" w:type="dxa"/>
            <w:shd w:val="clear" w:color="auto" w:fill="A5A5A5"/>
          </w:tcPr>
          <w:p w14:paraId="007CC03A" w14:textId="77777777" w:rsidR="004E4DB1" w:rsidRPr="006725F0" w:rsidRDefault="004E4DB1"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4E4DB1" w:rsidRPr="006725F0" w14:paraId="6A6C6C42" w14:textId="77777777" w:rsidTr="00E942BC">
        <w:tc>
          <w:tcPr>
            <w:tcW w:w="4788" w:type="dxa"/>
            <w:shd w:val="clear" w:color="auto" w:fill="auto"/>
          </w:tcPr>
          <w:p w14:paraId="57A9009B" w14:textId="77777777" w:rsidR="004E4DB1" w:rsidRPr="006725F0" w:rsidRDefault="004E4DB1"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eks</w:t>
            </w:r>
            <w:proofErr w:type="spellEnd"/>
          </w:p>
        </w:tc>
        <w:tc>
          <w:tcPr>
            <w:tcW w:w="4788" w:type="dxa"/>
            <w:shd w:val="clear" w:color="auto" w:fill="auto"/>
          </w:tcPr>
          <w:p w14:paraId="09891161"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Cluster role used by app EKS cluster control plane</w:t>
            </w:r>
          </w:p>
        </w:tc>
      </w:tr>
      <w:tr w:rsidR="004E4DB1" w:rsidRPr="006725F0" w14:paraId="42D9EB12" w14:textId="77777777" w:rsidTr="00E942BC">
        <w:tc>
          <w:tcPr>
            <w:tcW w:w="4788" w:type="dxa"/>
            <w:shd w:val="clear" w:color="auto" w:fill="auto"/>
          </w:tcPr>
          <w:p w14:paraId="5C821EC1" w14:textId="77777777" w:rsidR="004E4DB1" w:rsidRPr="006725F0" w:rsidRDefault="004E4DB1"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-dev-app-node-group</w:t>
            </w:r>
          </w:p>
        </w:tc>
        <w:tc>
          <w:tcPr>
            <w:tcW w:w="4788" w:type="dxa"/>
            <w:shd w:val="clear" w:color="auto" w:fill="auto"/>
          </w:tcPr>
          <w:p w14:paraId="06E2B8D8"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Role used by worker nodes in app EKS cluster</w:t>
            </w:r>
          </w:p>
        </w:tc>
      </w:tr>
      <w:tr w:rsidR="004E4DB1" w:rsidRPr="006725F0" w14:paraId="3F22905E" w14:textId="77777777" w:rsidTr="00E942BC">
        <w:tc>
          <w:tcPr>
            <w:tcW w:w="4788" w:type="dxa"/>
            <w:shd w:val="clear" w:color="auto" w:fill="auto"/>
          </w:tcPr>
          <w:p w14:paraId="3D1BD8A6" w14:textId="77777777" w:rsidR="004E4DB1" w:rsidRPr="006725F0" w:rsidRDefault="004E4DB1"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cloudtrail</w:t>
            </w:r>
            <w:proofErr w:type="spellEnd"/>
          </w:p>
        </w:tc>
        <w:tc>
          <w:tcPr>
            <w:tcW w:w="4788" w:type="dxa"/>
            <w:shd w:val="clear" w:color="auto" w:fill="auto"/>
          </w:tcPr>
          <w:p w14:paraId="70531A3D"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Role used by CloudTrail</w:t>
            </w:r>
          </w:p>
        </w:tc>
      </w:tr>
      <w:tr w:rsidR="004E4DB1" w:rsidRPr="006725F0" w14:paraId="48672D16" w14:textId="77777777" w:rsidTr="00E942BC">
        <w:tc>
          <w:tcPr>
            <w:tcW w:w="4788" w:type="dxa"/>
            <w:shd w:val="clear" w:color="auto" w:fill="auto"/>
          </w:tcPr>
          <w:p w14:paraId="2C0949E1" w14:textId="77777777" w:rsidR="004E4DB1" w:rsidRPr="006725F0" w:rsidRDefault="004E4DB1"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-admin</w:t>
            </w:r>
          </w:p>
        </w:tc>
        <w:tc>
          <w:tcPr>
            <w:tcW w:w="4788" w:type="dxa"/>
            <w:shd w:val="clear" w:color="auto" w:fill="auto"/>
          </w:tcPr>
          <w:p w14:paraId="7B640D82"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Role used to administer EKS cluster</w:t>
            </w:r>
          </w:p>
        </w:tc>
      </w:tr>
      <w:tr w:rsidR="004E4DB1" w:rsidRPr="006725F0" w14:paraId="6AE0E7C4" w14:textId="77777777" w:rsidTr="00E942BC">
        <w:tc>
          <w:tcPr>
            <w:tcW w:w="4788" w:type="dxa"/>
            <w:shd w:val="clear" w:color="auto" w:fill="auto"/>
          </w:tcPr>
          <w:p w14:paraId="39397E62" w14:textId="77777777" w:rsidR="004E4DB1" w:rsidRPr="006725F0" w:rsidRDefault="004E4DB1"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tf</w:t>
            </w:r>
            <w:proofErr w:type="spellEnd"/>
            <w:r w:rsidRPr="006725F0">
              <w:rPr>
                <w:rFonts w:ascii="Calibri" w:hAnsi="Calibri" w:cs="Calibri"/>
                <w:sz w:val="20"/>
                <w:szCs w:val="20"/>
                <w:lang w:val="en-MY" w:eastAsia="en-US" w:bidi="ar-SA"/>
              </w:rPr>
              <w:t>-automation</w:t>
            </w:r>
          </w:p>
        </w:tc>
        <w:tc>
          <w:tcPr>
            <w:tcW w:w="4788" w:type="dxa"/>
            <w:shd w:val="clear" w:color="auto" w:fill="auto"/>
          </w:tcPr>
          <w:p w14:paraId="6DB243D3"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Role used by terraform to provision AWS resources</w:t>
            </w:r>
          </w:p>
        </w:tc>
      </w:tr>
    </w:tbl>
    <w:p w14:paraId="51283C9E" w14:textId="77777777" w:rsidR="004E4DB1" w:rsidRPr="006725F0" w:rsidRDefault="004E4DB1">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2"/>
        <w:gridCol w:w="4464"/>
      </w:tblGrid>
      <w:tr w:rsidR="004E4DB1" w:rsidRPr="006725F0" w14:paraId="293CB437" w14:textId="77777777" w:rsidTr="00E942BC">
        <w:tc>
          <w:tcPr>
            <w:tcW w:w="4788" w:type="dxa"/>
            <w:shd w:val="clear" w:color="auto" w:fill="A5A5A5"/>
          </w:tcPr>
          <w:p w14:paraId="0FAA6154" w14:textId="77777777" w:rsidR="004E4DB1" w:rsidRPr="006725F0" w:rsidRDefault="004E4DB1"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Route 53 Hosted Zones</w:t>
            </w:r>
          </w:p>
        </w:tc>
        <w:tc>
          <w:tcPr>
            <w:tcW w:w="4788" w:type="dxa"/>
            <w:shd w:val="clear" w:color="auto" w:fill="A5A5A5"/>
          </w:tcPr>
          <w:p w14:paraId="16648486" w14:textId="77777777" w:rsidR="004E4DB1" w:rsidRPr="006725F0" w:rsidRDefault="004E4DB1"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4E4DB1" w:rsidRPr="006725F0" w14:paraId="2EBAF2E4" w14:textId="77777777" w:rsidTr="00E942BC">
        <w:tc>
          <w:tcPr>
            <w:tcW w:w="4788" w:type="dxa"/>
            <w:shd w:val="clear" w:color="auto" w:fill="auto"/>
          </w:tcPr>
          <w:p w14:paraId="18DA69EA"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&lt;</w:t>
            </w:r>
            <w:proofErr w:type="spellStart"/>
            <w:r w:rsidRPr="006725F0">
              <w:rPr>
                <w:rFonts w:ascii="Calibri" w:hAnsi="Calibri" w:cs="Calibri"/>
                <w:sz w:val="20"/>
                <w:szCs w:val="20"/>
                <w:lang w:val="en-MY" w:eastAsia="en-US" w:bidi="ar-SA"/>
              </w:rPr>
              <w:t>nodedomain</w:t>
            </w:r>
            <w:proofErr w:type="spellEnd"/>
            <w:r w:rsidRPr="006725F0">
              <w:rPr>
                <w:rFonts w:ascii="Calibri" w:hAnsi="Calibri" w:cs="Calibri"/>
                <w:sz w:val="20"/>
                <w:szCs w:val="20"/>
                <w:lang w:val="en-MY" w:eastAsia="en-US" w:bidi="ar-SA"/>
              </w:rPr>
              <w:t>&gt; ex: aaisdemo.com (public)</w:t>
            </w:r>
          </w:p>
        </w:tc>
        <w:tc>
          <w:tcPr>
            <w:tcW w:w="4788" w:type="dxa"/>
            <w:shd w:val="clear" w:color="auto" w:fill="auto"/>
          </w:tcPr>
          <w:p w14:paraId="0E1DF7E0"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Public hosted zone that holds DNS mapping</w:t>
            </w:r>
          </w:p>
        </w:tc>
      </w:tr>
      <w:tr w:rsidR="004E4DB1" w:rsidRPr="006725F0" w14:paraId="35D257C8" w14:textId="77777777" w:rsidTr="00E942BC">
        <w:tc>
          <w:tcPr>
            <w:tcW w:w="4788" w:type="dxa"/>
            <w:shd w:val="clear" w:color="auto" w:fill="auto"/>
          </w:tcPr>
          <w:p w14:paraId="5504D63D"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&lt;</w:t>
            </w:r>
            <w:proofErr w:type="spellStart"/>
            <w:r w:rsidRPr="006725F0">
              <w:rPr>
                <w:rFonts w:ascii="Calibri" w:hAnsi="Calibri" w:cs="Calibri"/>
                <w:sz w:val="20"/>
                <w:szCs w:val="20"/>
                <w:lang w:val="en-MY" w:eastAsia="en-US" w:bidi="ar-SA"/>
              </w:rPr>
              <w:t>nodedomain</w:t>
            </w:r>
            <w:proofErr w:type="spellEnd"/>
            <w:r w:rsidRPr="006725F0">
              <w:rPr>
                <w:rFonts w:ascii="Calibri" w:hAnsi="Calibri" w:cs="Calibri"/>
                <w:sz w:val="20"/>
                <w:szCs w:val="20"/>
                <w:lang w:val="en-MY" w:eastAsia="en-US" w:bidi="ar-SA"/>
              </w:rPr>
              <w:t>&gt; ex: aaisdemo.com (private)</w:t>
            </w:r>
          </w:p>
        </w:tc>
        <w:tc>
          <w:tcPr>
            <w:tcW w:w="4788" w:type="dxa"/>
            <w:shd w:val="clear" w:color="auto" w:fill="auto"/>
          </w:tcPr>
          <w:p w14:paraId="359BD1F4"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Private hosted zone that holds DNS mapping</w:t>
            </w:r>
          </w:p>
        </w:tc>
      </w:tr>
      <w:tr w:rsidR="004E4DB1" w:rsidRPr="006725F0" w14:paraId="233349D1" w14:textId="77777777" w:rsidTr="00E942BC">
        <w:tc>
          <w:tcPr>
            <w:tcW w:w="4788" w:type="dxa"/>
            <w:shd w:val="clear" w:color="auto" w:fill="auto"/>
          </w:tcPr>
          <w:p w14:paraId="617E5AD6"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Internal.&lt;</w:t>
            </w:r>
            <w:proofErr w:type="spellStart"/>
            <w:r w:rsidRPr="006725F0">
              <w:rPr>
                <w:rFonts w:ascii="Calibri" w:hAnsi="Calibri" w:cs="Calibri"/>
                <w:sz w:val="20"/>
                <w:szCs w:val="20"/>
                <w:lang w:val="en-MY" w:eastAsia="en-US" w:bidi="ar-SA"/>
              </w:rPr>
              <w:t>nodedomain</w:t>
            </w:r>
            <w:proofErr w:type="spellEnd"/>
            <w:r w:rsidRPr="006725F0">
              <w:rPr>
                <w:rFonts w:ascii="Calibri" w:hAnsi="Calibri" w:cs="Calibri"/>
                <w:sz w:val="20"/>
                <w:szCs w:val="20"/>
                <w:lang w:val="en-MY" w:eastAsia="en-US" w:bidi="ar-SA"/>
              </w:rPr>
              <w:t>&gt; ex: internal.aaisdemo.com (private)</w:t>
            </w:r>
          </w:p>
        </w:tc>
        <w:tc>
          <w:tcPr>
            <w:tcW w:w="4788" w:type="dxa"/>
            <w:shd w:val="clear" w:color="auto" w:fill="auto"/>
          </w:tcPr>
          <w:p w14:paraId="476FB303"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Private hosted zone that holds DNS mapping</w:t>
            </w:r>
          </w:p>
        </w:tc>
      </w:tr>
    </w:tbl>
    <w:p w14:paraId="01A39499" w14:textId="77777777" w:rsidR="004E4DB1" w:rsidRPr="006725F0" w:rsidRDefault="004E4DB1">
      <w:pPr>
        <w:rPr>
          <w:rFonts w:ascii="Calibri" w:hAnsi="Calibri" w:cs="Calibri"/>
          <w:b/>
          <w:bCs/>
          <w:sz w:val="20"/>
          <w:szCs w:val="20"/>
        </w:rPr>
      </w:pPr>
    </w:p>
    <w:p w14:paraId="7B885180" w14:textId="77777777" w:rsidR="00E322DF" w:rsidRPr="006725F0" w:rsidRDefault="00E322DF" w:rsidP="00176E31">
      <w:pPr>
        <w:pStyle w:val="Heading2"/>
        <w:rPr>
          <w:rFonts w:ascii="Calibri" w:eastAsia="Times New Roman" w:hAnsi="Calibri" w:cs="Calibri"/>
          <w:color w:val="2F5496"/>
          <w:sz w:val="26"/>
          <w:szCs w:val="26"/>
          <w:lang w:val="en-MY" w:eastAsia="en-US" w:bidi="ar-SA"/>
        </w:rPr>
      </w:pPr>
      <w:bookmarkStart w:id="84" w:name="_Toc86222673"/>
      <w:bookmarkStart w:id="85" w:name="_Toc86913764"/>
      <w:r w:rsidRPr="006725F0">
        <w:rPr>
          <w:rFonts w:ascii="Calibri" w:eastAsia="Times New Roman" w:hAnsi="Calibri" w:cs="Calibri"/>
          <w:color w:val="2F5496"/>
          <w:sz w:val="26"/>
          <w:szCs w:val="26"/>
          <w:lang w:val="en-MY" w:eastAsia="en-US" w:bidi="ar-SA"/>
        </w:rPr>
        <w:t xml:space="preserve">How to download </w:t>
      </w:r>
      <w:r w:rsidR="00BE6936" w:rsidRPr="006725F0">
        <w:rPr>
          <w:rFonts w:ascii="Calibri" w:eastAsia="Times New Roman" w:hAnsi="Calibri" w:cs="Calibri"/>
          <w:color w:val="2F5496"/>
          <w:sz w:val="26"/>
          <w:szCs w:val="26"/>
          <w:lang w:val="en-MY" w:eastAsia="en-US" w:bidi="ar-SA"/>
        </w:rPr>
        <w:t>GitHub</w:t>
      </w:r>
      <w:r w:rsidRPr="006725F0">
        <w:rPr>
          <w:rFonts w:ascii="Calibri" w:eastAsia="Times New Roman" w:hAnsi="Calibri" w:cs="Calibri"/>
          <w:color w:val="2F5496"/>
          <w:sz w:val="26"/>
          <w:szCs w:val="26"/>
          <w:lang w:val="en-MY" w:eastAsia="en-US" w:bidi="ar-SA"/>
        </w:rPr>
        <w:t xml:space="preserve"> actions log file</w:t>
      </w:r>
      <w:bookmarkEnd w:id="84"/>
      <w:bookmarkEnd w:id="85"/>
    </w:p>
    <w:p w14:paraId="37AB83E1" w14:textId="77777777" w:rsidR="00E322DF" w:rsidRPr="006725F0" w:rsidRDefault="00E322DF" w:rsidP="00E322DF">
      <w:pPr>
        <w:pStyle w:val="LO-normal1"/>
        <w:rPr>
          <w:rFonts w:ascii="Calibri" w:hAnsi="Calibri" w:cs="Calibri"/>
          <w:lang w:val="en-MY" w:eastAsia="en-US" w:bidi="ar-SA"/>
        </w:rPr>
      </w:pPr>
    </w:p>
    <w:p w14:paraId="49EF0ECD" w14:textId="77777777" w:rsidR="00E322DF" w:rsidRPr="006725F0" w:rsidRDefault="00E322DF" w:rsidP="00E322DF">
      <w:pPr>
        <w:pStyle w:val="LO-normal1"/>
        <w:rPr>
          <w:rFonts w:ascii="Calibri" w:hAnsi="Calibri" w:cs="Calibri"/>
          <w:lang w:val="en-MY" w:eastAsia="en-US" w:bidi="ar-SA"/>
        </w:rPr>
      </w:pPr>
      <w:r w:rsidRPr="006725F0">
        <w:rPr>
          <w:rFonts w:ascii="Calibri" w:hAnsi="Calibri" w:cs="Calibri"/>
          <w:lang w:val="en-MY" w:eastAsia="en-US" w:bidi="ar-SA"/>
        </w:rPr>
        <w:t>1. In the git hub repository, go to Actions and click on the workflow run and further open the job</w:t>
      </w:r>
    </w:p>
    <w:p w14:paraId="7317B3EC" w14:textId="77777777" w:rsidR="00E322DF" w:rsidRPr="006725F0" w:rsidRDefault="00E322DF" w:rsidP="00E322DF">
      <w:pPr>
        <w:pStyle w:val="LO-normal1"/>
        <w:rPr>
          <w:rFonts w:ascii="Calibri" w:hAnsi="Calibri" w:cs="Calibri"/>
          <w:lang w:val="en-MY" w:eastAsia="en-US" w:bidi="ar-SA"/>
        </w:rPr>
      </w:pPr>
      <w:r w:rsidRPr="006725F0">
        <w:rPr>
          <w:rFonts w:ascii="Calibri" w:hAnsi="Calibri" w:cs="Calibri"/>
          <w:lang w:val="en-MY" w:eastAsia="en-US" w:bidi="ar-SA"/>
        </w:rPr>
        <w:t xml:space="preserve">2.  Then click on download log/view raw logs as shown below </w:t>
      </w:r>
    </w:p>
    <w:p w14:paraId="6F5E62B0" w14:textId="77777777" w:rsidR="00E322DF" w:rsidRPr="006725F0" w:rsidRDefault="00E322DF" w:rsidP="00E322DF">
      <w:pPr>
        <w:pStyle w:val="LO-normal1"/>
        <w:rPr>
          <w:rFonts w:ascii="Calibri" w:hAnsi="Calibri" w:cs="Calibri"/>
          <w:lang w:val="en-MY" w:eastAsia="en-US" w:bidi="ar-SA"/>
        </w:rPr>
      </w:pPr>
    </w:p>
    <w:p w14:paraId="12FCE0D1" w14:textId="77777777" w:rsidR="00E322DF" w:rsidRPr="006725F0" w:rsidRDefault="00E322DF" w:rsidP="00E322DF">
      <w:pPr>
        <w:pStyle w:val="LO-normal1"/>
        <w:rPr>
          <w:rFonts w:ascii="Calibri" w:hAnsi="Calibri" w:cs="Calibri"/>
          <w:lang w:val="en-MY" w:eastAsia="en-US" w:bidi="ar-SA"/>
        </w:rPr>
      </w:pPr>
    </w:p>
    <w:p w14:paraId="0A49748A" w14:textId="77777777" w:rsidR="00E322DF" w:rsidRPr="006725F0" w:rsidRDefault="00566BBD" w:rsidP="00E322DF">
      <w:pPr>
        <w:pStyle w:val="LO-normal1"/>
        <w:rPr>
          <w:rFonts w:ascii="Calibri" w:hAnsi="Calibri" w:cs="Calibri"/>
          <w:lang w:val="en-MY" w:eastAsia="en-US" w:bidi="ar-SA"/>
        </w:rPr>
      </w:pPr>
      <w:r w:rsidRPr="006725F0">
        <w:rPr>
          <w:rFonts w:ascii="Calibri" w:hAnsi="Calibri" w:cs="Calibri"/>
          <w:noProof/>
          <w:lang w:val="en-MY" w:eastAsia="en-US" w:bidi="ar-SA"/>
        </w:rPr>
        <w:drawing>
          <wp:inline distT="0" distB="0" distL="0" distR="0" wp14:anchorId="07A6C061" wp14:editId="232F04E2">
            <wp:extent cx="5932805" cy="1723390"/>
            <wp:effectExtent l="0" t="0" r="0" b="0"/>
            <wp:docPr id="28"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2805" cy="1723390"/>
                    </a:xfrm>
                    <a:prstGeom prst="rect">
                      <a:avLst/>
                    </a:prstGeom>
                    <a:noFill/>
                    <a:ln>
                      <a:noFill/>
                    </a:ln>
                  </pic:spPr>
                </pic:pic>
              </a:graphicData>
            </a:graphic>
          </wp:inline>
        </w:drawing>
      </w:r>
    </w:p>
    <w:p w14:paraId="3F0897F7" w14:textId="77777777" w:rsidR="00E322DF" w:rsidRPr="006725F0" w:rsidRDefault="00E322DF" w:rsidP="00C352F9">
      <w:pPr>
        <w:pStyle w:val="LO-normal1"/>
        <w:rPr>
          <w:rFonts w:ascii="Calibri" w:hAnsi="Calibri" w:cs="Calibri"/>
          <w:lang w:val="en-MY" w:eastAsia="en-US" w:bidi="ar-SA"/>
        </w:rPr>
      </w:pPr>
    </w:p>
    <w:p w14:paraId="47BAC3A9" w14:textId="77777777" w:rsidR="00E322DF" w:rsidRPr="006725F0" w:rsidRDefault="00047104" w:rsidP="00176E31">
      <w:pPr>
        <w:pStyle w:val="Heading2"/>
        <w:rPr>
          <w:rFonts w:ascii="Calibri" w:eastAsia="Times New Roman" w:hAnsi="Calibri" w:cs="Calibri"/>
          <w:color w:val="2F5496"/>
          <w:sz w:val="26"/>
          <w:szCs w:val="26"/>
          <w:lang w:val="en-MY" w:eastAsia="en-US" w:bidi="ar-SA"/>
        </w:rPr>
      </w:pPr>
      <w:bookmarkStart w:id="86" w:name="_Toc86222674"/>
      <w:bookmarkStart w:id="87" w:name="_Toc86913765"/>
      <w:r w:rsidRPr="006725F0">
        <w:rPr>
          <w:rFonts w:ascii="Calibri" w:eastAsia="Times New Roman" w:hAnsi="Calibri" w:cs="Calibri"/>
          <w:color w:val="2F5496"/>
          <w:sz w:val="26"/>
          <w:szCs w:val="26"/>
          <w:lang w:val="en-MY" w:eastAsia="en-US" w:bidi="ar-SA"/>
        </w:rPr>
        <w:t>Setting up Domain with Doman Registrar</w:t>
      </w:r>
      <w:bookmarkEnd w:id="86"/>
      <w:bookmarkEnd w:id="87"/>
    </w:p>
    <w:p w14:paraId="62F0F792" w14:textId="77777777" w:rsidR="00047104" w:rsidRPr="006725F0" w:rsidRDefault="00047104" w:rsidP="00047104">
      <w:pPr>
        <w:pStyle w:val="LO-normal1"/>
        <w:rPr>
          <w:rFonts w:ascii="Calibri" w:hAnsi="Calibri" w:cs="Calibri"/>
          <w:lang w:val="en-MY" w:eastAsia="en-US" w:bidi="ar-SA"/>
        </w:rPr>
      </w:pPr>
    </w:p>
    <w:p w14:paraId="51567953" w14:textId="77777777" w:rsidR="00047104" w:rsidRPr="006725F0" w:rsidRDefault="00047104" w:rsidP="00047104">
      <w:pPr>
        <w:pStyle w:val="LO-normal1"/>
        <w:rPr>
          <w:rFonts w:ascii="Calibri" w:hAnsi="Calibri" w:cs="Calibri"/>
          <w:lang w:val="en-MY" w:eastAsia="en-US" w:bidi="ar-SA"/>
        </w:rPr>
      </w:pPr>
      <w:r w:rsidRPr="006725F0">
        <w:rPr>
          <w:rFonts w:ascii="Calibri" w:hAnsi="Calibri" w:cs="Calibri"/>
          <w:lang w:val="en-MY" w:eastAsia="en-US" w:bidi="ar-SA"/>
        </w:rPr>
        <w:t xml:space="preserve">During resource provisioning, there are two options when setting up DNS and its related hosted zones. </w:t>
      </w:r>
    </w:p>
    <w:p w14:paraId="7D794475" w14:textId="77777777" w:rsidR="00047104" w:rsidRPr="006725F0" w:rsidRDefault="00047104" w:rsidP="00047104">
      <w:pPr>
        <w:pStyle w:val="LO-normal1"/>
        <w:rPr>
          <w:rFonts w:ascii="Calibri" w:hAnsi="Calibri" w:cs="Calibri"/>
          <w:lang w:val="en-MY" w:eastAsia="en-US" w:bidi="ar-SA"/>
        </w:rPr>
      </w:pPr>
    </w:p>
    <w:p w14:paraId="30443E81" w14:textId="77777777" w:rsidR="00047104" w:rsidRPr="006725F0" w:rsidRDefault="00047104" w:rsidP="00047104">
      <w:pPr>
        <w:pStyle w:val="LO-normal1"/>
        <w:rPr>
          <w:rFonts w:ascii="Calibri" w:hAnsi="Calibri" w:cs="Calibri"/>
          <w:b/>
          <w:bCs/>
          <w:lang w:val="en-MY" w:eastAsia="en-US" w:bidi="ar-SA"/>
        </w:rPr>
      </w:pPr>
      <w:r w:rsidRPr="006725F0">
        <w:rPr>
          <w:rFonts w:ascii="Calibri" w:hAnsi="Calibri" w:cs="Calibri"/>
          <w:b/>
          <w:bCs/>
          <w:lang w:val="en-MY" w:eastAsia="en-US" w:bidi="ar-SA"/>
        </w:rPr>
        <w:t xml:space="preserve">Option 1: Setup hosted zone in AWS </w:t>
      </w:r>
    </w:p>
    <w:p w14:paraId="451EBA66" w14:textId="77777777" w:rsidR="00047104" w:rsidRPr="006725F0" w:rsidRDefault="00047104" w:rsidP="00047104">
      <w:pPr>
        <w:pStyle w:val="LO-normal1"/>
        <w:rPr>
          <w:rFonts w:ascii="Calibri" w:hAnsi="Calibri" w:cs="Calibri"/>
          <w:lang w:val="en-MY" w:eastAsia="en-US" w:bidi="ar-SA"/>
        </w:rPr>
      </w:pPr>
      <w:r w:rsidRPr="006725F0">
        <w:rPr>
          <w:rFonts w:ascii="Calibri" w:hAnsi="Calibri" w:cs="Calibri"/>
          <w:lang w:val="en-MY" w:eastAsia="en-US" w:bidi="ar-SA"/>
        </w:rPr>
        <w:t>When the variable domain_info.r53_public_hosted_zone_required is set to “yes” then the pipeline provisions the hosted zone in AWS and further outputs list of AWS Name Servers which are required to add/update in the domain registered with domain registrar</w:t>
      </w:r>
    </w:p>
    <w:p w14:paraId="46E1A53C" w14:textId="77777777" w:rsidR="00047104" w:rsidRPr="006725F0" w:rsidRDefault="00047104" w:rsidP="00047104">
      <w:pPr>
        <w:pStyle w:val="LO-normal1"/>
        <w:rPr>
          <w:rFonts w:ascii="Calibri" w:hAnsi="Calibri" w:cs="Calibri"/>
          <w:lang w:val="en-MY" w:eastAsia="en-US" w:bidi="ar-SA"/>
        </w:rPr>
      </w:pPr>
    </w:p>
    <w:p w14:paraId="598CC1E4" w14:textId="77777777" w:rsidR="00047104" w:rsidRPr="006725F0" w:rsidRDefault="00047104" w:rsidP="00047104">
      <w:pPr>
        <w:pStyle w:val="LO-normal1"/>
        <w:rPr>
          <w:rFonts w:ascii="Calibri" w:hAnsi="Calibri" w:cs="Calibri"/>
          <w:b/>
          <w:bCs/>
          <w:lang w:val="en-MY" w:eastAsia="en-US" w:bidi="ar-SA"/>
        </w:rPr>
      </w:pPr>
      <w:r w:rsidRPr="006725F0">
        <w:rPr>
          <w:rFonts w:ascii="Calibri" w:hAnsi="Calibri" w:cs="Calibri"/>
          <w:b/>
          <w:bCs/>
          <w:lang w:val="en-MY" w:eastAsia="en-US" w:bidi="ar-SA"/>
        </w:rPr>
        <w:t>Option 2: Use hosted zone in 3</w:t>
      </w:r>
      <w:r w:rsidRPr="006725F0">
        <w:rPr>
          <w:rFonts w:ascii="Calibri" w:hAnsi="Calibri" w:cs="Calibri"/>
          <w:b/>
          <w:bCs/>
          <w:vertAlign w:val="superscript"/>
          <w:lang w:val="en-MY" w:eastAsia="en-US" w:bidi="ar-SA"/>
        </w:rPr>
        <w:t>rd</w:t>
      </w:r>
      <w:r w:rsidRPr="006725F0">
        <w:rPr>
          <w:rFonts w:ascii="Calibri" w:hAnsi="Calibri" w:cs="Calibri"/>
          <w:b/>
          <w:bCs/>
          <w:lang w:val="en-MY" w:eastAsia="en-US" w:bidi="ar-SA"/>
        </w:rPr>
        <w:t xml:space="preserve"> party </w:t>
      </w:r>
    </w:p>
    <w:p w14:paraId="07F73288" w14:textId="77777777" w:rsidR="00047104" w:rsidRPr="006725F0" w:rsidRDefault="00047104" w:rsidP="00047104">
      <w:pPr>
        <w:pStyle w:val="LO-normal1"/>
        <w:rPr>
          <w:rFonts w:ascii="Calibri" w:hAnsi="Calibri" w:cs="Calibri"/>
          <w:lang w:val="en-MY" w:eastAsia="en-US" w:bidi="ar-SA"/>
        </w:rPr>
      </w:pPr>
      <w:r w:rsidRPr="006725F0">
        <w:rPr>
          <w:rFonts w:ascii="Calibri" w:hAnsi="Calibri" w:cs="Calibri"/>
          <w:lang w:val="en-MY" w:eastAsia="en-US" w:bidi="ar-SA"/>
        </w:rPr>
        <w:t xml:space="preserve">When the variable domain_info.r53_public_hosted_zone_required is set to “no” then the pipeline results the list of DNS mappings required to setup in the domain registered with domain registrar. </w:t>
      </w:r>
    </w:p>
    <w:p w14:paraId="315A31B2" w14:textId="77777777" w:rsidR="00047104" w:rsidRPr="006725F0" w:rsidRDefault="00047104" w:rsidP="00047104">
      <w:pPr>
        <w:pStyle w:val="LO-normal1"/>
        <w:rPr>
          <w:rFonts w:ascii="Calibri" w:hAnsi="Calibri" w:cs="Calibri"/>
          <w:lang w:val="en-MY" w:eastAsia="en-US" w:bidi="ar-SA"/>
        </w:rPr>
      </w:pPr>
    </w:p>
    <w:p w14:paraId="6C314C88" w14:textId="77777777" w:rsidR="00303CAD" w:rsidRPr="00303CAD" w:rsidRDefault="00047104" w:rsidP="00303CAD">
      <w:pPr>
        <w:pStyle w:val="LO-normal1"/>
        <w:rPr>
          <w:rFonts w:ascii="Calibri" w:hAnsi="Calibri" w:cs="Calibri"/>
          <w:lang w:val="en-MY" w:eastAsia="en-US" w:bidi="ar-SA"/>
        </w:rPr>
      </w:pPr>
      <w:r w:rsidRPr="006725F0">
        <w:rPr>
          <w:rFonts w:ascii="Calibri" w:hAnsi="Calibri" w:cs="Calibri"/>
          <w:lang w:val="en-MY" w:eastAsia="en-US" w:bidi="ar-SA"/>
        </w:rPr>
        <w:t xml:space="preserve">Hence for both the options, inspect the pipeline outputs and gather the details to update domain accordingly. </w:t>
      </w:r>
    </w:p>
    <w:p w14:paraId="3A51F990" w14:textId="77777777" w:rsidR="00303CAD" w:rsidRDefault="00303CAD" w:rsidP="004F537F">
      <w:pPr>
        <w:rPr>
          <w:lang w:val="en-MY"/>
        </w:rPr>
      </w:pPr>
    </w:p>
    <w:p w14:paraId="75DFE266" w14:textId="77777777" w:rsidR="00E242FC" w:rsidRPr="00303CAD" w:rsidRDefault="00303CAD" w:rsidP="00176E31">
      <w:pPr>
        <w:pStyle w:val="Heading2"/>
        <w:rPr>
          <w:rFonts w:ascii="Calibri" w:eastAsia="Times New Roman" w:hAnsi="Calibri" w:cs="Calibri"/>
          <w:color w:val="2F5496"/>
          <w:sz w:val="26"/>
          <w:szCs w:val="26"/>
          <w:lang w:val="en-MY" w:eastAsia="en-US" w:bidi="ar-SA"/>
        </w:rPr>
      </w:pPr>
      <w:bookmarkStart w:id="88" w:name="_Toc86222675"/>
      <w:bookmarkStart w:id="89" w:name="_Toc86913766"/>
      <w:r w:rsidRPr="00303CAD">
        <w:rPr>
          <w:rFonts w:ascii="Calibri" w:eastAsia="Times New Roman" w:hAnsi="Calibri" w:cs="Calibri"/>
          <w:color w:val="2F5496"/>
          <w:sz w:val="26"/>
          <w:szCs w:val="26"/>
          <w:lang w:val="en-MY" w:eastAsia="en-US" w:bidi="ar-SA"/>
        </w:rPr>
        <w:t xml:space="preserve">Default </w:t>
      </w:r>
      <w:proofErr w:type="spellStart"/>
      <w:r w:rsidRPr="00303CAD">
        <w:rPr>
          <w:rFonts w:ascii="Calibri" w:eastAsia="Times New Roman" w:hAnsi="Calibri" w:cs="Calibri"/>
          <w:color w:val="2F5496"/>
          <w:sz w:val="26"/>
          <w:szCs w:val="26"/>
          <w:lang w:val="en-MY" w:eastAsia="en-US" w:bidi="ar-SA"/>
        </w:rPr>
        <w:t>terraform.tfvars</w:t>
      </w:r>
      <w:proofErr w:type="spellEnd"/>
      <w:r w:rsidRPr="00303CAD">
        <w:rPr>
          <w:rFonts w:ascii="Calibri" w:eastAsia="Times New Roman" w:hAnsi="Calibri" w:cs="Calibri"/>
          <w:color w:val="2F5496"/>
          <w:sz w:val="26"/>
          <w:szCs w:val="26"/>
          <w:lang w:val="en-MY" w:eastAsia="en-US" w:bidi="ar-SA"/>
        </w:rPr>
        <w:t xml:space="preserve"> in </w:t>
      </w:r>
      <w:proofErr w:type="spellStart"/>
      <w:r w:rsidRPr="00303CAD">
        <w:rPr>
          <w:rFonts w:ascii="Calibri" w:eastAsia="Times New Roman" w:hAnsi="Calibri" w:cs="Calibri"/>
          <w:color w:val="2F5496"/>
          <w:sz w:val="26"/>
          <w:szCs w:val="26"/>
          <w:lang w:val="en-MY" w:eastAsia="en-US" w:bidi="ar-SA"/>
        </w:rPr>
        <w:t>aws_resources</w:t>
      </w:r>
      <w:proofErr w:type="spellEnd"/>
      <w:r w:rsidRPr="00303CAD">
        <w:rPr>
          <w:rFonts w:ascii="Calibri" w:eastAsia="Times New Roman" w:hAnsi="Calibri" w:cs="Calibri"/>
          <w:color w:val="2F5496"/>
          <w:sz w:val="26"/>
          <w:szCs w:val="26"/>
          <w:lang w:val="en-MY" w:eastAsia="en-US" w:bidi="ar-SA"/>
        </w:rPr>
        <w:t xml:space="preserve"> pipeline (first pipeline)</w:t>
      </w:r>
      <w:bookmarkEnd w:id="88"/>
      <w:bookmarkEnd w:id="89"/>
    </w:p>
    <w:p w14:paraId="28FD6223" w14:textId="77777777" w:rsidR="00303CAD" w:rsidRDefault="00303CAD" w:rsidP="00303CAD">
      <w:pPr>
        <w:pStyle w:val="LO-normal1"/>
        <w:rPr>
          <w:lang w:val="en-MY" w:eastAsia="en-US" w:bidi="ar-SA"/>
        </w:rPr>
      </w:pPr>
    </w:p>
    <w:p w14:paraId="1BAA8E97" w14:textId="77777777" w:rsidR="00303CAD" w:rsidRPr="00303CAD" w:rsidRDefault="00303CAD" w:rsidP="00303CAD">
      <w:pPr>
        <w:pStyle w:val="LO-normal1"/>
        <w:rPr>
          <w:rFonts w:ascii="Calibri" w:hAnsi="Calibri" w:cs="Calibri"/>
          <w:lang w:val="en-MY" w:eastAsia="en-US" w:bidi="ar-SA"/>
        </w:rPr>
      </w:pPr>
      <w:r w:rsidRPr="00303CAD">
        <w:rPr>
          <w:rFonts w:ascii="Calibri" w:hAnsi="Calibri" w:cs="Calibri"/>
          <w:lang w:val="en-MY" w:eastAsia="en-US" w:bidi="ar-SA"/>
        </w:rPr>
        <w:t xml:space="preserve">There is a default terraform input file named </w:t>
      </w:r>
      <w:proofErr w:type="spellStart"/>
      <w:r w:rsidRPr="00303CAD">
        <w:rPr>
          <w:rFonts w:ascii="Calibri" w:hAnsi="Calibri" w:cs="Calibri"/>
          <w:lang w:val="en-MY" w:eastAsia="en-US" w:bidi="ar-SA"/>
        </w:rPr>
        <w:t>terraform.tfvars</w:t>
      </w:r>
      <w:proofErr w:type="spellEnd"/>
      <w:r w:rsidRPr="00303CAD">
        <w:rPr>
          <w:rFonts w:ascii="Calibri" w:hAnsi="Calibri" w:cs="Calibri"/>
          <w:lang w:val="en-MY" w:eastAsia="en-US" w:bidi="ar-SA"/>
        </w:rPr>
        <w:t xml:space="preserve"> and by default the key values are used by the pipeline other than the actual input file. These values are mostly not changed, however in case required, these values can be amended if required to change certain configuration to the environment. This file has default settings for some of the configuration related to bastion host, Cognito user pool and EKS cluster.</w:t>
      </w:r>
    </w:p>
    <w:p w14:paraId="792D0155" w14:textId="77777777" w:rsidR="00E242FC" w:rsidRDefault="35490347" w:rsidP="00303CAD">
      <w:pPr>
        <w:pStyle w:val="Heading1"/>
        <w:rPr>
          <w:rFonts w:ascii="Calibri" w:eastAsia="Times New Roman" w:hAnsi="Calibri" w:cs="Calibri"/>
          <w:color w:val="2F5496"/>
          <w:sz w:val="32"/>
          <w:szCs w:val="32"/>
          <w:lang w:val="en-MY" w:eastAsia="en-US" w:bidi="ar-SA"/>
        </w:rPr>
      </w:pPr>
      <w:bookmarkStart w:id="90" w:name="_Toc86222676"/>
      <w:bookmarkStart w:id="91" w:name="_Toc86913767"/>
      <w:r w:rsidRPr="006725F0">
        <w:rPr>
          <w:rFonts w:ascii="Calibri" w:eastAsia="Times New Roman" w:hAnsi="Calibri" w:cs="Calibri"/>
          <w:color w:val="2F5496"/>
          <w:sz w:val="32"/>
          <w:szCs w:val="32"/>
          <w:lang w:val="en-MY" w:eastAsia="en-US" w:bidi="ar-SA"/>
        </w:rPr>
        <w:lastRenderedPageBreak/>
        <w:t xml:space="preserve">Setting up </w:t>
      </w:r>
      <w:r w:rsidR="004F537F">
        <w:rPr>
          <w:rFonts w:ascii="Calibri" w:eastAsia="Times New Roman" w:hAnsi="Calibri" w:cs="Calibri"/>
          <w:color w:val="2F5496"/>
          <w:sz w:val="32"/>
          <w:szCs w:val="32"/>
          <w:lang w:val="en-MY" w:eastAsia="en-US" w:bidi="ar-SA"/>
        </w:rPr>
        <w:t xml:space="preserve">the </w:t>
      </w:r>
      <w:r w:rsidRPr="006725F0">
        <w:rPr>
          <w:rFonts w:ascii="Calibri" w:eastAsia="Times New Roman" w:hAnsi="Calibri" w:cs="Calibri"/>
          <w:color w:val="2F5496"/>
          <w:sz w:val="32"/>
          <w:szCs w:val="32"/>
          <w:lang w:val="en-MY" w:eastAsia="en-US" w:bidi="ar-SA"/>
        </w:rPr>
        <w:t>Blockchain Network</w:t>
      </w:r>
      <w:r w:rsidR="00165FA6" w:rsidRPr="006725F0">
        <w:rPr>
          <w:rFonts w:ascii="Calibri" w:eastAsia="Times New Roman" w:hAnsi="Calibri" w:cs="Calibri"/>
          <w:color w:val="2F5496"/>
          <w:sz w:val="32"/>
          <w:szCs w:val="32"/>
          <w:lang w:val="en-MY" w:eastAsia="en-US" w:bidi="ar-SA"/>
        </w:rPr>
        <w:t xml:space="preserve"> and Vault</w:t>
      </w:r>
      <w:bookmarkEnd w:id="90"/>
      <w:bookmarkEnd w:id="91"/>
    </w:p>
    <w:p w14:paraId="4E9908D9" w14:textId="77777777" w:rsidR="00117C57" w:rsidRPr="00117C57" w:rsidRDefault="00117C57" w:rsidP="00117C57">
      <w:pPr>
        <w:pStyle w:val="LO-normal1"/>
        <w:rPr>
          <w:lang w:val="en-MY" w:eastAsia="en-US" w:bidi="ar-SA"/>
        </w:rPr>
      </w:pPr>
      <w:r>
        <w:rPr>
          <w:lang w:val="en-MY" w:eastAsia="en-US" w:bidi="ar-SA"/>
        </w:rPr>
        <w:t xml:space="preserve">This section has been largely moved to the “openIDL - Administration Guide”.  Only the bootstrapping steps of the network are required.  So refer to the table for what steps to execute for the initial </w:t>
      </w:r>
      <w:proofErr w:type="spellStart"/>
      <w:r>
        <w:rPr>
          <w:lang w:val="en-MY" w:eastAsia="en-US" w:bidi="ar-SA"/>
        </w:rPr>
        <w:t>aais</w:t>
      </w:r>
      <w:proofErr w:type="spellEnd"/>
      <w:r>
        <w:rPr>
          <w:lang w:val="en-MY" w:eastAsia="en-US" w:bidi="ar-SA"/>
        </w:rPr>
        <w:t xml:space="preserve"> node.</w:t>
      </w:r>
    </w:p>
    <w:p w14:paraId="5FF5471E" w14:textId="77777777" w:rsidR="00E242FC" w:rsidRPr="006725F0" w:rsidRDefault="35490347" w:rsidP="00176E31">
      <w:pPr>
        <w:pStyle w:val="Heading2"/>
        <w:rPr>
          <w:rFonts w:ascii="Calibri" w:eastAsia="Times New Roman" w:hAnsi="Calibri" w:cs="Calibri"/>
          <w:color w:val="2F5496"/>
          <w:sz w:val="26"/>
          <w:szCs w:val="26"/>
          <w:lang w:val="en-MY" w:eastAsia="en-US" w:bidi="ar-SA"/>
        </w:rPr>
      </w:pPr>
      <w:bookmarkStart w:id="92" w:name="_Toc86222677"/>
      <w:bookmarkStart w:id="93" w:name="_Toc86913768"/>
      <w:r w:rsidRPr="006725F0">
        <w:rPr>
          <w:rFonts w:ascii="Calibri" w:eastAsia="Times New Roman" w:hAnsi="Calibri" w:cs="Calibri"/>
          <w:color w:val="2F5496"/>
          <w:sz w:val="26"/>
          <w:szCs w:val="26"/>
          <w:lang w:val="en-MY" w:eastAsia="en-US" w:bidi="ar-SA"/>
        </w:rPr>
        <w:t>Overview</w:t>
      </w:r>
      <w:bookmarkEnd w:id="92"/>
      <w:bookmarkEnd w:id="93"/>
      <w:r w:rsidRPr="006725F0">
        <w:rPr>
          <w:rFonts w:ascii="Calibri" w:eastAsia="Times New Roman" w:hAnsi="Calibri" w:cs="Calibri"/>
          <w:color w:val="2F5496"/>
          <w:sz w:val="26"/>
          <w:szCs w:val="26"/>
          <w:lang w:val="en-MY" w:eastAsia="en-US" w:bidi="ar-SA"/>
        </w:rPr>
        <w:t xml:space="preserve"> </w:t>
      </w:r>
    </w:p>
    <w:p w14:paraId="5FB64561" w14:textId="77777777" w:rsidR="004125AF" w:rsidRPr="006725F0" w:rsidRDefault="004125AF" w:rsidP="00CB73CB">
      <w:pPr>
        <w:pStyle w:val="LO-normal1"/>
        <w:rPr>
          <w:rFonts w:ascii="Calibri" w:hAnsi="Calibri" w:cs="Calibri"/>
        </w:rPr>
      </w:pPr>
    </w:p>
    <w:p w14:paraId="6E908143" w14:textId="77777777" w:rsidR="00CB73CB" w:rsidRPr="006725F0" w:rsidRDefault="00CB73CB" w:rsidP="00CB73CB">
      <w:pPr>
        <w:pStyle w:val="LO-normal1"/>
        <w:rPr>
          <w:rFonts w:ascii="Calibri" w:hAnsi="Calibri" w:cs="Calibri"/>
        </w:rPr>
      </w:pPr>
      <w:r w:rsidRPr="006725F0">
        <w:rPr>
          <w:rFonts w:ascii="Calibri" w:hAnsi="Calibri" w:cs="Calibri"/>
        </w:rPr>
        <w:t xml:space="preserve">This document describes </w:t>
      </w:r>
      <w:r w:rsidR="005E3253">
        <w:rPr>
          <w:rFonts w:ascii="Calibri" w:hAnsi="Calibri" w:cs="Calibri"/>
        </w:rPr>
        <w:t>how to</w:t>
      </w:r>
      <w:r w:rsidRPr="006725F0">
        <w:rPr>
          <w:rFonts w:ascii="Calibri" w:hAnsi="Calibri" w:cs="Calibri"/>
        </w:rPr>
        <w:t xml:space="preserve"> set up the different components like</w:t>
      </w:r>
    </w:p>
    <w:p w14:paraId="38BBDE2D" w14:textId="77777777" w:rsidR="00CB73CB" w:rsidRPr="006725F0" w:rsidRDefault="00CB73CB" w:rsidP="00CB73CB">
      <w:pPr>
        <w:pStyle w:val="LO-normal1"/>
        <w:rPr>
          <w:rFonts w:ascii="Calibri" w:hAnsi="Calibri" w:cs="Calibri"/>
        </w:rPr>
      </w:pPr>
    </w:p>
    <w:p w14:paraId="1A47417C" w14:textId="77777777" w:rsidR="00CB73CB" w:rsidRPr="006725F0" w:rsidRDefault="511F7206" w:rsidP="00FE4B9C">
      <w:pPr>
        <w:pStyle w:val="LO-normal1"/>
        <w:numPr>
          <w:ilvl w:val="0"/>
          <w:numId w:val="13"/>
        </w:numPr>
        <w:rPr>
          <w:rFonts w:ascii="Calibri" w:hAnsi="Calibri" w:cs="Calibri"/>
        </w:rPr>
      </w:pPr>
      <w:r w:rsidRPr="006725F0">
        <w:rPr>
          <w:rFonts w:ascii="Calibri" w:hAnsi="Calibri" w:cs="Calibri"/>
        </w:rPr>
        <w:t>Blockchain Network using BAF (Blockchain Automation Framework)</w:t>
      </w:r>
    </w:p>
    <w:p w14:paraId="3AA8036B" w14:textId="77777777" w:rsidR="00CB73CB" w:rsidRPr="006725F0" w:rsidRDefault="511F7206" w:rsidP="00FE4B9C">
      <w:pPr>
        <w:pStyle w:val="LO-normal1"/>
        <w:numPr>
          <w:ilvl w:val="0"/>
          <w:numId w:val="13"/>
        </w:numPr>
        <w:rPr>
          <w:rFonts w:ascii="Calibri" w:hAnsi="Calibri" w:cs="Calibri"/>
        </w:rPr>
      </w:pPr>
      <w:proofErr w:type="spellStart"/>
      <w:r w:rsidRPr="006725F0">
        <w:rPr>
          <w:rFonts w:ascii="Calibri" w:hAnsi="Calibri" w:cs="Calibri"/>
        </w:rPr>
        <w:t>HashiCorp</w:t>
      </w:r>
      <w:proofErr w:type="spellEnd"/>
      <w:r w:rsidRPr="006725F0">
        <w:rPr>
          <w:rFonts w:ascii="Calibri" w:hAnsi="Calibri" w:cs="Calibri"/>
        </w:rPr>
        <w:t xml:space="preserve"> Vault Cluster</w:t>
      </w:r>
    </w:p>
    <w:p w14:paraId="5A9803C0" w14:textId="77777777" w:rsidR="00CB73CB" w:rsidRPr="006725F0" w:rsidRDefault="511F7206" w:rsidP="00FE4B9C">
      <w:pPr>
        <w:pStyle w:val="LO-normal1"/>
        <w:numPr>
          <w:ilvl w:val="0"/>
          <w:numId w:val="13"/>
        </w:numPr>
        <w:rPr>
          <w:rFonts w:ascii="Calibri" w:hAnsi="Calibri" w:cs="Calibri"/>
        </w:rPr>
      </w:pPr>
      <w:r w:rsidRPr="006725F0">
        <w:rPr>
          <w:rFonts w:ascii="Calibri" w:hAnsi="Calibri" w:cs="Calibri"/>
        </w:rPr>
        <w:t>MongoDB Cluster</w:t>
      </w:r>
      <w:r w:rsidR="56A7E39B" w:rsidRPr="006725F0">
        <w:rPr>
          <w:rFonts w:ascii="Calibri" w:hAnsi="Calibri" w:cs="Calibri"/>
        </w:rPr>
        <w:t xml:space="preserve"> </w:t>
      </w:r>
    </w:p>
    <w:p w14:paraId="14D4BB76" w14:textId="77777777" w:rsidR="00165FA6" w:rsidRPr="006725F0" w:rsidRDefault="00165FA6" w:rsidP="00165FA6">
      <w:pPr>
        <w:pStyle w:val="LO-normal1"/>
        <w:rPr>
          <w:rFonts w:ascii="Calibri" w:hAnsi="Calibri" w:cs="Calibri"/>
        </w:rPr>
      </w:pPr>
    </w:p>
    <w:p w14:paraId="4028681F" w14:textId="77777777" w:rsidR="00165FA6" w:rsidRPr="006725F0" w:rsidRDefault="00165FA6" w:rsidP="00165FA6">
      <w:pPr>
        <w:pStyle w:val="LO-normal1"/>
        <w:rPr>
          <w:rFonts w:ascii="Calibri" w:hAnsi="Calibri" w:cs="Calibri"/>
        </w:rPr>
      </w:pPr>
      <w:r w:rsidRPr="006725F0">
        <w:rPr>
          <w:rFonts w:ascii="Calibri" w:hAnsi="Calibri" w:cs="Calibri"/>
        </w:rPr>
        <w:t>Following are the steps to deploy blockchain network and vault</w:t>
      </w:r>
    </w:p>
    <w:p w14:paraId="692F4753" w14:textId="77777777" w:rsidR="00165FA6" w:rsidRPr="006725F0" w:rsidRDefault="00165FA6" w:rsidP="00165FA6">
      <w:pPr>
        <w:pStyle w:val="LO-normal1"/>
        <w:rPr>
          <w:rFonts w:ascii="Calibri" w:hAnsi="Calibri" w:cs="Calibri"/>
        </w:rPr>
      </w:pPr>
    </w:p>
    <w:p w14:paraId="55D021BA" w14:textId="77777777" w:rsidR="00165FA6" w:rsidRPr="006725F0" w:rsidRDefault="00165FA6" w:rsidP="00FE4B9C">
      <w:pPr>
        <w:pStyle w:val="LO-normal1"/>
        <w:numPr>
          <w:ilvl w:val="0"/>
          <w:numId w:val="38"/>
        </w:numPr>
        <w:rPr>
          <w:rFonts w:ascii="Calibri" w:hAnsi="Calibri" w:cs="Calibri"/>
        </w:rPr>
      </w:pPr>
      <w:r w:rsidRPr="006725F0">
        <w:rPr>
          <w:rFonts w:ascii="Calibri" w:hAnsi="Calibri" w:cs="Calibri"/>
        </w:rPr>
        <w:t>Set the environment secrets for git actions</w:t>
      </w:r>
    </w:p>
    <w:p w14:paraId="2CAACFF6" w14:textId="77777777" w:rsidR="00165FA6" w:rsidRPr="006725F0" w:rsidRDefault="00165FA6" w:rsidP="00FE4B9C">
      <w:pPr>
        <w:pStyle w:val="LO-normal1"/>
        <w:numPr>
          <w:ilvl w:val="0"/>
          <w:numId w:val="38"/>
        </w:numPr>
        <w:rPr>
          <w:rFonts w:ascii="Calibri" w:hAnsi="Calibri" w:cs="Calibri"/>
        </w:rPr>
      </w:pPr>
      <w:r w:rsidRPr="006725F0">
        <w:rPr>
          <w:rFonts w:ascii="Calibri" w:hAnsi="Calibri" w:cs="Calibri"/>
        </w:rPr>
        <w:t>Create network configuration files for all the nodes from templates</w:t>
      </w:r>
    </w:p>
    <w:p w14:paraId="2FF8DFB8" w14:textId="77777777" w:rsidR="00165FA6" w:rsidRPr="006725F0" w:rsidRDefault="00165FA6" w:rsidP="00FE4B9C">
      <w:pPr>
        <w:pStyle w:val="LO-normal1"/>
        <w:numPr>
          <w:ilvl w:val="0"/>
          <w:numId w:val="38"/>
        </w:numPr>
        <w:rPr>
          <w:rFonts w:ascii="Calibri" w:hAnsi="Calibri" w:cs="Calibri"/>
        </w:rPr>
      </w:pPr>
      <w:r w:rsidRPr="006725F0">
        <w:rPr>
          <w:rFonts w:ascii="Calibri" w:hAnsi="Calibri" w:cs="Calibri"/>
        </w:rPr>
        <w:t xml:space="preserve">Run the git actions pipelines to deploy vault and </w:t>
      </w:r>
      <w:r w:rsidR="005E3253">
        <w:rPr>
          <w:rFonts w:ascii="Calibri" w:hAnsi="Calibri" w:cs="Calibri"/>
        </w:rPr>
        <w:t xml:space="preserve">the </w:t>
      </w:r>
      <w:r w:rsidRPr="006725F0">
        <w:rPr>
          <w:rFonts w:ascii="Calibri" w:hAnsi="Calibri" w:cs="Calibri"/>
        </w:rPr>
        <w:t>blockchain network</w:t>
      </w:r>
    </w:p>
    <w:p w14:paraId="79AB5707" w14:textId="77777777" w:rsidR="00165FA6" w:rsidRPr="006725F0" w:rsidRDefault="00165FA6" w:rsidP="00165FA6">
      <w:pPr>
        <w:pStyle w:val="LO-normal1"/>
        <w:rPr>
          <w:rFonts w:ascii="Calibri" w:hAnsi="Calibri" w:cs="Calibri"/>
        </w:rPr>
      </w:pPr>
    </w:p>
    <w:p w14:paraId="3D36A8CB" w14:textId="77777777" w:rsidR="00165FA6" w:rsidRPr="006725F0" w:rsidRDefault="00165FA6" w:rsidP="00176E31">
      <w:pPr>
        <w:pStyle w:val="Heading3"/>
      </w:pPr>
      <w:bookmarkStart w:id="94" w:name="_Toc86913769"/>
      <w:r w:rsidRPr="006725F0">
        <w:t>Environment Secrets for git actions</w:t>
      </w:r>
      <w:bookmarkEnd w:id="94"/>
    </w:p>
    <w:p w14:paraId="74F65A52" w14:textId="77777777" w:rsidR="00165FA6" w:rsidRPr="006725F0" w:rsidRDefault="00117C57" w:rsidP="00117C57">
      <w:pPr>
        <w:rPr>
          <w:lang w:val="en-MY"/>
        </w:rPr>
      </w:pPr>
      <w:r>
        <w:rPr>
          <w:lang w:val="en-MY"/>
        </w:rPr>
        <w:t>See the administration guide for details.</w:t>
      </w:r>
    </w:p>
    <w:p w14:paraId="29F3EF2E" w14:textId="77777777" w:rsidR="00895781" w:rsidRPr="006725F0" w:rsidRDefault="00895781" w:rsidP="00176E31">
      <w:pPr>
        <w:pStyle w:val="Heading3"/>
        <w:rPr>
          <w:rFonts w:ascii="Calibri" w:hAnsi="Calibri" w:cs="Calibri"/>
          <w:color w:val="4472C4"/>
          <w:lang w:val="en-MY" w:eastAsia="en-US" w:bidi="ar-SA"/>
        </w:rPr>
      </w:pPr>
      <w:bookmarkStart w:id="95" w:name="_Toc86913771"/>
      <w:r w:rsidRPr="006725F0">
        <w:rPr>
          <w:rFonts w:ascii="Calibri" w:hAnsi="Calibri" w:cs="Calibri"/>
          <w:color w:val="4472C4"/>
          <w:lang w:val="en-MY" w:eastAsia="en-US" w:bidi="ar-SA"/>
        </w:rPr>
        <w:t>Steps to run for deploying blockchain network</w:t>
      </w:r>
      <w:bookmarkEnd w:id="95"/>
    </w:p>
    <w:p w14:paraId="0E2B8710" w14:textId="77777777" w:rsidR="00895781" w:rsidRPr="006725F0" w:rsidRDefault="00895781" w:rsidP="00CB73CB">
      <w:pPr>
        <w:pStyle w:val="LO-normal1"/>
        <w:rPr>
          <w:rFonts w:ascii="Calibri" w:hAnsi="Calibri" w:cs="Calibri"/>
          <w:lang w:val="en-MY" w:eastAsia="en-US" w:bidi="ar-SA"/>
        </w:rPr>
      </w:pPr>
    </w:p>
    <w:p w14:paraId="36E93200" w14:textId="77777777" w:rsidR="006E73A0" w:rsidRDefault="00117C57" w:rsidP="006E73A0">
      <w:pPr>
        <w:pStyle w:val="LO-normal1"/>
        <w:rPr>
          <w:rFonts w:ascii="Calibri" w:hAnsi="Calibri" w:cs="Calibri"/>
          <w:sz w:val="20"/>
          <w:szCs w:val="20"/>
          <w:lang w:val="en-MY" w:eastAsia="en-US" w:bidi="ar-SA"/>
        </w:rPr>
      </w:pPr>
      <w:r>
        <w:rPr>
          <w:rFonts w:ascii="Calibri" w:hAnsi="Calibri" w:cs="Calibri"/>
          <w:sz w:val="20"/>
          <w:szCs w:val="20"/>
          <w:lang w:val="en-MY" w:eastAsia="en-US" w:bidi="ar-SA"/>
        </w:rPr>
        <w:t>The f</w:t>
      </w:r>
      <w:r w:rsidR="006E73A0">
        <w:rPr>
          <w:rFonts w:ascii="Calibri" w:hAnsi="Calibri" w:cs="Calibri"/>
          <w:sz w:val="20"/>
          <w:szCs w:val="20"/>
          <w:lang w:val="en-MY" w:eastAsia="en-US" w:bidi="ar-SA"/>
        </w:rPr>
        <w:t xml:space="preserve">ollowing table details the workflow </w:t>
      </w:r>
      <w:r>
        <w:rPr>
          <w:rFonts w:ascii="Calibri" w:hAnsi="Calibri" w:cs="Calibri"/>
          <w:sz w:val="20"/>
          <w:szCs w:val="20"/>
          <w:lang w:val="en-MY" w:eastAsia="en-US" w:bidi="ar-SA"/>
        </w:rPr>
        <w:t xml:space="preserve">necessary to get the initial </w:t>
      </w:r>
      <w:proofErr w:type="spellStart"/>
      <w:r>
        <w:rPr>
          <w:rFonts w:ascii="Calibri" w:hAnsi="Calibri" w:cs="Calibri"/>
          <w:sz w:val="20"/>
          <w:szCs w:val="20"/>
          <w:lang w:val="en-MY" w:eastAsia="en-US" w:bidi="ar-SA"/>
        </w:rPr>
        <w:t>aais</w:t>
      </w:r>
      <w:proofErr w:type="spellEnd"/>
      <w:r>
        <w:rPr>
          <w:rFonts w:ascii="Calibri" w:hAnsi="Calibri" w:cs="Calibri"/>
          <w:sz w:val="20"/>
          <w:szCs w:val="20"/>
          <w:lang w:val="en-MY" w:eastAsia="en-US" w:bidi="ar-SA"/>
        </w:rPr>
        <w:t xml:space="preserve"> node setup for adding analytics and carrier nodes.</w:t>
      </w:r>
    </w:p>
    <w:p w14:paraId="2B3004E4" w14:textId="77777777" w:rsidR="006E73A0" w:rsidRDefault="006E73A0" w:rsidP="006E73A0">
      <w:pPr>
        <w:pStyle w:val="LO-normal1"/>
        <w:rPr>
          <w:rFonts w:ascii="Calibri" w:hAnsi="Calibri" w:cs="Calibri"/>
          <w:b/>
          <w:bCs/>
          <w:sz w:val="20"/>
          <w:szCs w:val="20"/>
          <w:lang w:val="en-MY" w:eastAsia="en-US" w:bidi="ar-SA"/>
        </w:rPr>
      </w:pPr>
    </w:p>
    <w:p w14:paraId="6C385EF7" w14:textId="77777777" w:rsidR="006E73A0" w:rsidRDefault="006E73A0" w:rsidP="006E73A0">
      <w:pPr>
        <w:pStyle w:val="LO-normal1"/>
        <w:rPr>
          <w:rFonts w:ascii="Calibri" w:hAnsi="Calibri" w:cs="Calibri"/>
          <w:sz w:val="20"/>
          <w:szCs w:val="20"/>
          <w:lang w:val="en-MY" w:eastAsia="en-US" w:bidi="ar-SA"/>
        </w:rPr>
      </w:pPr>
      <w:r>
        <w:rPr>
          <w:rFonts w:ascii="Calibri" w:hAnsi="Calibri" w:cs="Calibri"/>
          <w:b/>
          <w:bCs/>
          <w:sz w:val="20"/>
          <w:szCs w:val="20"/>
          <w:lang w:val="en-MY" w:eastAsia="en-US" w:bidi="ar-SA"/>
        </w:rPr>
        <w:t xml:space="preserve">NOTE: </w:t>
      </w:r>
      <w:r>
        <w:rPr>
          <w:rFonts w:ascii="Calibri" w:hAnsi="Calibri" w:cs="Calibri"/>
          <w:sz w:val="20"/>
          <w:szCs w:val="20"/>
          <w:lang w:val="en-MY" w:eastAsia="en-US" w:bidi="ar-SA"/>
        </w:rPr>
        <w:t>In case the vault deployment fails, before rerunning the job again, the following clean up job must be performed. This clean up job is also done through the pipeline using the named action “</w:t>
      </w:r>
      <w:proofErr w:type="spellStart"/>
      <w:r>
        <w:rPr>
          <w:rFonts w:ascii="Calibri" w:hAnsi="Calibri" w:cs="Calibri"/>
          <w:sz w:val="20"/>
          <w:szCs w:val="20"/>
          <w:lang w:val="en-MY" w:eastAsia="en-US" w:bidi="ar-SA"/>
        </w:rPr>
        <w:t>vault_cleanup</w:t>
      </w:r>
      <w:proofErr w:type="spellEnd"/>
      <w:r>
        <w:rPr>
          <w:rFonts w:ascii="Calibri" w:hAnsi="Calibri" w:cs="Calibri"/>
          <w:sz w:val="20"/>
          <w:szCs w:val="20"/>
          <w:lang w:val="en-MY" w:eastAsia="en-US" w:bidi="ar-SA"/>
        </w:rPr>
        <w:t>”</w:t>
      </w:r>
    </w:p>
    <w:p w14:paraId="49A01627" w14:textId="77777777" w:rsidR="00AF04F9" w:rsidRPr="006725F0" w:rsidRDefault="00AF04F9" w:rsidP="00CB73CB">
      <w:pPr>
        <w:pStyle w:val="LO-normal1"/>
        <w:rPr>
          <w:rFonts w:ascii="Calibri" w:hAnsi="Calibri" w:cs="Calibri"/>
          <w:lang w:val="en-MY" w:eastAsia="en-US" w:bidi="ar-SA"/>
        </w:rPr>
      </w:pPr>
    </w:p>
    <w:tbl>
      <w:tblPr>
        <w:tblW w:w="10392" w:type="dxa"/>
        <w:tblLook w:val="04A0" w:firstRow="1" w:lastRow="0" w:firstColumn="1" w:lastColumn="0" w:noHBand="0" w:noVBand="1"/>
      </w:tblPr>
      <w:tblGrid>
        <w:gridCol w:w="419"/>
        <w:gridCol w:w="1325"/>
        <w:gridCol w:w="1710"/>
        <w:gridCol w:w="925"/>
        <w:gridCol w:w="630"/>
        <w:gridCol w:w="1440"/>
        <w:gridCol w:w="1824"/>
        <w:gridCol w:w="925"/>
        <w:gridCol w:w="1194"/>
      </w:tblGrid>
      <w:tr w:rsidR="00AF04F9" w14:paraId="1F419944" w14:textId="77777777" w:rsidTr="006E73A0">
        <w:trPr>
          <w:trHeight w:val="280"/>
        </w:trPr>
        <w:tc>
          <w:tcPr>
            <w:tcW w:w="10392" w:type="dxa"/>
            <w:gridSpan w:val="9"/>
            <w:tcBorders>
              <w:top w:val="single" w:sz="4" w:space="0" w:color="auto"/>
              <w:left w:val="single" w:sz="4" w:space="0" w:color="auto"/>
              <w:bottom w:val="single" w:sz="4" w:space="0" w:color="auto"/>
              <w:right w:val="single" w:sz="4" w:space="0" w:color="000000"/>
            </w:tcBorders>
            <w:shd w:val="clear" w:color="000000" w:fill="A6A6A6"/>
            <w:noWrap/>
            <w:vAlign w:val="bottom"/>
            <w:hideMark/>
          </w:tcPr>
          <w:p w14:paraId="1D7EA9B7" w14:textId="77777777" w:rsidR="00AF04F9" w:rsidRDefault="00AF04F9">
            <w:pPr>
              <w:jc w:val="center"/>
              <w:rPr>
                <w:rFonts w:ascii="Calibri" w:hAnsi="Calibri" w:cs="Calibri"/>
                <w:b/>
                <w:bCs/>
                <w:color w:val="000000"/>
                <w:sz w:val="20"/>
                <w:szCs w:val="20"/>
              </w:rPr>
            </w:pPr>
            <w:r>
              <w:rPr>
                <w:rFonts w:ascii="Calibri" w:hAnsi="Calibri" w:cs="Calibri"/>
                <w:b/>
                <w:bCs/>
                <w:color w:val="000000"/>
                <w:sz w:val="20"/>
                <w:szCs w:val="20"/>
              </w:rPr>
              <w:t>AAIS</w:t>
            </w:r>
            <w:r w:rsidR="00505182">
              <w:rPr>
                <w:rFonts w:ascii="Calibri" w:hAnsi="Calibri" w:cs="Calibri"/>
                <w:b/>
                <w:bCs/>
                <w:color w:val="000000"/>
                <w:sz w:val="20"/>
                <w:szCs w:val="20"/>
              </w:rPr>
              <w:t xml:space="preserve"> </w:t>
            </w:r>
            <w:r>
              <w:rPr>
                <w:rFonts w:ascii="Calibri" w:hAnsi="Calibri" w:cs="Calibri"/>
                <w:b/>
                <w:bCs/>
                <w:color w:val="000000"/>
                <w:sz w:val="20"/>
                <w:szCs w:val="20"/>
              </w:rPr>
              <w:t>- Analytics</w:t>
            </w:r>
          </w:p>
        </w:tc>
      </w:tr>
      <w:tr w:rsidR="00AF04F9" w14:paraId="72786BA9" w14:textId="77777777" w:rsidTr="006E73A0">
        <w:trPr>
          <w:trHeight w:val="600"/>
        </w:trPr>
        <w:tc>
          <w:tcPr>
            <w:tcW w:w="419" w:type="dxa"/>
            <w:tcBorders>
              <w:top w:val="nil"/>
              <w:left w:val="single" w:sz="4" w:space="0" w:color="auto"/>
              <w:bottom w:val="single" w:sz="4" w:space="0" w:color="auto"/>
              <w:right w:val="single" w:sz="4" w:space="0" w:color="auto"/>
            </w:tcBorders>
            <w:shd w:val="clear" w:color="000000" w:fill="E7E6E6"/>
            <w:noWrap/>
            <w:vAlign w:val="center"/>
            <w:hideMark/>
          </w:tcPr>
          <w:p w14:paraId="32A179A1" w14:textId="77777777" w:rsidR="00AF04F9" w:rsidRDefault="00AF04F9">
            <w:pPr>
              <w:jc w:val="center"/>
              <w:rPr>
                <w:rFonts w:ascii="Calibri" w:hAnsi="Calibri" w:cs="Calibri"/>
                <w:b/>
                <w:bCs/>
                <w:color w:val="000000"/>
                <w:sz w:val="20"/>
                <w:szCs w:val="20"/>
              </w:rPr>
            </w:pPr>
            <w:r>
              <w:rPr>
                <w:rFonts w:ascii="Calibri" w:hAnsi="Calibri" w:cs="Calibri"/>
                <w:b/>
                <w:bCs/>
                <w:color w:val="000000"/>
                <w:sz w:val="20"/>
                <w:szCs w:val="20"/>
              </w:rPr>
              <w:t>#</w:t>
            </w:r>
          </w:p>
        </w:tc>
        <w:tc>
          <w:tcPr>
            <w:tcW w:w="1325" w:type="dxa"/>
            <w:tcBorders>
              <w:top w:val="nil"/>
              <w:left w:val="nil"/>
              <w:bottom w:val="single" w:sz="4" w:space="0" w:color="auto"/>
              <w:right w:val="single" w:sz="4" w:space="0" w:color="auto"/>
            </w:tcBorders>
            <w:shd w:val="clear" w:color="000000" w:fill="E7E6E6"/>
            <w:noWrap/>
            <w:vAlign w:val="center"/>
            <w:hideMark/>
          </w:tcPr>
          <w:p w14:paraId="77C3EA9B" w14:textId="77777777" w:rsidR="00AF04F9" w:rsidRDefault="00AF04F9">
            <w:pPr>
              <w:jc w:val="center"/>
              <w:rPr>
                <w:rFonts w:ascii="Calibri" w:hAnsi="Calibri" w:cs="Calibri"/>
                <w:b/>
                <w:bCs/>
                <w:color w:val="000000"/>
                <w:sz w:val="20"/>
                <w:szCs w:val="20"/>
              </w:rPr>
            </w:pPr>
            <w:r>
              <w:rPr>
                <w:rFonts w:ascii="Calibri" w:hAnsi="Calibri" w:cs="Calibri"/>
                <w:b/>
                <w:bCs/>
                <w:color w:val="000000"/>
                <w:sz w:val="20"/>
                <w:szCs w:val="20"/>
                <w:lang w:val="en"/>
              </w:rPr>
              <w:t>Node</w:t>
            </w:r>
          </w:p>
        </w:tc>
        <w:tc>
          <w:tcPr>
            <w:tcW w:w="1710" w:type="dxa"/>
            <w:tcBorders>
              <w:top w:val="nil"/>
              <w:left w:val="nil"/>
              <w:bottom w:val="single" w:sz="4" w:space="0" w:color="auto"/>
              <w:right w:val="single" w:sz="4" w:space="0" w:color="auto"/>
            </w:tcBorders>
            <w:shd w:val="clear" w:color="000000" w:fill="E7E6E6"/>
            <w:noWrap/>
            <w:vAlign w:val="center"/>
            <w:hideMark/>
          </w:tcPr>
          <w:p w14:paraId="320C2356" w14:textId="77777777" w:rsidR="00AF04F9" w:rsidRDefault="00AF04F9">
            <w:pPr>
              <w:jc w:val="center"/>
              <w:rPr>
                <w:rFonts w:ascii="Calibri" w:hAnsi="Calibri" w:cs="Calibri"/>
                <w:b/>
                <w:bCs/>
                <w:color w:val="000000"/>
                <w:sz w:val="20"/>
                <w:szCs w:val="20"/>
              </w:rPr>
            </w:pPr>
            <w:r>
              <w:rPr>
                <w:rFonts w:ascii="Calibri" w:hAnsi="Calibri" w:cs="Calibri"/>
                <w:b/>
                <w:bCs/>
                <w:color w:val="000000"/>
                <w:sz w:val="20"/>
                <w:szCs w:val="20"/>
                <w:lang w:val="en"/>
              </w:rPr>
              <w:t>Action</w:t>
            </w:r>
          </w:p>
        </w:tc>
        <w:tc>
          <w:tcPr>
            <w:tcW w:w="925" w:type="dxa"/>
            <w:tcBorders>
              <w:top w:val="nil"/>
              <w:left w:val="nil"/>
              <w:bottom w:val="single" w:sz="4" w:space="0" w:color="auto"/>
              <w:right w:val="single" w:sz="4" w:space="0" w:color="auto"/>
            </w:tcBorders>
            <w:shd w:val="clear" w:color="000000" w:fill="E7E6E6"/>
            <w:vAlign w:val="center"/>
            <w:hideMark/>
          </w:tcPr>
          <w:p w14:paraId="16B46ACB" w14:textId="77777777" w:rsidR="00AF04F9" w:rsidRDefault="00AF04F9">
            <w:pPr>
              <w:jc w:val="center"/>
              <w:rPr>
                <w:rFonts w:ascii="Calibri" w:hAnsi="Calibri" w:cs="Calibri"/>
                <w:b/>
                <w:bCs/>
                <w:color w:val="000000"/>
                <w:sz w:val="20"/>
                <w:szCs w:val="20"/>
              </w:rPr>
            </w:pPr>
            <w:r>
              <w:rPr>
                <w:rFonts w:ascii="Calibri" w:hAnsi="Calibri" w:cs="Calibri"/>
                <w:b/>
                <w:bCs/>
                <w:color w:val="000000"/>
                <w:sz w:val="20"/>
                <w:szCs w:val="20"/>
                <w:lang w:val="en"/>
              </w:rPr>
              <w:t xml:space="preserve">ORG </w:t>
            </w:r>
          </w:p>
        </w:tc>
        <w:tc>
          <w:tcPr>
            <w:tcW w:w="630" w:type="dxa"/>
            <w:tcBorders>
              <w:top w:val="nil"/>
              <w:left w:val="nil"/>
              <w:bottom w:val="single" w:sz="4" w:space="0" w:color="auto"/>
              <w:right w:val="single" w:sz="4" w:space="0" w:color="auto"/>
            </w:tcBorders>
            <w:shd w:val="clear" w:color="000000" w:fill="E7E6E6"/>
            <w:noWrap/>
            <w:vAlign w:val="center"/>
            <w:hideMark/>
          </w:tcPr>
          <w:p w14:paraId="2271AB57" w14:textId="77777777" w:rsidR="00AF04F9" w:rsidRDefault="00AF04F9">
            <w:pPr>
              <w:jc w:val="center"/>
              <w:rPr>
                <w:rFonts w:ascii="Calibri" w:hAnsi="Calibri" w:cs="Calibri"/>
                <w:b/>
                <w:bCs/>
                <w:color w:val="000000"/>
                <w:sz w:val="20"/>
                <w:szCs w:val="20"/>
              </w:rPr>
            </w:pPr>
            <w:r>
              <w:rPr>
                <w:rFonts w:ascii="Calibri" w:hAnsi="Calibri" w:cs="Calibri"/>
                <w:b/>
                <w:bCs/>
                <w:color w:val="000000"/>
                <w:sz w:val="20"/>
                <w:szCs w:val="20"/>
                <w:lang w:val="en"/>
              </w:rPr>
              <w:t>ENV</w:t>
            </w:r>
          </w:p>
        </w:tc>
        <w:tc>
          <w:tcPr>
            <w:tcW w:w="1440" w:type="dxa"/>
            <w:tcBorders>
              <w:top w:val="nil"/>
              <w:left w:val="nil"/>
              <w:bottom w:val="single" w:sz="4" w:space="0" w:color="auto"/>
              <w:right w:val="single" w:sz="4" w:space="0" w:color="auto"/>
            </w:tcBorders>
            <w:shd w:val="clear" w:color="000000" w:fill="E7E6E6"/>
            <w:noWrap/>
            <w:vAlign w:val="center"/>
            <w:hideMark/>
          </w:tcPr>
          <w:p w14:paraId="7DC6E7EB" w14:textId="77777777" w:rsidR="00AF04F9" w:rsidRDefault="00AF04F9">
            <w:pPr>
              <w:jc w:val="center"/>
              <w:rPr>
                <w:rFonts w:ascii="Calibri" w:hAnsi="Calibri" w:cs="Calibri"/>
                <w:b/>
                <w:bCs/>
                <w:color w:val="000000"/>
                <w:sz w:val="20"/>
                <w:szCs w:val="20"/>
              </w:rPr>
            </w:pPr>
            <w:r>
              <w:rPr>
                <w:rFonts w:ascii="Calibri" w:hAnsi="Calibri" w:cs="Calibri"/>
                <w:b/>
                <w:bCs/>
                <w:color w:val="000000"/>
                <w:sz w:val="20"/>
                <w:szCs w:val="20"/>
                <w:lang w:val="en"/>
              </w:rPr>
              <w:t>Channel Name</w:t>
            </w:r>
          </w:p>
        </w:tc>
        <w:tc>
          <w:tcPr>
            <w:tcW w:w="1824" w:type="dxa"/>
            <w:tcBorders>
              <w:top w:val="nil"/>
              <w:left w:val="nil"/>
              <w:bottom w:val="single" w:sz="4" w:space="0" w:color="auto"/>
              <w:right w:val="single" w:sz="4" w:space="0" w:color="auto"/>
            </w:tcBorders>
            <w:shd w:val="clear" w:color="000000" w:fill="E7E6E6"/>
            <w:noWrap/>
            <w:vAlign w:val="center"/>
            <w:hideMark/>
          </w:tcPr>
          <w:p w14:paraId="52BC0EDE" w14:textId="77777777" w:rsidR="00AF04F9" w:rsidRDefault="00AF04F9">
            <w:pPr>
              <w:jc w:val="center"/>
              <w:rPr>
                <w:rFonts w:ascii="Calibri" w:hAnsi="Calibri" w:cs="Calibri"/>
                <w:b/>
                <w:bCs/>
                <w:color w:val="000000"/>
                <w:sz w:val="20"/>
                <w:szCs w:val="20"/>
                <w:lang w:val="en"/>
              </w:rPr>
            </w:pPr>
            <w:r>
              <w:rPr>
                <w:rFonts w:ascii="Calibri" w:hAnsi="Calibri" w:cs="Calibri"/>
                <w:b/>
                <w:bCs/>
                <w:color w:val="000000"/>
                <w:sz w:val="20"/>
                <w:szCs w:val="20"/>
                <w:lang w:val="en"/>
              </w:rPr>
              <w:t xml:space="preserve">Extra </w:t>
            </w:r>
          </w:p>
          <w:p w14:paraId="13933517" w14:textId="77777777" w:rsidR="00AF04F9" w:rsidRDefault="00AF04F9">
            <w:pPr>
              <w:jc w:val="center"/>
              <w:rPr>
                <w:rFonts w:ascii="Calibri" w:hAnsi="Calibri" w:cs="Calibri"/>
                <w:b/>
                <w:bCs/>
                <w:color w:val="000000"/>
                <w:sz w:val="20"/>
                <w:szCs w:val="20"/>
              </w:rPr>
            </w:pPr>
            <w:r>
              <w:rPr>
                <w:rFonts w:ascii="Calibri" w:hAnsi="Calibri" w:cs="Calibri"/>
                <w:b/>
                <w:bCs/>
                <w:color w:val="000000"/>
                <w:sz w:val="20"/>
                <w:szCs w:val="20"/>
                <w:lang w:val="en"/>
              </w:rPr>
              <w:t>Arguments</w:t>
            </w:r>
          </w:p>
        </w:tc>
        <w:tc>
          <w:tcPr>
            <w:tcW w:w="925" w:type="dxa"/>
            <w:tcBorders>
              <w:top w:val="nil"/>
              <w:left w:val="nil"/>
              <w:bottom w:val="single" w:sz="4" w:space="0" w:color="auto"/>
              <w:right w:val="single" w:sz="4" w:space="0" w:color="auto"/>
            </w:tcBorders>
            <w:shd w:val="clear" w:color="000000" w:fill="E7E6E6"/>
            <w:vAlign w:val="center"/>
            <w:hideMark/>
          </w:tcPr>
          <w:p w14:paraId="1168700D" w14:textId="77777777" w:rsidR="00AF04F9" w:rsidRDefault="00AF04F9">
            <w:pPr>
              <w:jc w:val="center"/>
              <w:rPr>
                <w:rFonts w:ascii="Calibri" w:hAnsi="Calibri" w:cs="Calibri"/>
                <w:b/>
                <w:bCs/>
                <w:color w:val="000000"/>
                <w:sz w:val="20"/>
                <w:szCs w:val="20"/>
              </w:rPr>
            </w:pPr>
            <w:r>
              <w:rPr>
                <w:rFonts w:ascii="Calibri" w:hAnsi="Calibri" w:cs="Calibri"/>
                <w:b/>
                <w:bCs/>
                <w:color w:val="000000"/>
                <w:sz w:val="20"/>
                <w:szCs w:val="20"/>
                <w:lang w:val="en"/>
              </w:rPr>
              <w:t>New Org Name</w:t>
            </w:r>
          </w:p>
        </w:tc>
        <w:tc>
          <w:tcPr>
            <w:tcW w:w="1194" w:type="dxa"/>
            <w:tcBorders>
              <w:top w:val="nil"/>
              <w:left w:val="nil"/>
              <w:bottom w:val="single" w:sz="4" w:space="0" w:color="auto"/>
              <w:right w:val="single" w:sz="4" w:space="0" w:color="auto"/>
            </w:tcBorders>
            <w:shd w:val="clear" w:color="000000" w:fill="E7E6E6"/>
            <w:vAlign w:val="center"/>
            <w:hideMark/>
          </w:tcPr>
          <w:p w14:paraId="6E9F5B24" w14:textId="77777777" w:rsidR="00AF04F9" w:rsidRDefault="00AF04F9">
            <w:pPr>
              <w:jc w:val="center"/>
              <w:rPr>
                <w:rFonts w:ascii="Calibri" w:hAnsi="Calibri" w:cs="Calibri"/>
                <w:b/>
                <w:bCs/>
                <w:color w:val="000000"/>
                <w:sz w:val="20"/>
                <w:szCs w:val="20"/>
              </w:rPr>
            </w:pPr>
            <w:proofErr w:type="spellStart"/>
            <w:r>
              <w:rPr>
                <w:rFonts w:ascii="Calibri" w:hAnsi="Calibri" w:cs="Calibri"/>
                <w:b/>
                <w:bCs/>
                <w:color w:val="000000"/>
                <w:sz w:val="20"/>
                <w:szCs w:val="20"/>
                <w:lang w:val="en"/>
              </w:rPr>
              <w:t>Chaincode</w:t>
            </w:r>
            <w:proofErr w:type="spellEnd"/>
            <w:r>
              <w:rPr>
                <w:rFonts w:ascii="Calibri" w:hAnsi="Calibri" w:cs="Calibri"/>
                <w:b/>
                <w:bCs/>
                <w:color w:val="000000"/>
                <w:sz w:val="20"/>
                <w:szCs w:val="20"/>
                <w:lang w:val="en"/>
              </w:rPr>
              <w:t xml:space="preserve"> Version</w:t>
            </w:r>
          </w:p>
        </w:tc>
      </w:tr>
      <w:tr w:rsidR="006E73A0" w14:paraId="25773E76" w14:textId="77777777" w:rsidTr="006E73A0">
        <w:trPr>
          <w:trHeight w:val="280"/>
        </w:trPr>
        <w:tc>
          <w:tcPr>
            <w:tcW w:w="419" w:type="dxa"/>
            <w:tcBorders>
              <w:top w:val="nil"/>
              <w:left w:val="single" w:sz="4" w:space="0" w:color="auto"/>
              <w:bottom w:val="single" w:sz="4" w:space="0" w:color="auto"/>
              <w:right w:val="single" w:sz="4" w:space="0" w:color="auto"/>
            </w:tcBorders>
            <w:shd w:val="clear" w:color="auto" w:fill="auto"/>
            <w:noWrap/>
            <w:vAlign w:val="bottom"/>
          </w:tcPr>
          <w:p w14:paraId="10C72EB4" w14:textId="77777777" w:rsidR="006E73A0" w:rsidRDefault="006E73A0" w:rsidP="006E73A0">
            <w:pPr>
              <w:jc w:val="right"/>
              <w:rPr>
                <w:rFonts w:ascii="Calibri" w:hAnsi="Calibri" w:cs="Calibri"/>
                <w:color w:val="000000"/>
                <w:sz w:val="20"/>
                <w:szCs w:val="20"/>
              </w:rPr>
            </w:pPr>
            <w:r>
              <w:rPr>
                <w:rFonts w:ascii="Calibri" w:hAnsi="Calibri" w:cs="Calibri"/>
                <w:color w:val="000000"/>
                <w:sz w:val="20"/>
                <w:szCs w:val="20"/>
              </w:rPr>
              <w:t>0</w:t>
            </w:r>
          </w:p>
        </w:tc>
        <w:tc>
          <w:tcPr>
            <w:tcW w:w="1325" w:type="dxa"/>
            <w:tcBorders>
              <w:top w:val="nil"/>
              <w:left w:val="nil"/>
              <w:bottom w:val="single" w:sz="4" w:space="0" w:color="auto"/>
              <w:right w:val="single" w:sz="4" w:space="0" w:color="auto"/>
            </w:tcBorders>
            <w:shd w:val="clear" w:color="auto" w:fill="auto"/>
            <w:noWrap/>
            <w:vAlign w:val="center"/>
          </w:tcPr>
          <w:p w14:paraId="4457700E" w14:textId="77777777" w:rsidR="006E73A0" w:rsidRDefault="006E73A0" w:rsidP="006E73A0">
            <w:pPr>
              <w:rPr>
                <w:rFonts w:ascii="Calibri" w:hAnsi="Calibri" w:cs="Calibri"/>
                <w:color w:val="000000"/>
                <w:sz w:val="20"/>
                <w:szCs w:val="20"/>
                <w:lang w:val="en"/>
              </w:rPr>
            </w:pPr>
            <w:r>
              <w:rPr>
                <w:rFonts w:ascii="Calibri" w:hAnsi="Calibri" w:cs="Calibri"/>
                <w:color w:val="000000"/>
                <w:sz w:val="20"/>
                <w:szCs w:val="20"/>
                <w:lang w:val="en"/>
              </w:rPr>
              <w:t>AAIS</w:t>
            </w:r>
          </w:p>
        </w:tc>
        <w:tc>
          <w:tcPr>
            <w:tcW w:w="1710" w:type="dxa"/>
            <w:tcBorders>
              <w:top w:val="nil"/>
              <w:left w:val="nil"/>
              <w:bottom w:val="single" w:sz="4" w:space="0" w:color="auto"/>
              <w:right w:val="single" w:sz="4" w:space="0" w:color="auto"/>
            </w:tcBorders>
            <w:shd w:val="clear" w:color="auto" w:fill="auto"/>
            <w:noWrap/>
            <w:vAlign w:val="center"/>
          </w:tcPr>
          <w:p w14:paraId="6972998F" w14:textId="77777777" w:rsidR="006E73A0" w:rsidRDefault="006E73A0" w:rsidP="006E73A0">
            <w:pPr>
              <w:rPr>
                <w:rFonts w:ascii="Calibri" w:hAnsi="Calibri" w:cs="Calibri"/>
                <w:color w:val="000000"/>
                <w:sz w:val="20"/>
                <w:szCs w:val="20"/>
                <w:lang w:val="en"/>
              </w:rPr>
            </w:pPr>
            <w:proofErr w:type="spellStart"/>
            <w:r>
              <w:rPr>
                <w:rFonts w:ascii="Calibri" w:hAnsi="Calibri" w:cs="Calibri"/>
                <w:color w:val="000000"/>
                <w:sz w:val="20"/>
                <w:szCs w:val="20"/>
                <w:lang w:val="en"/>
              </w:rPr>
              <w:t>Baf_image</w:t>
            </w:r>
            <w:proofErr w:type="spellEnd"/>
          </w:p>
        </w:tc>
        <w:tc>
          <w:tcPr>
            <w:tcW w:w="925" w:type="dxa"/>
            <w:tcBorders>
              <w:top w:val="nil"/>
              <w:left w:val="nil"/>
              <w:bottom w:val="single" w:sz="4" w:space="0" w:color="auto"/>
              <w:right w:val="single" w:sz="4" w:space="0" w:color="auto"/>
            </w:tcBorders>
            <w:shd w:val="clear" w:color="auto" w:fill="auto"/>
            <w:noWrap/>
            <w:vAlign w:val="center"/>
          </w:tcPr>
          <w:p w14:paraId="6C79DFEF" w14:textId="77777777" w:rsidR="006E73A0" w:rsidRDefault="006E73A0" w:rsidP="006E73A0">
            <w:pPr>
              <w:rPr>
                <w:rFonts w:ascii="Calibri" w:hAnsi="Calibri" w:cs="Calibri"/>
                <w:color w:val="000000"/>
                <w:sz w:val="20"/>
                <w:szCs w:val="20"/>
                <w:lang w:val="en"/>
              </w:rPr>
            </w:pPr>
            <w:proofErr w:type="spellStart"/>
            <w:r>
              <w:rPr>
                <w:rFonts w:ascii="Calibri" w:hAnsi="Calibri" w:cs="Calibri"/>
                <w:color w:val="000000"/>
                <w:sz w:val="20"/>
                <w:szCs w:val="20"/>
                <w:lang w:val="en"/>
              </w:rPr>
              <w:t>Aais</w:t>
            </w:r>
            <w:proofErr w:type="spellEnd"/>
          </w:p>
        </w:tc>
        <w:tc>
          <w:tcPr>
            <w:tcW w:w="630" w:type="dxa"/>
            <w:tcBorders>
              <w:top w:val="nil"/>
              <w:left w:val="nil"/>
              <w:bottom w:val="single" w:sz="4" w:space="0" w:color="auto"/>
              <w:right w:val="single" w:sz="4" w:space="0" w:color="auto"/>
            </w:tcBorders>
            <w:shd w:val="clear" w:color="auto" w:fill="auto"/>
            <w:noWrap/>
            <w:vAlign w:val="center"/>
          </w:tcPr>
          <w:p w14:paraId="1A90BDA0" w14:textId="77777777" w:rsidR="006E73A0" w:rsidRDefault="006E73A0" w:rsidP="006E73A0">
            <w:pPr>
              <w:rPr>
                <w:rFonts w:ascii="Calibri" w:hAnsi="Calibri" w:cs="Calibri"/>
                <w:color w:val="000000"/>
                <w:sz w:val="20"/>
                <w:szCs w:val="20"/>
                <w:lang w:val="en"/>
              </w:rPr>
            </w:pPr>
            <w:r>
              <w:rPr>
                <w:rFonts w:ascii="Calibri" w:hAnsi="Calibri" w:cs="Calibri"/>
                <w:color w:val="000000"/>
                <w:sz w:val="20"/>
                <w:szCs w:val="20"/>
                <w:lang w:val="en"/>
              </w:rPr>
              <w:t>Dev</w:t>
            </w:r>
          </w:p>
        </w:tc>
        <w:tc>
          <w:tcPr>
            <w:tcW w:w="1440" w:type="dxa"/>
            <w:tcBorders>
              <w:top w:val="nil"/>
              <w:left w:val="nil"/>
              <w:bottom w:val="single" w:sz="4" w:space="0" w:color="auto"/>
              <w:right w:val="single" w:sz="4" w:space="0" w:color="auto"/>
            </w:tcBorders>
            <w:shd w:val="clear" w:color="auto" w:fill="auto"/>
            <w:noWrap/>
            <w:vAlign w:val="center"/>
          </w:tcPr>
          <w:p w14:paraId="3DC768E2" w14:textId="77777777" w:rsidR="006E73A0" w:rsidRDefault="006E73A0" w:rsidP="006E73A0">
            <w:pPr>
              <w:rPr>
                <w:rFonts w:ascii="Calibri" w:hAnsi="Calibri" w:cs="Calibri"/>
                <w:color w:val="000000"/>
                <w:sz w:val="20"/>
                <w:szCs w:val="20"/>
                <w:lang w:val="en"/>
              </w:rPr>
            </w:pPr>
          </w:p>
        </w:tc>
        <w:tc>
          <w:tcPr>
            <w:tcW w:w="1824" w:type="dxa"/>
            <w:tcBorders>
              <w:top w:val="nil"/>
              <w:left w:val="nil"/>
              <w:bottom w:val="single" w:sz="4" w:space="0" w:color="auto"/>
              <w:right w:val="single" w:sz="4" w:space="0" w:color="auto"/>
            </w:tcBorders>
            <w:shd w:val="clear" w:color="auto" w:fill="auto"/>
            <w:noWrap/>
            <w:vAlign w:val="center"/>
          </w:tcPr>
          <w:p w14:paraId="260F8410" w14:textId="77777777" w:rsidR="006E73A0" w:rsidRDefault="006E73A0" w:rsidP="006E73A0">
            <w:pPr>
              <w:rPr>
                <w:rFonts w:ascii="Calibri" w:hAnsi="Calibri" w:cs="Calibri"/>
                <w:color w:val="000000"/>
                <w:sz w:val="20"/>
                <w:szCs w:val="20"/>
                <w:lang w:val="en"/>
              </w:rPr>
            </w:pPr>
          </w:p>
        </w:tc>
        <w:tc>
          <w:tcPr>
            <w:tcW w:w="925" w:type="dxa"/>
            <w:tcBorders>
              <w:top w:val="nil"/>
              <w:left w:val="nil"/>
              <w:bottom w:val="single" w:sz="4" w:space="0" w:color="auto"/>
              <w:right w:val="single" w:sz="4" w:space="0" w:color="auto"/>
            </w:tcBorders>
            <w:shd w:val="clear" w:color="auto" w:fill="auto"/>
            <w:vAlign w:val="center"/>
          </w:tcPr>
          <w:p w14:paraId="3C4A2B1C" w14:textId="77777777" w:rsidR="006E73A0" w:rsidRDefault="006E73A0" w:rsidP="006E73A0">
            <w:pPr>
              <w:rPr>
                <w:rFonts w:ascii="Calibri" w:hAnsi="Calibri" w:cs="Calibri"/>
                <w:color w:val="000000"/>
                <w:sz w:val="20"/>
                <w:szCs w:val="20"/>
                <w:lang w:val="en"/>
              </w:rPr>
            </w:pPr>
          </w:p>
        </w:tc>
        <w:tc>
          <w:tcPr>
            <w:tcW w:w="1194" w:type="dxa"/>
            <w:tcBorders>
              <w:top w:val="nil"/>
              <w:left w:val="nil"/>
              <w:bottom w:val="single" w:sz="4" w:space="0" w:color="auto"/>
              <w:right w:val="single" w:sz="4" w:space="0" w:color="auto"/>
            </w:tcBorders>
            <w:shd w:val="clear" w:color="auto" w:fill="auto"/>
            <w:vAlign w:val="center"/>
          </w:tcPr>
          <w:p w14:paraId="0464AE16" w14:textId="77777777" w:rsidR="006E73A0" w:rsidRDefault="006E73A0" w:rsidP="006E73A0">
            <w:pPr>
              <w:rPr>
                <w:rFonts w:ascii="Calibri" w:hAnsi="Calibri" w:cs="Calibri"/>
                <w:color w:val="000000"/>
                <w:sz w:val="20"/>
                <w:szCs w:val="20"/>
                <w:lang w:val="en"/>
              </w:rPr>
            </w:pPr>
            <w:commentRangeStart w:id="96"/>
            <w:commentRangeEnd w:id="96"/>
            <w:r>
              <w:rPr>
                <w:rStyle w:val="CommentReference"/>
                <w:rFonts w:cs="Mangal"/>
              </w:rPr>
              <w:commentReference w:id="96"/>
            </w:r>
          </w:p>
        </w:tc>
      </w:tr>
      <w:tr w:rsidR="00AF04F9" w14:paraId="18A1F412" w14:textId="77777777" w:rsidTr="006E73A0">
        <w:trPr>
          <w:trHeight w:val="280"/>
        </w:trPr>
        <w:tc>
          <w:tcPr>
            <w:tcW w:w="419" w:type="dxa"/>
            <w:tcBorders>
              <w:top w:val="nil"/>
              <w:left w:val="single" w:sz="4" w:space="0" w:color="auto"/>
              <w:bottom w:val="single" w:sz="4" w:space="0" w:color="auto"/>
              <w:right w:val="single" w:sz="4" w:space="0" w:color="auto"/>
            </w:tcBorders>
            <w:shd w:val="clear" w:color="auto" w:fill="auto"/>
            <w:noWrap/>
            <w:vAlign w:val="bottom"/>
            <w:hideMark/>
          </w:tcPr>
          <w:p w14:paraId="6AA3FEBF" w14:textId="77777777" w:rsidR="00AF04F9" w:rsidRDefault="00AF04F9">
            <w:pPr>
              <w:jc w:val="right"/>
              <w:rPr>
                <w:rFonts w:ascii="Calibri" w:hAnsi="Calibri" w:cs="Calibri"/>
                <w:color w:val="000000"/>
                <w:sz w:val="20"/>
                <w:szCs w:val="20"/>
              </w:rPr>
            </w:pPr>
            <w:r>
              <w:rPr>
                <w:rFonts w:ascii="Calibri" w:hAnsi="Calibri" w:cs="Calibri"/>
                <w:color w:val="000000"/>
                <w:sz w:val="20"/>
                <w:szCs w:val="20"/>
              </w:rPr>
              <w:t>1</w:t>
            </w:r>
          </w:p>
        </w:tc>
        <w:tc>
          <w:tcPr>
            <w:tcW w:w="1325" w:type="dxa"/>
            <w:tcBorders>
              <w:top w:val="nil"/>
              <w:left w:val="nil"/>
              <w:bottom w:val="single" w:sz="4" w:space="0" w:color="auto"/>
              <w:right w:val="single" w:sz="4" w:space="0" w:color="auto"/>
            </w:tcBorders>
            <w:shd w:val="clear" w:color="auto" w:fill="auto"/>
            <w:noWrap/>
            <w:vAlign w:val="center"/>
            <w:hideMark/>
          </w:tcPr>
          <w:p w14:paraId="3070C2F9"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AAIS</w:t>
            </w:r>
          </w:p>
        </w:tc>
        <w:tc>
          <w:tcPr>
            <w:tcW w:w="1710" w:type="dxa"/>
            <w:tcBorders>
              <w:top w:val="nil"/>
              <w:left w:val="nil"/>
              <w:bottom w:val="single" w:sz="4" w:space="0" w:color="auto"/>
              <w:right w:val="single" w:sz="4" w:space="0" w:color="auto"/>
            </w:tcBorders>
            <w:shd w:val="clear" w:color="auto" w:fill="auto"/>
            <w:noWrap/>
            <w:vAlign w:val="center"/>
            <w:hideMark/>
          </w:tcPr>
          <w:p w14:paraId="70F49F46"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vault</w:t>
            </w:r>
          </w:p>
        </w:tc>
        <w:tc>
          <w:tcPr>
            <w:tcW w:w="925" w:type="dxa"/>
            <w:tcBorders>
              <w:top w:val="nil"/>
              <w:left w:val="nil"/>
              <w:bottom w:val="single" w:sz="4" w:space="0" w:color="auto"/>
              <w:right w:val="single" w:sz="4" w:space="0" w:color="auto"/>
            </w:tcBorders>
            <w:shd w:val="clear" w:color="auto" w:fill="auto"/>
            <w:noWrap/>
            <w:vAlign w:val="center"/>
            <w:hideMark/>
          </w:tcPr>
          <w:p w14:paraId="738F31F1"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lang w:val="en"/>
              </w:rPr>
              <w:t>aais</w:t>
            </w:r>
            <w:proofErr w:type="spellEnd"/>
          </w:p>
        </w:tc>
        <w:tc>
          <w:tcPr>
            <w:tcW w:w="630" w:type="dxa"/>
            <w:tcBorders>
              <w:top w:val="nil"/>
              <w:left w:val="nil"/>
              <w:bottom w:val="single" w:sz="4" w:space="0" w:color="auto"/>
              <w:right w:val="single" w:sz="4" w:space="0" w:color="auto"/>
            </w:tcBorders>
            <w:shd w:val="clear" w:color="auto" w:fill="auto"/>
            <w:noWrap/>
            <w:vAlign w:val="center"/>
            <w:hideMark/>
          </w:tcPr>
          <w:p w14:paraId="577BF1F2"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dev</w:t>
            </w:r>
          </w:p>
        </w:tc>
        <w:tc>
          <w:tcPr>
            <w:tcW w:w="1440" w:type="dxa"/>
            <w:tcBorders>
              <w:top w:val="nil"/>
              <w:left w:val="nil"/>
              <w:bottom w:val="single" w:sz="4" w:space="0" w:color="auto"/>
              <w:right w:val="single" w:sz="4" w:space="0" w:color="auto"/>
            </w:tcBorders>
            <w:shd w:val="clear" w:color="auto" w:fill="auto"/>
            <w:noWrap/>
            <w:vAlign w:val="center"/>
            <w:hideMark/>
          </w:tcPr>
          <w:p w14:paraId="48FDB372"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lang w:val="en"/>
              </w:rPr>
              <w:t>defaultchannel</w:t>
            </w:r>
            <w:proofErr w:type="spellEnd"/>
          </w:p>
        </w:tc>
        <w:tc>
          <w:tcPr>
            <w:tcW w:w="1824" w:type="dxa"/>
            <w:tcBorders>
              <w:top w:val="nil"/>
              <w:left w:val="nil"/>
              <w:bottom w:val="single" w:sz="4" w:space="0" w:color="auto"/>
              <w:right w:val="single" w:sz="4" w:space="0" w:color="auto"/>
            </w:tcBorders>
            <w:shd w:val="clear" w:color="auto" w:fill="auto"/>
            <w:noWrap/>
            <w:vAlign w:val="center"/>
            <w:hideMark/>
          </w:tcPr>
          <w:p w14:paraId="47D9F0C8"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c>
          <w:tcPr>
            <w:tcW w:w="925" w:type="dxa"/>
            <w:tcBorders>
              <w:top w:val="nil"/>
              <w:left w:val="nil"/>
              <w:bottom w:val="single" w:sz="4" w:space="0" w:color="auto"/>
              <w:right w:val="single" w:sz="4" w:space="0" w:color="auto"/>
            </w:tcBorders>
            <w:shd w:val="clear" w:color="auto" w:fill="auto"/>
            <w:vAlign w:val="center"/>
            <w:hideMark/>
          </w:tcPr>
          <w:p w14:paraId="0EF716BB"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c>
          <w:tcPr>
            <w:tcW w:w="1194" w:type="dxa"/>
            <w:tcBorders>
              <w:top w:val="nil"/>
              <w:left w:val="nil"/>
              <w:bottom w:val="single" w:sz="4" w:space="0" w:color="auto"/>
              <w:right w:val="single" w:sz="4" w:space="0" w:color="auto"/>
            </w:tcBorders>
            <w:shd w:val="clear" w:color="auto" w:fill="auto"/>
            <w:vAlign w:val="center"/>
            <w:hideMark/>
          </w:tcPr>
          <w:p w14:paraId="382FB0E4"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r>
      <w:tr w:rsidR="00AF04F9" w14:paraId="43A270D5" w14:textId="77777777" w:rsidTr="006E73A0">
        <w:trPr>
          <w:trHeight w:val="280"/>
        </w:trPr>
        <w:tc>
          <w:tcPr>
            <w:tcW w:w="419" w:type="dxa"/>
            <w:tcBorders>
              <w:top w:val="nil"/>
              <w:left w:val="single" w:sz="4" w:space="0" w:color="auto"/>
              <w:bottom w:val="single" w:sz="4" w:space="0" w:color="auto"/>
              <w:right w:val="single" w:sz="4" w:space="0" w:color="auto"/>
            </w:tcBorders>
            <w:shd w:val="clear" w:color="auto" w:fill="auto"/>
            <w:noWrap/>
            <w:vAlign w:val="bottom"/>
            <w:hideMark/>
          </w:tcPr>
          <w:p w14:paraId="181D16D5" w14:textId="77777777" w:rsidR="00AF04F9" w:rsidRDefault="00AF04F9">
            <w:pPr>
              <w:jc w:val="right"/>
              <w:rPr>
                <w:rFonts w:ascii="Calibri" w:hAnsi="Calibri" w:cs="Calibri"/>
                <w:color w:val="000000"/>
                <w:sz w:val="20"/>
                <w:szCs w:val="20"/>
              </w:rPr>
            </w:pPr>
            <w:r>
              <w:rPr>
                <w:rFonts w:ascii="Calibri" w:hAnsi="Calibri" w:cs="Calibri"/>
                <w:color w:val="000000"/>
                <w:sz w:val="20"/>
                <w:szCs w:val="20"/>
              </w:rPr>
              <w:t>2</w:t>
            </w:r>
          </w:p>
        </w:tc>
        <w:tc>
          <w:tcPr>
            <w:tcW w:w="1325" w:type="dxa"/>
            <w:tcBorders>
              <w:top w:val="nil"/>
              <w:left w:val="nil"/>
              <w:bottom w:val="single" w:sz="4" w:space="0" w:color="auto"/>
              <w:right w:val="single" w:sz="4" w:space="0" w:color="auto"/>
            </w:tcBorders>
            <w:shd w:val="clear" w:color="auto" w:fill="auto"/>
            <w:noWrap/>
            <w:vAlign w:val="center"/>
            <w:hideMark/>
          </w:tcPr>
          <w:p w14:paraId="2F019703"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AAIS</w:t>
            </w:r>
          </w:p>
        </w:tc>
        <w:tc>
          <w:tcPr>
            <w:tcW w:w="1710" w:type="dxa"/>
            <w:tcBorders>
              <w:top w:val="nil"/>
              <w:left w:val="nil"/>
              <w:bottom w:val="single" w:sz="4" w:space="0" w:color="auto"/>
              <w:right w:val="single" w:sz="4" w:space="0" w:color="auto"/>
            </w:tcBorders>
            <w:shd w:val="clear" w:color="auto" w:fill="auto"/>
            <w:noWrap/>
            <w:vAlign w:val="center"/>
            <w:hideMark/>
          </w:tcPr>
          <w:p w14:paraId="6B0B1951"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lang w:val="en"/>
              </w:rPr>
              <w:t>deploy_network</w:t>
            </w:r>
            <w:proofErr w:type="spellEnd"/>
          </w:p>
        </w:tc>
        <w:tc>
          <w:tcPr>
            <w:tcW w:w="925" w:type="dxa"/>
            <w:tcBorders>
              <w:top w:val="nil"/>
              <w:left w:val="nil"/>
              <w:bottom w:val="single" w:sz="4" w:space="0" w:color="auto"/>
              <w:right w:val="single" w:sz="4" w:space="0" w:color="auto"/>
            </w:tcBorders>
            <w:shd w:val="clear" w:color="auto" w:fill="auto"/>
            <w:noWrap/>
            <w:vAlign w:val="center"/>
            <w:hideMark/>
          </w:tcPr>
          <w:p w14:paraId="23D7205A"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lang w:val="en"/>
              </w:rPr>
              <w:t>aais</w:t>
            </w:r>
            <w:proofErr w:type="spellEnd"/>
          </w:p>
        </w:tc>
        <w:tc>
          <w:tcPr>
            <w:tcW w:w="630" w:type="dxa"/>
            <w:tcBorders>
              <w:top w:val="nil"/>
              <w:left w:val="nil"/>
              <w:bottom w:val="single" w:sz="4" w:space="0" w:color="auto"/>
              <w:right w:val="single" w:sz="4" w:space="0" w:color="auto"/>
            </w:tcBorders>
            <w:shd w:val="clear" w:color="auto" w:fill="auto"/>
            <w:noWrap/>
            <w:vAlign w:val="center"/>
            <w:hideMark/>
          </w:tcPr>
          <w:p w14:paraId="0F00F424"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dev</w:t>
            </w:r>
          </w:p>
        </w:tc>
        <w:tc>
          <w:tcPr>
            <w:tcW w:w="1440" w:type="dxa"/>
            <w:tcBorders>
              <w:top w:val="nil"/>
              <w:left w:val="nil"/>
              <w:bottom w:val="single" w:sz="4" w:space="0" w:color="auto"/>
              <w:right w:val="single" w:sz="4" w:space="0" w:color="auto"/>
            </w:tcBorders>
            <w:shd w:val="clear" w:color="auto" w:fill="auto"/>
            <w:noWrap/>
            <w:vAlign w:val="center"/>
            <w:hideMark/>
          </w:tcPr>
          <w:p w14:paraId="32A2BB95"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lang w:val="en"/>
              </w:rPr>
              <w:t>defaultchannel</w:t>
            </w:r>
            <w:proofErr w:type="spellEnd"/>
          </w:p>
        </w:tc>
        <w:tc>
          <w:tcPr>
            <w:tcW w:w="1824" w:type="dxa"/>
            <w:tcBorders>
              <w:top w:val="nil"/>
              <w:left w:val="nil"/>
              <w:bottom w:val="single" w:sz="4" w:space="0" w:color="auto"/>
              <w:right w:val="single" w:sz="4" w:space="0" w:color="auto"/>
            </w:tcBorders>
            <w:shd w:val="clear" w:color="auto" w:fill="auto"/>
            <w:noWrap/>
            <w:vAlign w:val="center"/>
            <w:hideMark/>
          </w:tcPr>
          <w:p w14:paraId="280306F1"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c>
          <w:tcPr>
            <w:tcW w:w="925" w:type="dxa"/>
            <w:tcBorders>
              <w:top w:val="nil"/>
              <w:left w:val="nil"/>
              <w:bottom w:val="single" w:sz="4" w:space="0" w:color="auto"/>
              <w:right w:val="single" w:sz="4" w:space="0" w:color="auto"/>
            </w:tcBorders>
            <w:shd w:val="clear" w:color="auto" w:fill="auto"/>
            <w:vAlign w:val="center"/>
            <w:hideMark/>
          </w:tcPr>
          <w:p w14:paraId="172E0DCA"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c>
          <w:tcPr>
            <w:tcW w:w="1194" w:type="dxa"/>
            <w:tcBorders>
              <w:top w:val="nil"/>
              <w:left w:val="nil"/>
              <w:bottom w:val="single" w:sz="4" w:space="0" w:color="auto"/>
              <w:right w:val="single" w:sz="4" w:space="0" w:color="auto"/>
            </w:tcBorders>
            <w:shd w:val="clear" w:color="auto" w:fill="auto"/>
            <w:vAlign w:val="center"/>
            <w:hideMark/>
          </w:tcPr>
          <w:p w14:paraId="5CD3C7BC"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r>
      <w:tr w:rsidR="00AF04F9" w14:paraId="35A7629B" w14:textId="77777777" w:rsidTr="006E73A0">
        <w:trPr>
          <w:trHeight w:val="300"/>
        </w:trPr>
        <w:tc>
          <w:tcPr>
            <w:tcW w:w="419" w:type="dxa"/>
            <w:tcBorders>
              <w:top w:val="nil"/>
              <w:left w:val="single" w:sz="4" w:space="0" w:color="auto"/>
              <w:bottom w:val="single" w:sz="4" w:space="0" w:color="auto"/>
              <w:right w:val="single" w:sz="4" w:space="0" w:color="auto"/>
            </w:tcBorders>
            <w:shd w:val="clear" w:color="auto" w:fill="auto"/>
            <w:noWrap/>
            <w:vAlign w:val="bottom"/>
            <w:hideMark/>
          </w:tcPr>
          <w:p w14:paraId="49CF66AE" w14:textId="77777777" w:rsidR="00AF04F9" w:rsidRDefault="00AF04F9">
            <w:pPr>
              <w:jc w:val="right"/>
              <w:rPr>
                <w:rFonts w:ascii="Calibri" w:hAnsi="Calibri" w:cs="Calibri"/>
                <w:color w:val="000000"/>
                <w:sz w:val="20"/>
                <w:szCs w:val="20"/>
              </w:rPr>
            </w:pPr>
            <w:r>
              <w:rPr>
                <w:rFonts w:ascii="Calibri" w:hAnsi="Calibri" w:cs="Calibri"/>
                <w:color w:val="000000"/>
                <w:sz w:val="20"/>
                <w:szCs w:val="20"/>
              </w:rPr>
              <w:t>3</w:t>
            </w:r>
          </w:p>
        </w:tc>
        <w:tc>
          <w:tcPr>
            <w:tcW w:w="1325" w:type="dxa"/>
            <w:tcBorders>
              <w:top w:val="nil"/>
              <w:left w:val="nil"/>
              <w:bottom w:val="single" w:sz="4" w:space="0" w:color="auto"/>
              <w:right w:val="single" w:sz="4" w:space="0" w:color="auto"/>
            </w:tcBorders>
            <w:shd w:val="clear" w:color="auto" w:fill="auto"/>
            <w:noWrap/>
            <w:vAlign w:val="center"/>
            <w:hideMark/>
          </w:tcPr>
          <w:p w14:paraId="34A3101B"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AAIS</w:t>
            </w:r>
          </w:p>
        </w:tc>
        <w:tc>
          <w:tcPr>
            <w:tcW w:w="1710" w:type="dxa"/>
            <w:tcBorders>
              <w:top w:val="nil"/>
              <w:left w:val="nil"/>
              <w:bottom w:val="single" w:sz="4" w:space="0" w:color="auto"/>
              <w:right w:val="single" w:sz="4" w:space="0" w:color="auto"/>
            </w:tcBorders>
            <w:shd w:val="clear" w:color="auto" w:fill="auto"/>
            <w:noWrap/>
            <w:vAlign w:val="center"/>
            <w:hideMark/>
          </w:tcPr>
          <w:p w14:paraId="6EADAF0D"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lang w:val="en"/>
              </w:rPr>
              <w:t>chaincode</w:t>
            </w:r>
            <w:proofErr w:type="spellEnd"/>
          </w:p>
        </w:tc>
        <w:tc>
          <w:tcPr>
            <w:tcW w:w="925" w:type="dxa"/>
            <w:tcBorders>
              <w:top w:val="nil"/>
              <w:left w:val="nil"/>
              <w:bottom w:val="single" w:sz="4" w:space="0" w:color="auto"/>
              <w:right w:val="single" w:sz="4" w:space="0" w:color="auto"/>
            </w:tcBorders>
            <w:shd w:val="clear" w:color="auto" w:fill="auto"/>
            <w:noWrap/>
            <w:vAlign w:val="center"/>
            <w:hideMark/>
          </w:tcPr>
          <w:p w14:paraId="18217E5C"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lang w:val="en"/>
              </w:rPr>
              <w:t>aais</w:t>
            </w:r>
            <w:proofErr w:type="spellEnd"/>
          </w:p>
        </w:tc>
        <w:tc>
          <w:tcPr>
            <w:tcW w:w="630" w:type="dxa"/>
            <w:tcBorders>
              <w:top w:val="nil"/>
              <w:left w:val="nil"/>
              <w:bottom w:val="single" w:sz="4" w:space="0" w:color="auto"/>
              <w:right w:val="single" w:sz="4" w:space="0" w:color="auto"/>
            </w:tcBorders>
            <w:shd w:val="clear" w:color="auto" w:fill="auto"/>
            <w:noWrap/>
            <w:vAlign w:val="center"/>
            <w:hideMark/>
          </w:tcPr>
          <w:p w14:paraId="57F953FB"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dev</w:t>
            </w:r>
          </w:p>
        </w:tc>
        <w:tc>
          <w:tcPr>
            <w:tcW w:w="1440" w:type="dxa"/>
            <w:tcBorders>
              <w:top w:val="nil"/>
              <w:left w:val="nil"/>
              <w:bottom w:val="single" w:sz="4" w:space="0" w:color="auto"/>
              <w:right w:val="single" w:sz="4" w:space="0" w:color="auto"/>
            </w:tcBorders>
            <w:shd w:val="clear" w:color="auto" w:fill="auto"/>
            <w:noWrap/>
            <w:vAlign w:val="center"/>
            <w:hideMark/>
          </w:tcPr>
          <w:p w14:paraId="1317A5BE"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lang w:val="en"/>
              </w:rPr>
              <w:t>defaultchannel</w:t>
            </w:r>
            <w:proofErr w:type="spellEnd"/>
          </w:p>
        </w:tc>
        <w:tc>
          <w:tcPr>
            <w:tcW w:w="1824" w:type="dxa"/>
            <w:tcBorders>
              <w:top w:val="nil"/>
              <w:left w:val="nil"/>
              <w:bottom w:val="single" w:sz="4" w:space="0" w:color="auto"/>
              <w:right w:val="single" w:sz="4" w:space="0" w:color="auto"/>
            </w:tcBorders>
            <w:shd w:val="clear" w:color="auto" w:fill="auto"/>
            <w:noWrap/>
            <w:vAlign w:val="center"/>
            <w:hideMark/>
          </w:tcPr>
          <w:p w14:paraId="0D3E3089"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c>
          <w:tcPr>
            <w:tcW w:w="925" w:type="dxa"/>
            <w:tcBorders>
              <w:top w:val="nil"/>
              <w:left w:val="nil"/>
              <w:bottom w:val="single" w:sz="4" w:space="0" w:color="auto"/>
              <w:right w:val="single" w:sz="4" w:space="0" w:color="auto"/>
            </w:tcBorders>
            <w:shd w:val="clear" w:color="auto" w:fill="auto"/>
            <w:vAlign w:val="center"/>
            <w:hideMark/>
          </w:tcPr>
          <w:p w14:paraId="25D8A853"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c>
          <w:tcPr>
            <w:tcW w:w="1194" w:type="dxa"/>
            <w:tcBorders>
              <w:top w:val="nil"/>
              <w:left w:val="nil"/>
              <w:bottom w:val="single" w:sz="4" w:space="0" w:color="auto"/>
              <w:right w:val="single" w:sz="4" w:space="0" w:color="auto"/>
            </w:tcBorders>
            <w:shd w:val="clear" w:color="auto" w:fill="auto"/>
            <w:vAlign w:val="center"/>
            <w:hideMark/>
          </w:tcPr>
          <w:p w14:paraId="03BE469B" w14:textId="77777777" w:rsidR="00AF04F9" w:rsidRDefault="00AF04F9">
            <w:pPr>
              <w:rPr>
                <w:rFonts w:ascii="Calibri" w:hAnsi="Calibri" w:cs="Calibri"/>
                <w:color w:val="24292F"/>
                <w:sz w:val="20"/>
                <w:szCs w:val="20"/>
              </w:rPr>
            </w:pPr>
            <w:r>
              <w:rPr>
                <w:rFonts w:ascii="Calibri" w:hAnsi="Calibri" w:cs="Calibri"/>
                <w:color w:val="24292F"/>
                <w:sz w:val="20"/>
                <w:szCs w:val="20"/>
                <w:lang w:val="en"/>
              </w:rPr>
              <w:t>Format: MMDDTTTT</w:t>
            </w:r>
          </w:p>
        </w:tc>
      </w:tr>
      <w:tr w:rsidR="00AF04F9" w14:paraId="4646C8BA" w14:textId="77777777" w:rsidTr="006E73A0">
        <w:trPr>
          <w:trHeight w:val="280"/>
        </w:trPr>
        <w:tc>
          <w:tcPr>
            <w:tcW w:w="419" w:type="dxa"/>
            <w:tcBorders>
              <w:top w:val="nil"/>
              <w:left w:val="single" w:sz="4" w:space="0" w:color="auto"/>
              <w:bottom w:val="single" w:sz="4" w:space="0" w:color="auto"/>
              <w:right w:val="single" w:sz="4" w:space="0" w:color="auto"/>
            </w:tcBorders>
            <w:shd w:val="clear" w:color="auto" w:fill="auto"/>
            <w:noWrap/>
            <w:vAlign w:val="bottom"/>
            <w:hideMark/>
          </w:tcPr>
          <w:p w14:paraId="717E93EC" w14:textId="77777777" w:rsidR="00AF04F9" w:rsidRDefault="00117C57">
            <w:pPr>
              <w:jc w:val="right"/>
              <w:rPr>
                <w:rFonts w:ascii="Calibri" w:hAnsi="Calibri" w:cs="Calibri"/>
                <w:color w:val="000000"/>
                <w:sz w:val="20"/>
                <w:szCs w:val="20"/>
              </w:rPr>
            </w:pPr>
            <w:r>
              <w:rPr>
                <w:rFonts w:ascii="Calibri" w:hAnsi="Calibri" w:cs="Calibri"/>
                <w:color w:val="000000"/>
                <w:sz w:val="20"/>
                <w:szCs w:val="20"/>
              </w:rPr>
              <w:t>4</w:t>
            </w:r>
          </w:p>
        </w:tc>
        <w:tc>
          <w:tcPr>
            <w:tcW w:w="1325" w:type="dxa"/>
            <w:tcBorders>
              <w:top w:val="nil"/>
              <w:left w:val="nil"/>
              <w:bottom w:val="single" w:sz="4" w:space="0" w:color="auto"/>
              <w:right w:val="single" w:sz="4" w:space="0" w:color="auto"/>
            </w:tcBorders>
            <w:shd w:val="clear" w:color="auto" w:fill="auto"/>
            <w:noWrap/>
            <w:vAlign w:val="center"/>
            <w:hideMark/>
          </w:tcPr>
          <w:p w14:paraId="1FFDA6BE"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AAIS</w:t>
            </w:r>
          </w:p>
        </w:tc>
        <w:tc>
          <w:tcPr>
            <w:tcW w:w="1710" w:type="dxa"/>
            <w:tcBorders>
              <w:top w:val="nil"/>
              <w:left w:val="nil"/>
              <w:bottom w:val="single" w:sz="4" w:space="0" w:color="auto"/>
              <w:right w:val="single" w:sz="4" w:space="0" w:color="auto"/>
            </w:tcBorders>
            <w:shd w:val="clear" w:color="auto" w:fill="auto"/>
            <w:noWrap/>
            <w:vAlign w:val="center"/>
            <w:hideMark/>
          </w:tcPr>
          <w:p w14:paraId="60F290FA"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rPr>
              <w:t>register_users</w:t>
            </w:r>
            <w:proofErr w:type="spellEnd"/>
          </w:p>
        </w:tc>
        <w:tc>
          <w:tcPr>
            <w:tcW w:w="925" w:type="dxa"/>
            <w:tcBorders>
              <w:top w:val="nil"/>
              <w:left w:val="nil"/>
              <w:bottom w:val="single" w:sz="4" w:space="0" w:color="auto"/>
              <w:right w:val="single" w:sz="4" w:space="0" w:color="auto"/>
            </w:tcBorders>
            <w:shd w:val="clear" w:color="auto" w:fill="auto"/>
            <w:noWrap/>
            <w:vAlign w:val="center"/>
            <w:hideMark/>
          </w:tcPr>
          <w:p w14:paraId="54B0AB60"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lang w:val="en"/>
              </w:rPr>
              <w:t>aais</w:t>
            </w:r>
            <w:proofErr w:type="spellEnd"/>
          </w:p>
        </w:tc>
        <w:tc>
          <w:tcPr>
            <w:tcW w:w="630" w:type="dxa"/>
            <w:tcBorders>
              <w:top w:val="nil"/>
              <w:left w:val="nil"/>
              <w:bottom w:val="single" w:sz="4" w:space="0" w:color="auto"/>
              <w:right w:val="single" w:sz="4" w:space="0" w:color="auto"/>
            </w:tcBorders>
            <w:shd w:val="clear" w:color="auto" w:fill="auto"/>
            <w:noWrap/>
            <w:vAlign w:val="center"/>
            <w:hideMark/>
          </w:tcPr>
          <w:p w14:paraId="18AB5293"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dev</w:t>
            </w:r>
          </w:p>
        </w:tc>
        <w:tc>
          <w:tcPr>
            <w:tcW w:w="1440" w:type="dxa"/>
            <w:tcBorders>
              <w:top w:val="nil"/>
              <w:left w:val="nil"/>
              <w:bottom w:val="single" w:sz="4" w:space="0" w:color="auto"/>
              <w:right w:val="single" w:sz="4" w:space="0" w:color="auto"/>
            </w:tcBorders>
            <w:shd w:val="clear" w:color="auto" w:fill="auto"/>
            <w:noWrap/>
            <w:vAlign w:val="center"/>
            <w:hideMark/>
          </w:tcPr>
          <w:p w14:paraId="7F8B9CED"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lang w:val="en"/>
              </w:rPr>
              <w:t>defaultchannel</w:t>
            </w:r>
            <w:proofErr w:type="spellEnd"/>
          </w:p>
        </w:tc>
        <w:tc>
          <w:tcPr>
            <w:tcW w:w="1824" w:type="dxa"/>
            <w:tcBorders>
              <w:top w:val="nil"/>
              <w:left w:val="nil"/>
              <w:bottom w:val="single" w:sz="4" w:space="0" w:color="auto"/>
              <w:right w:val="single" w:sz="4" w:space="0" w:color="auto"/>
            </w:tcBorders>
            <w:shd w:val="clear" w:color="auto" w:fill="auto"/>
            <w:noWrap/>
            <w:vAlign w:val="center"/>
            <w:hideMark/>
          </w:tcPr>
          <w:p w14:paraId="2A1033E6"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c>
          <w:tcPr>
            <w:tcW w:w="925" w:type="dxa"/>
            <w:tcBorders>
              <w:top w:val="nil"/>
              <w:left w:val="nil"/>
              <w:bottom w:val="single" w:sz="4" w:space="0" w:color="auto"/>
              <w:right w:val="single" w:sz="4" w:space="0" w:color="auto"/>
            </w:tcBorders>
            <w:shd w:val="clear" w:color="auto" w:fill="auto"/>
            <w:vAlign w:val="center"/>
            <w:hideMark/>
          </w:tcPr>
          <w:p w14:paraId="4AA3C583"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c>
          <w:tcPr>
            <w:tcW w:w="1194" w:type="dxa"/>
            <w:tcBorders>
              <w:top w:val="nil"/>
              <w:left w:val="nil"/>
              <w:bottom w:val="single" w:sz="4" w:space="0" w:color="auto"/>
              <w:right w:val="single" w:sz="4" w:space="0" w:color="auto"/>
            </w:tcBorders>
            <w:shd w:val="clear" w:color="auto" w:fill="auto"/>
            <w:vAlign w:val="center"/>
            <w:hideMark/>
          </w:tcPr>
          <w:p w14:paraId="07DD0CF5"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r>
    </w:tbl>
    <w:p w14:paraId="248F6A7A" w14:textId="77777777" w:rsidR="00AF04F9" w:rsidRPr="006725F0" w:rsidRDefault="00AF04F9" w:rsidP="00CB73CB">
      <w:pPr>
        <w:pStyle w:val="LO-normal1"/>
        <w:rPr>
          <w:rFonts w:ascii="Calibri" w:hAnsi="Calibri" w:cs="Calibri"/>
          <w:lang w:val="en-MY" w:eastAsia="en-US" w:bidi="ar-SA"/>
        </w:rPr>
      </w:pPr>
    </w:p>
    <w:p w14:paraId="2CF49B2B" w14:textId="77777777" w:rsidR="00E242FC" w:rsidRPr="006725F0" w:rsidRDefault="00E242FC" w:rsidP="00E242FC">
      <w:pPr>
        <w:pStyle w:val="LO-normal1"/>
        <w:rPr>
          <w:rFonts w:ascii="Calibri" w:hAnsi="Calibri" w:cs="Calibri"/>
          <w:lang w:val="en-MY" w:eastAsia="en-US" w:bidi="ar-SA"/>
        </w:rPr>
      </w:pPr>
    </w:p>
    <w:p w14:paraId="3EF19A16" w14:textId="77777777" w:rsidR="00BB7AC4" w:rsidRDefault="7DE80FAF" w:rsidP="005E13EE">
      <w:pPr>
        <w:pStyle w:val="Heading1"/>
        <w:rPr>
          <w:rFonts w:ascii="Calibri" w:eastAsia="Times New Roman" w:hAnsi="Calibri" w:cs="Calibri"/>
          <w:color w:val="2F5496"/>
          <w:sz w:val="32"/>
          <w:szCs w:val="32"/>
          <w:lang w:val="en-MY" w:eastAsia="en-US" w:bidi="ar-SA"/>
        </w:rPr>
      </w:pPr>
      <w:bookmarkStart w:id="97" w:name="_Toc86222685"/>
      <w:bookmarkStart w:id="98" w:name="_Toc86913791"/>
      <w:r w:rsidRPr="006725F0">
        <w:rPr>
          <w:rFonts w:ascii="Calibri" w:eastAsia="Times New Roman" w:hAnsi="Calibri" w:cs="Calibri"/>
          <w:color w:val="2F5496"/>
          <w:sz w:val="32"/>
          <w:szCs w:val="32"/>
          <w:lang w:val="en-MY" w:eastAsia="en-US" w:bidi="ar-SA"/>
        </w:rPr>
        <w:lastRenderedPageBreak/>
        <w:t>Deploying Application (UI and Services)</w:t>
      </w:r>
      <w:bookmarkEnd w:id="97"/>
      <w:bookmarkEnd w:id="98"/>
    </w:p>
    <w:p w14:paraId="55B1132F" w14:textId="77777777" w:rsidR="005E13EE" w:rsidRPr="006725F0" w:rsidRDefault="00F21402" w:rsidP="005E13EE">
      <w:pPr>
        <w:pStyle w:val="LO-normal1"/>
        <w:rPr>
          <w:rFonts w:ascii="Calibri" w:hAnsi="Calibri" w:cs="Calibri"/>
          <w:lang w:val="en-MY" w:eastAsia="en-US" w:bidi="ar-SA"/>
        </w:rPr>
      </w:pPr>
      <w:r w:rsidRPr="006725F0">
        <w:rPr>
          <w:rFonts w:ascii="Calibri" w:hAnsi="Calibri" w:cs="Calibri"/>
          <w:lang w:val="en-MY" w:eastAsia="en-US" w:bidi="ar-SA"/>
        </w:rPr>
        <w:t>Following are steps to deploy Application and UI Services</w:t>
      </w:r>
    </w:p>
    <w:p w14:paraId="0539E013" w14:textId="77777777" w:rsidR="00F21402" w:rsidRPr="006725F0" w:rsidRDefault="00F21402" w:rsidP="005E13EE">
      <w:pPr>
        <w:pStyle w:val="LO-normal1"/>
        <w:rPr>
          <w:rFonts w:ascii="Calibri" w:hAnsi="Calibri" w:cs="Calibri"/>
          <w:lang w:val="en-MY" w:eastAsia="en-US" w:bidi="ar-SA"/>
        </w:rPr>
      </w:pPr>
    </w:p>
    <w:p w14:paraId="1855DEE5" w14:textId="77777777" w:rsidR="005E13EE" w:rsidRPr="006725F0" w:rsidRDefault="005E13EE" w:rsidP="00FE4B9C">
      <w:pPr>
        <w:pStyle w:val="LO-normal1"/>
        <w:numPr>
          <w:ilvl w:val="0"/>
          <w:numId w:val="29"/>
        </w:numPr>
        <w:rPr>
          <w:rFonts w:ascii="Calibri" w:hAnsi="Calibri" w:cs="Calibri"/>
          <w:lang w:val="en-MY" w:eastAsia="en-US" w:bidi="ar-SA"/>
        </w:rPr>
      </w:pPr>
      <w:r w:rsidRPr="006725F0">
        <w:rPr>
          <w:rFonts w:ascii="Calibri" w:hAnsi="Calibri" w:cs="Calibri"/>
          <w:lang w:val="en-MY" w:eastAsia="en-US" w:bidi="ar-SA"/>
        </w:rPr>
        <w:t>Create MongoDB on Application Cluster</w:t>
      </w:r>
    </w:p>
    <w:p w14:paraId="3154AE31" w14:textId="77777777" w:rsidR="005E13EE" w:rsidRPr="006725F0" w:rsidRDefault="005E13EE" w:rsidP="00FE4B9C">
      <w:pPr>
        <w:pStyle w:val="LO-normal1"/>
        <w:numPr>
          <w:ilvl w:val="0"/>
          <w:numId w:val="29"/>
        </w:numPr>
        <w:rPr>
          <w:rFonts w:ascii="Calibri" w:hAnsi="Calibri" w:cs="Calibri"/>
          <w:lang w:val="en-MY" w:eastAsia="en-US" w:bidi="ar-SA"/>
        </w:rPr>
      </w:pPr>
      <w:r w:rsidRPr="006725F0">
        <w:rPr>
          <w:rFonts w:ascii="Calibri" w:hAnsi="Calibri" w:cs="Calibri"/>
          <w:lang w:val="en-MY" w:eastAsia="en-US" w:bidi="ar-SA"/>
        </w:rPr>
        <w:t>Create Application Configuration Files</w:t>
      </w:r>
      <w:r w:rsidR="00F21402" w:rsidRPr="006725F0">
        <w:rPr>
          <w:rFonts w:ascii="Calibri" w:hAnsi="Calibri" w:cs="Calibri"/>
          <w:lang w:val="en-MY" w:eastAsia="en-US" w:bidi="ar-SA"/>
        </w:rPr>
        <w:t xml:space="preserve"> from Templates</w:t>
      </w:r>
    </w:p>
    <w:p w14:paraId="18AB4DB8" w14:textId="77777777" w:rsidR="005E13EE" w:rsidRPr="006725F0" w:rsidRDefault="005E13EE" w:rsidP="00FE4B9C">
      <w:pPr>
        <w:pStyle w:val="LO-normal1"/>
        <w:numPr>
          <w:ilvl w:val="0"/>
          <w:numId w:val="29"/>
        </w:numPr>
        <w:rPr>
          <w:rFonts w:ascii="Calibri" w:hAnsi="Calibri" w:cs="Calibri"/>
          <w:lang w:val="en-MY" w:eastAsia="en-US" w:bidi="ar-SA"/>
        </w:rPr>
      </w:pPr>
      <w:r w:rsidRPr="006725F0">
        <w:rPr>
          <w:rFonts w:ascii="Calibri" w:hAnsi="Calibri" w:cs="Calibri"/>
          <w:lang w:val="en-MY" w:eastAsia="en-US" w:bidi="ar-SA"/>
        </w:rPr>
        <w:t>Add Application Configuration Files to Vault</w:t>
      </w:r>
      <w:r w:rsidR="00F21402" w:rsidRPr="006725F0">
        <w:rPr>
          <w:rFonts w:ascii="Calibri" w:hAnsi="Calibri" w:cs="Calibri"/>
          <w:lang w:val="en-MY" w:eastAsia="en-US" w:bidi="ar-SA"/>
        </w:rPr>
        <w:t xml:space="preserve"> on the Blockchain Cluster</w:t>
      </w:r>
    </w:p>
    <w:p w14:paraId="7ED13CFE" w14:textId="77777777" w:rsidR="005E13EE" w:rsidRPr="006725F0" w:rsidRDefault="005E13EE" w:rsidP="00FE4B9C">
      <w:pPr>
        <w:pStyle w:val="LO-normal1"/>
        <w:numPr>
          <w:ilvl w:val="0"/>
          <w:numId w:val="29"/>
        </w:numPr>
        <w:rPr>
          <w:rFonts w:ascii="Calibri" w:hAnsi="Calibri" w:cs="Calibri"/>
          <w:lang w:val="en-MY" w:eastAsia="en-US" w:bidi="ar-SA"/>
        </w:rPr>
      </w:pPr>
      <w:r w:rsidRPr="006725F0">
        <w:rPr>
          <w:rFonts w:ascii="Calibri" w:hAnsi="Calibri" w:cs="Calibri"/>
          <w:lang w:val="en-MY" w:eastAsia="en-US" w:bidi="ar-SA"/>
        </w:rPr>
        <w:t xml:space="preserve">Run the </w:t>
      </w:r>
      <w:proofErr w:type="spellStart"/>
      <w:r w:rsidRPr="006725F0">
        <w:rPr>
          <w:rFonts w:ascii="Calibri" w:hAnsi="Calibri" w:cs="Calibri"/>
          <w:lang w:val="en-MY" w:eastAsia="en-US" w:bidi="ar-SA"/>
        </w:rPr>
        <w:t>github</w:t>
      </w:r>
      <w:proofErr w:type="spellEnd"/>
      <w:r w:rsidRPr="006725F0">
        <w:rPr>
          <w:rFonts w:ascii="Calibri" w:hAnsi="Calibri" w:cs="Calibri"/>
          <w:lang w:val="en-MY" w:eastAsia="en-US" w:bidi="ar-SA"/>
        </w:rPr>
        <w:t xml:space="preserve"> actions</w:t>
      </w:r>
      <w:r w:rsidR="00F21402" w:rsidRPr="006725F0">
        <w:rPr>
          <w:rFonts w:ascii="Calibri" w:hAnsi="Calibri" w:cs="Calibri"/>
          <w:lang w:val="en-MY" w:eastAsia="en-US" w:bidi="ar-SA"/>
        </w:rPr>
        <w:t xml:space="preserve"> pipeline</w:t>
      </w:r>
      <w:r w:rsidRPr="006725F0">
        <w:rPr>
          <w:rFonts w:ascii="Calibri" w:hAnsi="Calibri" w:cs="Calibri"/>
          <w:lang w:val="en-MY" w:eastAsia="en-US" w:bidi="ar-SA"/>
        </w:rPr>
        <w:t xml:space="preserve"> to deploy secrets and application helm charts</w:t>
      </w:r>
    </w:p>
    <w:p w14:paraId="3C1DE278" w14:textId="77777777" w:rsidR="005E13EE" w:rsidRPr="006725F0" w:rsidRDefault="005E13EE" w:rsidP="00FE4B9C">
      <w:pPr>
        <w:pStyle w:val="LO-normal1"/>
        <w:numPr>
          <w:ilvl w:val="0"/>
          <w:numId w:val="29"/>
        </w:numPr>
        <w:rPr>
          <w:rFonts w:ascii="Calibri" w:hAnsi="Calibri" w:cs="Calibri"/>
          <w:lang w:val="en-MY" w:eastAsia="en-US" w:bidi="ar-SA"/>
        </w:rPr>
      </w:pPr>
      <w:r w:rsidRPr="006725F0">
        <w:rPr>
          <w:rFonts w:ascii="Calibri" w:hAnsi="Calibri" w:cs="Calibri"/>
          <w:lang w:val="en-MY" w:eastAsia="en-US" w:bidi="ar-SA"/>
        </w:rPr>
        <w:t>Create Admin User in Cognito</w:t>
      </w:r>
    </w:p>
    <w:p w14:paraId="6185FBB8" w14:textId="77777777" w:rsidR="00D92F09" w:rsidRPr="006725F0" w:rsidRDefault="005E13EE" w:rsidP="00FE4B9C">
      <w:pPr>
        <w:pStyle w:val="LO-normal1"/>
        <w:numPr>
          <w:ilvl w:val="0"/>
          <w:numId w:val="29"/>
        </w:numPr>
        <w:rPr>
          <w:rFonts w:ascii="Calibri" w:hAnsi="Calibri" w:cs="Calibri"/>
          <w:lang w:val="en-MY" w:eastAsia="en-US" w:bidi="ar-SA"/>
        </w:rPr>
      </w:pPr>
      <w:r w:rsidRPr="006725F0">
        <w:rPr>
          <w:rFonts w:ascii="Calibri" w:hAnsi="Calibri" w:cs="Calibri"/>
          <w:lang w:val="en-MY" w:eastAsia="en-US" w:bidi="ar-SA"/>
        </w:rPr>
        <w:t>Create Application User using Utilities Service</w:t>
      </w:r>
    </w:p>
    <w:p w14:paraId="6C16B1C9" w14:textId="77777777" w:rsidR="005E13EE" w:rsidRPr="006725F0" w:rsidRDefault="005E13EE" w:rsidP="005E13EE">
      <w:pPr>
        <w:pStyle w:val="LO-normal1"/>
        <w:rPr>
          <w:rFonts w:ascii="Calibri" w:hAnsi="Calibri" w:cs="Calibri"/>
          <w:lang w:val="en-MY" w:eastAsia="en-US" w:bidi="ar-SA"/>
        </w:rPr>
      </w:pPr>
    </w:p>
    <w:p w14:paraId="3DAF5418" w14:textId="3FA4124B" w:rsidR="005E13EE" w:rsidRPr="006725F0" w:rsidRDefault="005E13EE" w:rsidP="00176E31">
      <w:pPr>
        <w:pStyle w:val="Heading2"/>
        <w:rPr>
          <w:rFonts w:ascii="Calibri" w:eastAsia="Times New Roman" w:hAnsi="Calibri" w:cs="Calibri"/>
          <w:color w:val="2F5496"/>
          <w:sz w:val="26"/>
          <w:szCs w:val="26"/>
          <w:lang w:val="en-MY" w:eastAsia="en-US" w:bidi="ar-SA"/>
        </w:rPr>
      </w:pPr>
      <w:bookmarkStart w:id="99" w:name="_Toc86222686"/>
      <w:bookmarkStart w:id="100" w:name="_Ref86865579"/>
      <w:bookmarkStart w:id="101" w:name="_Toc86913792"/>
      <w:r w:rsidRPr="006725F0">
        <w:rPr>
          <w:rFonts w:ascii="Calibri" w:eastAsia="Times New Roman" w:hAnsi="Calibri" w:cs="Calibri"/>
          <w:color w:val="2F5496"/>
          <w:sz w:val="26"/>
          <w:szCs w:val="26"/>
          <w:lang w:val="en-MY" w:eastAsia="en-US" w:bidi="ar-SA"/>
        </w:rPr>
        <w:t>Deploy MongoDB</w:t>
      </w:r>
      <w:bookmarkEnd w:id="99"/>
      <w:bookmarkEnd w:id="100"/>
      <w:bookmarkEnd w:id="101"/>
      <w:r w:rsidR="00EE441D">
        <w:rPr>
          <w:rFonts w:ascii="Calibri" w:eastAsia="Times New Roman" w:hAnsi="Calibri" w:cs="Calibri"/>
          <w:color w:val="2F5496"/>
          <w:sz w:val="26"/>
          <w:szCs w:val="26"/>
          <w:lang w:val="en-MY" w:eastAsia="en-US" w:bidi="ar-SA"/>
        </w:rPr>
        <w:t xml:space="preserve"> </w:t>
      </w:r>
      <w:r w:rsidR="003F5883">
        <w:rPr>
          <w:rFonts w:ascii="Calibri" w:eastAsia="Times New Roman" w:hAnsi="Calibri" w:cs="Calibri"/>
          <w:color w:val="2F5496"/>
          <w:sz w:val="26"/>
          <w:szCs w:val="26"/>
          <w:lang w:val="en-MY" w:eastAsia="en-US" w:bidi="ar-SA"/>
        </w:rPr>
        <w:t>(</w:t>
      </w:r>
      <w:r w:rsidR="00EE441D">
        <w:rPr>
          <w:rFonts w:ascii="Calibri" w:eastAsia="Times New Roman" w:hAnsi="Calibri" w:cs="Calibri"/>
          <w:color w:val="2F5496"/>
          <w:sz w:val="26"/>
          <w:szCs w:val="26"/>
          <w:lang w:val="en-MY" w:eastAsia="en-US" w:bidi="ar-SA"/>
        </w:rPr>
        <w:t>GitHub Actions</w:t>
      </w:r>
      <w:r w:rsidR="003F5883">
        <w:rPr>
          <w:rFonts w:ascii="Calibri" w:eastAsia="Times New Roman" w:hAnsi="Calibri" w:cs="Calibri"/>
          <w:color w:val="2F5496"/>
          <w:sz w:val="26"/>
          <w:szCs w:val="26"/>
          <w:lang w:val="en-MY" w:eastAsia="en-US" w:bidi="ar-SA"/>
        </w:rPr>
        <w:t>)</w:t>
      </w:r>
    </w:p>
    <w:p w14:paraId="0A3A021A" w14:textId="77777777" w:rsidR="008B4F35" w:rsidRDefault="008B4F35" w:rsidP="008B4F35">
      <w:pPr>
        <w:pStyle w:val="LO-normal1"/>
        <w:rPr>
          <w:rFonts w:ascii="Calibri" w:hAnsi="Calibri" w:cs="Calibri"/>
          <w:lang w:val="en-MY" w:eastAsia="en-US" w:bidi="ar-SA"/>
        </w:rPr>
      </w:pPr>
    </w:p>
    <w:p w14:paraId="6E6F49B4" w14:textId="77777777" w:rsidR="008B4F35" w:rsidRDefault="008B4F35" w:rsidP="008B4F35">
      <w:pPr>
        <w:pStyle w:val="LO-normal1"/>
        <w:rPr>
          <w:rFonts w:ascii="Calibri" w:hAnsi="Calibri" w:cs="Calibri"/>
          <w:lang w:val="en-MY" w:eastAsia="en-US" w:bidi="ar-SA"/>
        </w:rPr>
      </w:pPr>
      <w:r w:rsidRPr="008B4F35">
        <w:rPr>
          <w:rFonts w:ascii="Calibri" w:hAnsi="Calibri" w:cs="Calibri"/>
          <w:b/>
          <w:bCs/>
          <w:lang w:val="en-MY" w:eastAsia="en-US" w:bidi="ar-SA"/>
        </w:rPr>
        <w:t>NOTE</w:t>
      </w:r>
      <w:r>
        <w:rPr>
          <w:rFonts w:ascii="Calibri" w:hAnsi="Calibri" w:cs="Calibri"/>
          <w:lang w:val="en-MY" w:eastAsia="en-US" w:bidi="ar-SA"/>
        </w:rPr>
        <w:t xml:space="preserve">: In case during </w:t>
      </w:r>
      <w:proofErr w:type="spellStart"/>
      <w:r>
        <w:rPr>
          <w:rFonts w:ascii="Calibri" w:hAnsi="Calibri" w:cs="Calibri"/>
          <w:lang w:val="en-MY" w:eastAsia="en-US" w:bidi="ar-SA"/>
        </w:rPr>
        <w:t>mongoDB</w:t>
      </w:r>
      <w:proofErr w:type="spellEnd"/>
      <w:r>
        <w:rPr>
          <w:rFonts w:ascii="Calibri" w:hAnsi="Calibri" w:cs="Calibri"/>
          <w:lang w:val="en-MY" w:eastAsia="en-US" w:bidi="ar-SA"/>
        </w:rPr>
        <w:t xml:space="preserve"> deployment if it fails due to issues before rerunning again after resolving issues, please run clean-up job first to remove all the leftovers. </w:t>
      </w:r>
    </w:p>
    <w:p w14:paraId="3E6B6950" w14:textId="77777777" w:rsidR="008B4F35" w:rsidRDefault="008B4F35" w:rsidP="008B4F35">
      <w:pPr>
        <w:pStyle w:val="LO-normal1"/>
        <w:rPr>
          <w:rFonts w:ascii="Calibri" w:hAnsi="Calibri" w:cs="Calibri"/>
          <w:lang w:val="en-MY" w:eastAsia="en-US" w:bidi="ar-SA"/>
        </w:rPr>
      </w:pPr>
    </w:p>
    <w:p w14:paraId="39B403B2" w14:textId="77777777" w:rsidR="008B4F35" w:rsidRDefault="008B4F35" w:rsidP="008B4F35">
      <w:pPr>
        <w:pStyle w:val="LO-normal1"/>
        <w:rPr>
          <w:rFonts w:ascii="Calibri" w:hAnsi="Calibri" w:cs="Calibri"/>
          <w:lang w:val="en-MY" w:eastAsia="en-US" w:bidi="ar-SA"/>
        </w:rPr>
      </w:pPr>
      <w:r>
        <w:rPr>
          <w:rFonts w:ascii="Calibri" w:hAnsi="Calibri" w:cs="Calibri"/>
          <w:b/>
          <w:bCs/>
          <w:lang w:val="en-MY" w:eastAsia="en-US" w:bidi="ar-SA"/>
        </w:rPr>
        <w:t>ACTION NAME:</w:t>
      </w:r>
      <w:r>
        <w:rPr>
          <w:rFonts w:ascii="Calibri" w:hAnsi="Calibri" w:cs="Calibri"/>
          <w:lang w:val="en-MY" w:eastAsia="en-US" w:bidi="ar-SA"/>
        </w:rPr>
        <w:t xml:space="preserve"> </w:t>
      </w:r>
      <w:proofErr w:type="spellStart"/>
      <w:r>
        <w:rPr>
          <w:rFonts w:ascii="Calibri" w:hAnsi="Calibri" w:cs="Calibri"/>
          <w:lang w:val="en-MY" w:eastAsia="en-US" w:bidi="ar-SA"/>
        </w:rPr>
        <w:t>mongodb_cleanup</w:t>
      </w:r>
      <w:proofErr w:type="spellEnd"/>
      <w:r>
        <w:rPr>
          <w:rFonts w:ascii="Calibri" w:hAnsi="Calibri" w:cs="Calibri"/>
          <w:lang w:val="en-MY" w:eastAsia="en-US" w:bidi="ar-SA"/>
        </w:rPr>
        <w:t xml:space="preserve"> – It is used to </w:t>
      </w:r>
      <w:proofErr w:type="spellStart"/>
      <w:r>
        <w:rPr>
          <w:rFonts w:ascii="Calibri" w:hAnsi="Calibri" w:cs="Calibri"/>
          <w:lang w:val="en-MY" w:eastAsia="en-US" w:bidi="ar-SA"/>
        </w:rPr>
        <w:t>cleanup</w:t>
      </w:r>
      <w:proofErr w:type="spellEnd"/>
      <w:r>
        <w:rPr>
          <w:rFonts w:ascii="Calibri" w:hAnsi="Calibri" w:cs="Calibri"/>
          <w:lang w:val="en-MY" w:eastAsia="en-US" w:bidi="ar-SA"/>
        </w:rPr>
        <w:t xml:space="preserve"> the leftovers by action </w:t>
      </w:r>
      <w:proofErr w:type="spellStart"/>
      <w:r>
        <w:rPr>
          <w:rFonts w:ascii="Calibri" w:hAnsi="Calibri" w:cs="Calibri"/>
          <w:lang w:val="en-MY" w:eastAsia="en-US" w:bidi="ar-SA"/>
        </w:rPr>
        <w:t>mongodb</w:t>
      </w:r>
      <w:proofErr w:type="spellEnd"/>
    </w:p>
    <w:p w14:paraId="49FE9124" w14:textId="77777777" w:rsidR="00FD0378" w:rsidRPr="006725F0" w:rsidRDefault="00FD0378" w:rsidP="00FD0378">
      <w:pPr>
        <w:pStyle w:val="LO-normal1"/>
        <w:rPr>
          <w:rFonts w:ascii="Calibri" w:hAnsi="Calibri" w:cs="Calibri"/>
          <w:lang w:val="en-MY" w:eastAsia="en-US" w:bidi="ar-SA"/>
        </w:rPr>
      </w:pPr>
    </w:p>
    <w:p w14:paraId="4612E4E0" w14:textId="77777777" w:rsidR="00FD0378" w:rsidRPr="006725F0" w:rsidRDefault="00FD0378" w:rsidP="00FE4B9C">
      <w:pPr>
        <w:pStyle w:val="LO-normal1"/>
        <w:numPr>
          <w:ilvl w:val="0"/>
          <w:numId w:val="31"/>
        </w:numPr>
        <w:rPr>
          <w:rFonts w:ascii="Calibri" w:hAnsi="Calibri" w:cs="Calibri"/>
        </w:rPr>
      </w:pPr>
      <w:r w:rsidRPr="006725F0">
        <w:rPr>
          <w:rFonts w:ascii="Calibri" w:hAnsi="Calibri" w:cs="Calibri"/>
        </w:rPr>
        <w:t>Login into the “</w:t>
      </w:r>
      <w:proofErr w:type="spellStart"/>
      <w:r w:rsidRPr="006725F0">
        <w:rPr>
          <w:rFonts w:ascii="Calibri" w:hAnsi="Calibri" w:cs="Calibri"/>
          <w:b/>
          <w:bCs/>
        </w:rPr>
        <w:t>openidl-aais-gitops</w:t>
      </w:r>
      <w:proofErr w:type="spellEnd"/>
      <w:r w:rsidRPr="006725F0">
        <w:rPr>
          <w:rFonts w:ascii="Calibri" w:hAnsi="Calibri" w:cs="Calibri"/>
        </w:rPr>
        <w:t>” repository and navigate to the Action Tab in GitHub account (reference to screenshot below)</w:t>
      </w:r>
    </w:p>
    <w:p w14:paraId="5DE33433" w14:textId="77777777" w:rsidR="00FD0378" w:rsidRPr="006725F0" w:rsidRDefault="00FD0378" w:rsidP="00FD0378">
      <w:pPr>
        <w:pStyle w:val="LO-normal1"/>
        <w:rPr>
          <w:rFonts w:ascii="Calibri" w:hAnsi="Calibri" w:cs="Calibri"/>
        </w:rPr>
      </w:pPr>
    </w:p>
    <w:p w14:paraId="705665A9" w14:textId="77777777" w:rsidR="00FD0378" w:rsidRPr="006725F0" w:rsidRDefault="00566BBD" w:rsidP="00FD0378">
      <w:pPr>
        <w:pStyle w:val="LO-normal1"/>
        <w:rPr>
          <w:rFonts w:ascii="Calibri" w:hAnsi="Calibri" w:cs="Calibri"/>
        </w:rPr>
      </w:pPr>
      <w:r w:rsidRPr="006725F0">
        <w:rPr>
          <w:rFonts w:ascii="Calibri" w:hAnsi="Calibri" w:cs="Calibri"/>
          <w:noProof/>
        </w:rPr>
        <w:drawing>
          <wp:inline distT="0" distB="0" distL="0" distR="0" wp14:anchorId="5DDB1C0E" wp14:editId="39D029A4">
            <wp:extent cx="5938520" cy="2002155"/>
            <wp:effectExtent l="0" t="0" r="0" b="0"/>
            <wp:docPr id="29" name="Picture 553" descr="Graphical user interface, text, application, email&#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3" descr="Graphical user interface, text, application, email&#10;&#10;Description automatically generated"/>
                    <pic:cNvPicPr>
                      <a:picLocks/>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8520" cy="2002155"/>
                    </a:xfrm>
                    <a:prstGeom prst="rect">
                      <a:avLst/>
                    </a:prstGeom>
                    <a:noFill/>
                    <a:ln>
                      <a:noFill/>
                    </a:ln>
                  </pic:spPr>
                </pic:pic>
              </a:graphicData>
            </a:graphic>
          </wp:inline>
        </w:drawing>
      </w:r>
    </w:p>
    <w:p w14:paraId="3D86FC21" w14:textId="77777777" w:rsidR="00FD0378" w:rsidRPr="006725F0" w:rsidRDefault="00FD0378" w:rsidP="00FD0378">
      <w:pPr>
        <w:pStyle w:val="LO-normal1"/>
        <w:rPr>
          <w:rFonts w:ascii="Calibri" w:hAnsi="Calibri" w:cs="Calibri"/>
        </w:rPr>
      </w:pPr>
    </w:p>
    <w:p w14:paraId="7E836204" w14:textId="77777777" w:rsidR="00FD0378" w:rsidRPr="006725F0" w:rsidRDefault="00FD0378" w:rsidP="00FD0378">
      <w:pPr>
        <w:pStyle w:val="LO-normal1"/>
        <w:rPr>
          <w:rFonts w:ascii="Calibri" w:hAnsi="Calibri" w:cs="Calibri"/>
        </w:rPr>
      </w:pPr>
      <w:r w:rsidRPr="006725F0">
        <w:rPr>
          <w:rFonts w:ascii="Calibri" w:hAnsi="Calibri" w:cs="Calibri"/>
        </w:rPr>
        <w:t>2. Click on the “</w:t>
      </w:r>
      <w:r w:rsidR="000C1396" w:rsidRPr="006725F0">
        <w:rPr>
          <w:rFonts w:ascii="Calibri" w:hAnsi="Calibri" w:cs="Calibri"/>
        </w:rPr>
        <w:t>Deploy Mongo DB</w:t>
      </w:r>
      <w:r w:rsidRPr="006725F0">
        <w:rPr>
          <w:rFonts w:ascii="Calibri" w:hAnsi="Calibri" w:cs="Calibri"/>
        </w:rPr>
        <w:t>” workflow under the “Workflow” section (reference to screenshot below)</w:t>
      </w:r>
    </w:p>
    <w:p w14:paraId="1154201A" w14:textId="77777777" w:rsidR="00FD0378" w:rsidRPr="006725F0" w:rsidRDefault="00FD0378" w:rsidP="00FD0378">
      <w:pPr>
        <w:pStyle w:val="LO-normal1"/>
        <w:rPr>
          <w:rFonts w:ascii="Calibri" w:hAnsi="Calibri" w:cs="Calibri"/>
        </w:rPr>
      </w:pPr>
    </w:p>
    <w:p w14:paraId="6360479B" w14:textId="77777777" w:rsidR="00FD0378" w:rsidRPr="006725F0" w:rsidRDefault="00566BBD" w:rsidP="00FD0378">
      <w:pPr>
        <w:pStyle w:val="LO-normal1"/>
        <w:rPr>
          <w:rFonts w:ascii="Calibri" w:hAnsi="Calibri" w:cs="Calibri"/>
        </w:rPr>
      </w:pPr>
      <w:r w:rsidRPr="006725F0">
        <w:rPr>
          <w:rFonts w:ascii="Calibri" w:hAnsi="Calibri" w:cs="Calibri"/>
          <w:noProof/>
        </w:rPr>
        <w:lastRenderedPageBreak/>
        <w:drawing>
          <wp:inline distT="0" distB="0" distL="0" distR="0" wp14:anchorId="01DA4948" wp14:editId="2E39F452">
            <wp:extent cx="5932805" cy="2659380"/>
            <wp:effectExtent l="0" t="0" r="0" b="0"/>
            <wp:docPr id="30" name="Picture 554" descr="Graphical user interface, text, application, email, websit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4" descr="Graphical user interface, text, application, email, website&#10;&#10;Description automatically generated"/>
                    <pic:cNvPicPr>
                      <a:picLocks/>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2805" cy="2659380"/>
                    </a:xfrm>
                    <a:prstGeom prst="rect">
                      <a:avLst/>
                    </a:prstGeom>
                    <a:noFill/>
                    <a:ln>
                      <a:noFill/>
                    </a:ln>
                  </pic:spPr>
                </pic:pic>
              </a:graphicData>
            </a:graphic>
          </wp:inline>
        </w:drawing>
      </w:r>
    </w:p>
    <w:p w14:paraId="7FA7EE0E" w14:textId="77777777" w:rsidR="00FD0378" w:rsidRPr="006725F0" w:rsidRDefault="00FD0378" w:rsidP="00FD0378">
      <w:pPr>
        <w:pStyle w:val="LO-normal1"/>
        <w:rPr>
          <w:rFonts w:ascii="Calibri" w:hAnsi="Calibri" w:cs="Calibri"/>
        </w:rPr>
      </w:pPr>
    </w:p>
    <w:p w14:paraId="68648CBD" w14:textId="77777777" w:rsidR="00FD0378" w:rsidRPr="006725F0" w:rsidRDefault="00FD0378" w:rsidP="006A7F6F">
      <w:pPr>
        <w:pStyle w:val="LO-normal1"/>
        <w:rPr>
          <w:rFonts w:ascii="Calibri" w:hAnsi="Calibri" w:cs="Calibri"/>
        </w:rPr>
      </w:pPr>
      <w:r w:rsidRPr="006725F0">
        <w:rPr>
          <w:rFonts w:ascii="Calibri" w:hAnsi="Calibri" w:cs="Calibri"/>
        </w:rPr>
        <w:t>3. Click on “</w:t>
      </w:r>
      <w:r w:rsidRPr="006725F0">
        <w:rPr>
          <w:rFonts w:ascii="Calibri" w:hAnsi="Calibri" w:cs="Calibri"/>
          <w:b/>
          <w:bCs/>
        </w:rPr>
        <w:t>Run workflow</w:t>
      </w:r>
      <w:r w:rsidRPr="006725F0">
        <w:rPr>
          <w:rFonts w:ascii="Calibri" w:hAnsi="Calibri" w:cs="Calibri"/>
        </w:rPr>
        <w:t xml:space="preserve">” </w:t>
      </w:r>
      <w:r w:rsidR="006A7F6F" w:rsidRPr="006725F0">
        <w:rPr>
          <w:rFonts w:ascii="Calibri" w:hAnsi="Calibri" w:cs="Calibri"/>
        </w:rPr>
        <w:t>with following fields</w:t>
      </w:r>
    </w:p>
    <w:p w14:paraId="74782006" w14:textId="77777777" w:rsidR="00FD0378" w:rsidRPr="006725F0" w:rsidRDefault="00FD0378" w:rsidP="00FD0378">
      <w:pPr>
        <w:pStyle w:val="LO-normal1"/>
        <w:rPr>
          <w:rFonts w:ascii="Calibri" w:hAnsi="Calibri" w:cs="Calibri"/>
        </w:rPr>
      </w:pPr>
    </w:p>
    <w:tbl>
      <w:tblPr>
        <w:tblW w:w="10357"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2"/>
        <w:gridCol w:w="7605"/>
      </w:tblGrid>
      <w:tr w:rsidR="00FD0378" w:rsidRPr="006725F0" w14:paraId="7043C5C4" w14:textId="77777777" w:rsidTr="00FB39DF">
        <w:trPr>
          <w:trHeight w:val="460"/>
        </w:trPr>
        <w:tc>
          <w:tcPr>
            <w:tcW w:w="2752" w:type="dxa"/>
            <w:shd w:val="clear" w:color="auto" w:fill="E7E6E6"/>
          </w:tcPr>
          <w:p w14:paraId="3F717F90" w14:textId="77777777" w:rsidR="00FD0378" w:rsidRPr="006725F0" w:rsidRDefault="00FD0378" w:rsidP="00FB39DF">
            <w:pPr>
              <w:pStyle w:val="LO-normal1"/>
              <w:rPr>
                <w:rFonts w:ascii="Calibri" w:hAnsi="Calibri" w:cs="Calibri"/>
              </w:rPr>
            </w:pPr>
            <w:r w:rsidRPr="006725F0">
              <w:rPr>
                <w:rFonts w:ascii="Calibri" w:hAnsi="Calibri" w:cs="Calibri"/>
              </w:rPr>
              <w:t xml:space="preserve">Use workflow from </w:t>
            </w:r>
          </w:p>
        </w:tc>
        <w:tc>
          <w:tcPr>
            <w:tcW w:w="7605" w:type="dxa"/>
            <w:shd w:val="clear" w:color="auto" w:fill="auto"/>
          </w:tcPr>
          <w:p w14:paraId="00379B0C" w14:textId="77777777" w:rsidR="00FD0378" w:rsidRPr="006725F0" w:rsidRDefault="00FD0378" w:rsidP="00FB39DF">
            <w:pPr>
              <w:pStyle w:val="LO-normal1"/>
              <w:rPr>
                <w:rFonts w:ascii="Calibri" w:hAnsi="Calibri" w:cs="Calibri"/>
              </w:rPr>
            </w:pPr>
            <w:r w:rsidRPr="006725F0">
              <w:rPr>
                <w:rFonts w:ascii="Calibri" w:hAnsi="Calibri" w:cs="Calibri"/>
              </w:rPr>
              <w:t xml:space="preserve">Branch </w:t>
            </w:r>
            <w:r w:rsidR="003B06BB">
              <w:rPr>
                <w:rFonts w:ascii="Calibri" w:hAnsi="Calibri" w:cs="Calibri"/>
              </w:rPr>
              <w:t>to</w:t>
            </w:r>
            <w:r w:rsidR="003B06BB" w:rsidRPr="006725F0">
              <w:rPr>
                <w:rFonts w:ascii="Calibri" w:hAnsi="Calibri" w:cs="Calibri"/>
              </w:rPr>
              <w:t xml:space="preserve"> </w:t>
            </w:r>
            <w:r w:rsidRPr="006725F0">
              <w:rPr>
                <w:rFonts w:ascii="Calibri" w:hAnsi="Calibri" w:cs="Calibri"/>
              </w:rPr>
              <w:t>run the pipeline against for deploying the Blockchain network</w:t>
            </w:r>
          </w:p>
        </w:tc>
      </w:tr>
      <w:tr w:rsidR="00FD0378" w:rsidRPr="006725F0" w14:paraId="7692545B" w14:textId="77777777" w:rsidTr="00FB39DF">
        <w:trPr>
          <w:trHeight w:val="191"/>
        </w:trPr>
        <w:tc>
          <w:tcPr>
            <w:tcW w:w="2752" w:type="dxa"/>
            <w:shd w:val="clear" w:color="auto" w:fill="E7E6E6"/>
          </w:tcPr>
          <w:p w14:paraId="7306E910" w14:textId="77777777" w:rsidR="00FD0378" w:rsidRPr="006725F0" w:rsidRDefault="00FD0378" w:rsidP="00FB39DF">
            <w:pPr>
              <w:pStyle w:val="LO-normal1"/>
              <w:rPr>
                <w:rFonts w:ascii="Calibri" w:hAnsi="Calibri" w:cs="Calibri"/>
              </w:rPr>
            </w:pPr>
            <w:r w:rsidRPr="006725F0">
              <w:rPr>
                <w:rFonts w:ascii="Calibri" w:hAnsi="Calibri" w:cs="Calibri"/>
              </w:rPr>
              <w:t>ORGANIZATION NAME</w:t>
            </w:r>
          </w:p>
        </w:tc>
        <w:tc>
          <w:tcPr>
            <w:tcW w:w="7605" w:type="dxa"/>
            <w:shd w:val="clear" w:color="auto" w:fill="auto"/>
          </w:tcPr>
          <w:p w14:paraId="6B27F296" w14:textId="77777777" w:rsidR="00FD0378" w:rsidRPr="006725F0" w:rsidRDefault="00FD0378" w:rsidP="00FB39DF">
            <w:pPr>
              <w:pStyle w:val="LO-normal1"/>
              <w:rPr>
                <w:rFonts w:ascii="Calibri" w:hAnsi="Calibri" w:cs="Calibri"/>
              </w:rPr>
            </w:pPr>
            <w:r w:rsidRPr="006725F0">
              <w:rPr>
                <w:rFonts w:ascii="Calibri" w:hAnsi="Calibri" w:cs="Calibri"/>
              </w:rPr>
              <w:t xml:space="preserve">Organization name to use for deploying the </w:t>
            </w:r>
            <w:r w:rsidR="006A7F6F" w:rsidRPr="006725F0">
              <w:rPr>
                <w:rFonts w:ascii="Calibri" w:hAnsi="Calibri" w:cs="Calibri"/>
              </w:rPr>
              <w:t>Mongo DB</w:t>
            </w:r>
          </w:p>
        </w:tc>
      </w:tr>
      <w:tr w:rsidR="00FD0378" w:rsidRPr="006725F0" w14:paraId="7BB740A2" w14:textId="77777777" w:rsidTr="00FB39DF">
        <w:trPr>
          <w:trHeight w:val="230"/>
        </w:trPr>
        <w:tc>
          <w:tcPr>
            <w:tcW w:w="2752" w:type="dxa"/>
            <w:shd w:val="clear" w:color="auto" w:fill="E7E6E6"/>
          </w:tcPr>
          <w:p w14:paraId="66BB2E9A" w14:textId="77777777" w:rsidR="00FD0378" w:rsidRPr="006725F0" w:rsidRDefault="00FD0378" w:rsidP="00FB39DF">
            <w:pPr>
              <w:pStyle w:val="LO-normal1"/>
              <w:rPr>
                <w:rFonts w:ascii="Calibri" w:hAnsi="Calibri" w:cs="Calibri"/>
              </w:rPr>
            </w:pPr>
            <w:r w:rsidRPr="006725F0">
              <w:rPr>
                <w:rFonts w:ascii="Calibri" w:hAnsi="Calibri" w:cs="Calibri"/>
              </w:rPr>
              <w:t>ENVIRONMENT</w:t>
            </w:r>
          </w:p>
        </w:tc>
        <w:tc>
          <w:tcPr>
            <w:tcW w:w="7605" w:type="dxa"/>
            <w:shd w:val="clear" w:color="auto" w:fill="auto"/>
          </w:tcPr>
          <w:p w14:paraId="35F7BA6A" w14:textId="77777777" w:rsidR="00FD0378" w:rsidRPr="006725F0" w:rsidRDefault="00FD0378" w:rsidP="00FB39DF">
            <w:pPr>
              <w:pStyle w:val="LO-normal1"/>
              <w:rPr>
                <w:rFonts w:ascii="Calibri" w:hAnsi="Calibri" w:cs="Calibri"/>
              </w:rPr>
            </w:pPr>
            <w:r w:rsidRPr="006725F0">
              <w:rPr>
                <w:rFonts w:ascii="Calibri" w:hAnsi="Calibri" w:cs="Calibri"/>
              </w:rPr>
              <w:t xml:space="preserve">Environment name to use for deploying the </w:t>
            </w:r>
            <w:r w:rsidR="006A7F6F" w:rsidRPr="006725F0">
              <w:rPr>
                <w:rFonts w:ascii="Calibri" w:hAnsi="Calibri" w:cs="Calibri"/>
              </w:rPr>
              <w:t>Mongo DB</w:t>
            </w:r>
            <w:r w:rsidRPr="006725F0">
              <w:rPr>
                <w:rFonts w:ascii="Calibri" w:hAnsi="Calibri" w:cs="Calibri"/>
              </w:rPr>
              <w:t xml:space="preserve"> ex: dev, stage, or prod</w:t>
            </w:r>
          </w:p>
        </w:tc>
      </w:tr>
    </w:tbl>
    <w:p w14:paraId="403775AC" w14:textId="77777777" w:rsidR="00FD0378" w:rsidRPr="006725F0" w:rsidRDefault="00FD0378" w:rsidP="00FD0378">
      <w:pPr>
        <w:pStyle w:val="LO-normal1"/>
        <w:rPr>
          <w:rFonts w:ascii="Calibri" w:hAnsi="Calibri" w:cs="Calibri"/>
          <w:lang w:val="en-MY" w:eastAsia="en-US" w:bidi="ar-SA"/>
        </w:rPr>
      </w:pPr>
    </w:p>
    <w:p w14:paraId="2AAA13D7" w14:textId="77777777" w:rsidR="00FD0378" w:rsidRPr="006725F0" w:rsidRDefault="00FD0378" w:rsidP="00FD0378">
      <w:pPr>
        <w:pStyle w:val="LO-normal1"/>
        <w:rPr>
          <w:rFonts w:ascii="Calibri" w:hAnsi="Calibri" w:cs="Calibri"/>
          <w:lang w:val="en-MY" w:eastAsia="en-US" w:bidi="ar-SA"/>
        </w:rPr>
      </w:pPr>
    </w:p>
    <w:p w14:paraId="59C7D61A" w14:textId="77777777" w:rsidR="00FD0378" w:rsidRPr="006725F0" w:rsidRDefault="00FD0378" w:rsidP="00FD0378">
      <w:pPr>
        <w:pStyle w:val="LO-normal1"/>
        <w:rPr>
          <w:rFonts w:ascii="Calibri" w:hAnsi="Calibri" w:cs="Calibri"/>
        </w:rPr>
      </w:pPr>
      <w:r w:rsidRPr="006725F0">
        <w:rPr>
          <w:rFonts w:ascii="Calibri" w:hAnsi="Calibri" w:cs="Calibri"/>
          <w:lang w:val="en-MY" w:eastAsia="en-US" w:bidi="ar-SA"/>
        </w:rPr>
        <w:t xml:space="preserve">5. </w:t>
      </w:r>
      <w:r w:rsidRPr="006725F0">
        <w:rPr>
          <w:rFonts w:ascii="Calibri" w:hAnsi="Calibri" w:cs="Calibri"/>
        </w:rPr>
        <w:t>Once the required arguments are updated in the dialog box, click on the button “Run workflow” which will start the workflow.</w:t>
      </w:r>
    </w:p>
    <w:p w14:paraId="626D89B8" w14:textId="77777777" w:rsidR="006A7F6F" w:rsidRPr="006725F0" w:rsidRDefault="006A7F6F" w:rsidP="00FD0378">
      <w:pPr>
        <w:pStyle w:val="LO-normal1"/>
        <w:rPr>
          <w:rFonts w:ascii="Calibri" w:hAnsi="Calibri" w:cs="Calibri"/>
          <w:lang w:val="en-MY" w:eastAsia="en-US" w:bidi="ar-SA"/>
        </w:rPr>
      </w:pPr>
    </w:p>
    <w:p w14:paraId="1F4955BA" w14:textId="77777777" w:rsidR="006A7F6F" w:rsidRPr="006725F0" w:rsidRDefault="006A7F6F" w:rsidP="00176E31">
      <w:pPr>
        <w:pStyle w:val="Heading3"/>
        <w:rPr>
          <w:rFonts w:ascii="Calibri" w:hAnsi="Calibri" w:cs="Calibri"/>
          <w:color w:val="4472C4"/>
          <w:lang w:val="en-MY" w:eastAsia="en-US" w:bidi="ar-SA"/>
        </w:rPr>
      </w:pPr>
      <w:bookmarkStart w:id="102" w:name="_Toc86913793"/>
      <w:r w:rsidRPr="006725F0">
        <w:rPr>
          <w:rFonts w:ascii="Calibri" w:hAnsi="Calibri" w:cs="Calibri"/>
          <w:color w:val="4472C4"/>
          <w:lang w:val="en-MY" w:eastAsia="en-US" w:bidi="ar-SA"/>
        </w:rPr>
        <w:t>Port Forwarding to Mongo DB</w:t>
      </w:r>
      <w:bookmarkEnd w:id="102"/>
    </w:p>
    <w:p w14:paraId="5B6A7A0A" w14:textId="77777777" w:rsidR="006A7F6F" w:rsidRPr="006725F0" w:rsidRDefault="006A7F6F" w:rsidP="00FD0378">
      <w:pPr>
        <w:pStyle w:val="LO-normal1"/>
        <w:rPr>
          <w:rFonts w:ascii="Calibri" w:hAnsi="Calibri" w:cs="Calibri"/>
          <w:lang w:val="en-MY" w:eastAsia="en-US" w:bidi="ar-SA"/>
        </w:rPr>
      </w:pPr>
    </w:p>
    <w:p w14:paraId="1ED8B7B0" w14:textId="77777777" w:rsidR="00E82E1C" w:rsidRPr="006725F0" w:rsidRDefault="00E82E1C" w:rsidP="00FE4B9C">
      <w:pPr>
        <w:pStyle w:val="ListParagraph"/>
        <w:numPr>
          <w:ilvl w:val="0"/>
          <w:numId w:val="32"/>
        </w:numPr>
        <w:contextualSpacing/>
        <w:rPr>
          <w:rFonts w:ascii="Calibri" w:hAnsi="Calibri" w:cs="Calibri"/>
        </w:rPr>
      </w:pPr>
      <w:r w:rsidRPr="006725F0">
        <w:rPr>
          <w:rFonts w:ascii="Calibri" w:hAnsi="Calibri" w:cs="Calibri"/>
        </w:rPr>
        <w:t xml:space="preserve">Setup AWS CLI and log-in using </w:t>
      </w:r>
      <w:proofErr w:type="spellStart"/>
      <w:r w:rsidRPr="006725F0">
        <w:rPr>
          <w:rFonts w:ascii="Calibri" w:hAnsi="Calibri" w:cs="Calibri"/>
        </w:rPr>
        <w:t>aws_access_key_id</w:t>
      </w:r>
      <w:proofErr w:type="spellEnd"/>
      <w:r w:rsidRPr="006725F0">
        <w:rPr>
          <w:rFonts w:ascii="Calibri" w:hAnsi="Calibri" w:cs="Calibri"/>
        </w:rPr>
        <w:t xml:space="preserve"> and </w:t>
      </w:r>
      <w:proofErr w:type="spellStart"/>
      <w:r w:rsidRPr="006725F0">
        <w:rPr>
          <w:rFonts w:ascii="Calibri" w:hAnsi="Calibri" w:cs="Calibri"/>
        </w:rPr>
        <w:t>aws_secret_access_key</w:t>
      </w:r>
      <w:proofErr w:type="spellEnd"/>
    </w:p>
    <w:p w14:paraId="7B0B9D8C" w14:textId="77777777" w:rsidR="00E82E1C" w:rsidRPr="006725F0" w:rsidRDefault="00E82E1C" w:rsidP="00E82E1C">
      <w:pPr>
        <w:pStyle w:val="ListParagraph"/>
        <w:ind w:left="360"/>
        <w:contextualSpacing/>
        <w:rPr>
          <w:rFonts w:ascii="Calibri" w:hAnsi="Calibri" w:cs="Calibri"/>
        </w:rPr>
      </w:pPr>
    </w:p>
    <w:p w14:paraId="07A7F00F" w14:textId="77777777" w:rsidR="00E82E1C" w:rsidRPr="006725F0" w:rsidRDefault="00E82E1C" w:rsidP="00FE4B9C">
      <w:pPr>
        <w:pStyle w:val="ListParagraph"/>
        <w:numPr>
          <w:ilvl w:val="0"/>
          <w:numId w:val="32"/>
        </w:numPr>
        <w:contextualSpacing/>
        <w:rPr>
          <w:rFonts w:ascii="Calibri" w:hAnsi="Calibri" w:cs="Calibri"/>
        </w:rPr>
      </w:pPr>
      <w:r w:rsidRPr="006725F0">
        <w:rPr>
          <w:rFonts w:ascii="Calibri" w:hAnsi="Calibri" w:cs="Calibri"/>
        </w:rPr>
        <w:t>Set the context for application cluster</w:t>
      </w:r>
    </w:p>
    <w:p w14:paraId="50B12E03" w14:textId="77777777" w:rsidR="00E82E1C" w:rsidRPr="006725F0" w:rsidRDefault="00E82E1C" w:rsidP="00E82E1C">
      <w:pPr>
        <w:pStyle w:val="ListParagraph"/>
        <w:rPr>
          <w:rFonts w:ascii="Calibri" w:hAnsi="Calibri" w:cs="Calibri"/>
        </w:rPr>
      </w:pPr>
      <w:r w:rsidRPr="006725F0">
        <w:rPr>
          <w:rFonts w:ascii="Calibri" w:hAnsi="Calibri" w:cs="Calibri"/>
        </w:rPr>
        <w:t>Example: &gt;</w:t>
      </w:r>
      <w:proofErr w:type="spellStart"/>
      <w:r w:rsidRPr="006725F0">
        <w:rPr>
          <w:rFonts w:ascii="Calibri" w:hAnsi="Calibri" w:cs="Calibri"/>
        </w:rPr>
        <w:t>aws</w:t>
      </w:r>
      <w:proofErr w:type="spellEnd"/>
      <w:r w:rsidRPr="006725F0">
        <w:rPr>
          <w:rFonts w:ascii="Calibri" w:hAnsi="Calibri" w:cs="Calibri"/>
        </w:rPr>
        <w:t xml:space="preserve"> </w:t>
      </w:r>
      <w:proofErr w:type="spellStart"/>
      <w:r w:rsidRPr="006725F0">
        <w:rPr>
          <w:rFonts w:ascii="Calibri" w:hAnsi="Calibri" w:cs="Calibri"/>
        </w:rPr>
        <w:t>eks</w:t>
      </w:r>
      <w:proofErr w:type="spellEnd"/>
      <w:r w:rsidRPr="006725F0">
        <w:rPr>
          <w:rFonts w:ascii="Calibri" w:hAnsi="Calibri" w:cs="Calibri"/>
        </w:rPr>
        <w:t xml:space="preserve"> update-</w:t>
      </w:r>
      <w:proofErr w:type="spellStart"/>
      <w:r w:rsidRPr="006725F0">
        <w:rPr>
          <w:rFonts w:ascii="Calibri" w:hAnsi="Calibri" w:cs="Calibri"/>
        </w:rPr>
        <w:t>kubeconfig</w:t>
      </w:r>
      <w:proofErr w:type="spellEnd"/>
      <w:r w:rsidRPr="006725F0">
        <w:rPr>
          <w:rFonts w:ascii="Calibri" w:hAnsi="Calibri" w:cs="Calibri"/>
        </w:rPr>
        <w:t xml:space="preserve"> –region &lt;region&gt; --name &lt;app-cluster&gt;</w:t>
      </w:r>
    </w:p>
    <w:p w14:paraId="383F1CA1" w14:textId="77777777" w:rsidR="00E82E1C" w:rsidRPr="006725F0" w:rsidRDefault="00E82E1C" w:rsidP="00E82E1C">
      <w:pPr>
        <w:pStyle w:val="ListParagraph"/>
        <w:rPr>
          <w:rFonts w:ascii="Calibri" w:hAnsi="Calibri" w:cs="Calibri"/>
        </w:rPr>
      </w:pPr>
    </w:p>
    <w:p w14:paraId="683A29C6" w14:textId="77777777" w:rsidR="00E82E1C" w:rsidRPr="006725F0" w:rsidRDefault="00E82E1C" w:rsidP="00FE4B9C">
      <w:pPr>
        <w:pStyle w:val="ListParagraph"/>
        <w:numPr>
          <w:ilvl w:val="0"/>
          <w:numId w:val="32"/>
        </w:numPr>
        <w:contextualSpacing/>
        <w:rPr>
          <w:rFonts w:ascii="Calibri" w:hAnsi="Calibri" w:cs="Calibri"/>
        </w:rPr>
      </w:pPr>
      <w:r w:rsidRPr="006725F0">
        <w:rPr>
          <w:rFonts w:ascii="Calibri" w:hAnsi="Calibri" w:cs="Calibri"/>
        </w:rPr>
        <w:t xml:space="preserve">Setup port forward using below command </w:t>
      </w:r>
    </w:p>
    <w:p w14:paraId="1A61703E" w14:textId="77777777" w:rsidR="00E82E1C" w:rsidRPr="006725F0" w:rsidRDefault="00E82E1C" w:rsidP="00E82E1C">
      <w:pPr>
        <w:pStyle w:val="ListParagraph"/>
        <w:contextualSpacing/>
        <w:rPr>
          <w:rFonts w:ascii="Calibri" w:hAnsi="Calibri" w:cs="Calibri"/>
        </w:rPr>
      </w:pPr>
    </w:p>
    <w:p w14:paraId="271BAFCD" w14:textId="77777777" w:rsidR="006A7F6F" w:rsidRDefault="00E82E1C" w:rsidP="00E82E1C">
      <w:pPr>
        <w:pStyle w:val="ListParagraph"/>
        <w:ind w:left="0" w:firstLine="360"/>
        <w:contextualSpacing/>
        <w:rPr>
          <w:rFonts w:ascii="Calibri" w:hAnsi="Calibri" w:cs="Calibri"/>
        </w:rPr>
      </w:pPr>
      <w:r w:rsidRPr="006725F0">
        <w:rPr>
          <w:rFonts w:ascii="Calibri" w:hAnsi="Calibri" w:cs="Calibri"/>
        </w:rPr>
        <w:t>#</w:t>
      </w:r>
      <w:r w:rsidRPr="006725F0">
        <w:rPr>
          <w:rFonts w:ascii="Calibri" w:hAnsi="Calibri" w:cs="Calibri"/>
          <w:color w:val="000000"/>
          <w:sz w:val="22"/>
          <w:szCs w:val="22"/>
        </w:rPr>
        <w:t xml:space="preserve"> </w:t>
      </w:r>
      <w:proofErr w:type="spellStart"/>
      <w:proofErr w:type="gramStart"/>
      <w:r w:rsidRPr="006725F0">
        <w:rPr>
          <w:rFonts w:ascii="Calibri" w:hAnsi="Calibri" w:cs="Calibri"/>
        </w:rPr>
        <w:t>kubectl</w:t>
      </w:r>
      <w:proofErr w:type="spellEnd"/>
      <w:proofErr w:type="gramEnd"/>
      <w:r w:rsidRPr="006725F0">
        <w:rPr>
          <w:rFonts w:ascii="Calibri" w:hAnsi="Calibri" w:cs="Calibri"/>
        </w:rPr>
        <w:t xml:space="preserve"> port-forward --namespace database svc/</w:t>
      </w:r>
      <w:r w:rsidR="00571559" w:rsidRPr="006725F0">
        <w:rPr>
          <w:rFonts w:ascii="Calibri" w:hAnsi="Calibri" w:cs="Calibri"/>
        </w:rPr>
        <w:t>${ORG_NAME}</w:t>
      </w:r>
      <w:r w:rsidRPr="006725F0">
        <w:rPr>
          <w:rFonts w:ascii="Calibri" w:hAnsi="Calibri" w:cs="Calibri"/>
        </w:rPr>
        <w:t>-</w:t>
      </w:r>
      <w:proofErr w:type="spellStart"/>
      <w:r w:rsidRPr="006725F0">
        <w:rPr>
          <w:rFonts w:ascii="Calibri" w:hAnsi="Calibri" w:cs="Calibri"/>
        </w:rPr>
        <w:t>mongodb</w:t>
      </w:r>
      <w:proofErr w:type="spellEnd"/>
      <w:r w:rsidRPr="006725F0">
        <w:rPr>
          <w:rFonts w:ascii="Calibri" w:hAnsi="Calibri" w:cs="Calibri"/>
        </w:rPr>
        <w:t>-headless 27017:27017</w:t>
      </w:r>
    </w:p>
    <w:p w14:paraId="6C340491" w14:textId="77777777" w:rsidR="008A29BF" w:rsidRPr="006725F0" w:rsidRDefault="008A29BF" w:rsidP="00E82E1C">
      <w:pPr>
        <w:pStyle w:val="ListParagraph"/>
        <w:ind w:left="0" w:firstLine="360"/>
        <w:contextualSpacing/>
        <w:rPr>
          <w:rFonts w:ascii="Calibri" w:hAnsi="Calibri" w:cs="Calibri"/>
        </w:rPr>
      </w:pPr>
      <w:r>
        <w:rPr>
          <w:rFonts w:ascii="Calibri" w:hAnsi="Calibri" w:cs="Calibri"/>
        </w:rPr>
        <w:t>NOTE: if you are running mongo locally, you should use another port like 28017:27017</w:t>
      </w:r>
    </w:p>
    <w:p w14:paraId="22A01840" w14:textId="77777777" w:rsidR="00E82E1C" w:rsidRPr="006725F0" w:rsidRDefault="00E82E1C" w:rsidP="00E82E1C">
      <w:pPr>
        <w:pStyle w:val="ListParagraph"/>
        <w:ind w:left="0" w:firstLine="360"/>
        <w:contextualSpacing/>
        <w:rPr>
          <w:rFonts w:ascii="Calibri" w:hAnsi="Calibri" w:cs="Calibri"/>
        </w:rPr>
      </w:pPr>
    </w:p>
    <w:p w14:paraId="72CF268A" w14:textId="77777777" w:rsidR="00E82E1C" w:rsidRPr="006725F0" w:rsidRDefault="00E82E1C" w:rsidP="00FE4B9C">
      <w:pPr>
        <w:pStyle w:val="ListParagraph"/>
        <w:numPr>
          <w:ilvl w:val="0"/>
          <w:numId w:val="32"/>
        </w:numPr>
        <w:contextualSpacing/>
        <w:rPr>
          <w:rFonts w:ascii="Calibri" w:hAnsi="Calibri" w:cs="Calibri"/>
          <w:lang w:val="en-MY"/>
        </w:rPr>
      </w:pPr>
      <w:r w:rsidRPr="006725F0">
        <w:rPr>
          <w:rFonts w:ascii="Calibri" w:hAnsi="Calibri" w:cs="Calibri"/>
        </w:rPr>
        <w:t>Connect to Mongo DB using Compass with following URL</w:t>
      </w:r>
    </w:p>
    <w:p w14:paraId="10066D6D" w14:textId="77777777" w:rsidR="00E82E1C" w:rsidRPr="006725F0" w:rsidRDefault="00E82E1C" w:rsidP="00E82E1C">
      <w:pPr>
        <w:pStyle w:val="ListParagraph"/>
        <w:ind w:left="360"/>
        <w:contextualSpacing/>
        <w:rPr>
          <w:rFonts w:ascii="Calibri" w:hAnsi="Calibri" w:cs="Calibri"/>
        </w:rPr>
      </w:pPr>
    </w:p>
    <w:p w14:paraId="61A0BAA6" w14:textId="77777777" w:rsidR="00E82E1C" w:rsidRDefault="00E82E1C" w:rsidP="000C1396">
      <w:pPr>
        <w:pStyle w:val="ListParagraph"/>
        <w:ind w:left="360"/>
        <w:contextualSpacing/>
        <w:rPr>
          <w:rFonts w:ascii="Calibri" w:hAnsi="Calibri" w:cs="Calibri"/>
        </w:rPr>
      </w:pPr>
      <w:r w:rsidRPr="006725F0">
        <w:rPr>
          <w:rFonts w:ascii="Calibri" w:hAnsi="Calibri" w:cs="Calibri"/>
        </w:rPr>
        <w:t xml:space="preserve"># </w:t>
      </w:r>
      <w:proofErr w:type="gramStart"/>
      <w:r w:rsidRPr="006725F0">
        <w:rPr>
          <w:rFonts w:ascii="Calibri" w:hAnsi="Calibri" w:cs="Calibri"/>
        </w:rPr>
        <w:t>mongodb://${</w:t>
      </w:r>
      <w:proofErr w:type="gramEnd"/>
      <w:r w:rsidRPr="006725F0">
        <w:rPr>
          <w:rFonts w:ascii="Calibri" w:hAnsi="Calibri" w:cs="Calibri"/>
        </w:rPr>
        <w:t>MONGODB_USERNAME}:${MONGODB_PASSWORD}@localhost:27017</w:t>
      </w:r>
      <w:r w:rsidRPr="006725F0">
        <w:rPr>
          <w:rFonts w:ascii="Calibri" w:hAnsi="Calibri" w:cs="Calibri"/>
          <w:color w:val="CE9178"/>
          <w:sz w:val="18"/>
          <w:szCs w:val="18"/>
        </w:rPr>
        <w:t xml:space="preserve"> </w:t>
      </w:r>
      <w:r w:rsidRPr="006725F0">
        <w:rPr>
          <w:rFonts w:ascii="Calibri" w:hAnsi="Calibri" w:cs="Calibri"/>
        </w:rPr>
        <w:t>/</w:t>
      </w:r>
      <w:proofErr w:type="spellStart"/>
      <w:r w:rsidRPr="006725F0">
        <w:rPr>
          <w:rFonts w:ascii="Calibri" w:hAnsi="Calibri" w:cs="Calibri"/>
        </w:rPr>
        <w:t>openidl-offchain-db?authSource</w:t>
      </w:r>
      <w:proofErr w:type="spellEnd"/>
      <w:r w:rsidRPr="006725F0">
        <w:rPr>
          <w:rFonts w:ascii="Calibri" w:hAnsi="Calibri" w:cs="Calibri"/>
        </w:rPr>
        <w:t>=</w:t>
      </w:r>
      <w:proofErr w:type="spellStart"/>
      <w:r w:rsidRPr="006725F0">
        <w:rPr>
          <w:rFonts w:ascii="Calibri" w:hAnsi="Calibri" w:cs="Calibri"/>
        </w:rPr>
        <w:t>openidl-offchain-db</w:t>
      </w:r>
      <w:proofErr w:type="spellEnd"/>
    </w:p>
    <w:p w14:paraId="6E255A27" w14:textId="77777777" w:rsidR="008E7AF4" w:rsidRPr="006725F0" w:rsidRDefault="008E7AF4" w:rsidP="000C1396">
      <w:pPr>
        <w:pStyle w:val="ListParagraph"/>
        <w:ind w:left="360"/>
        <w:contextualSpacing/>
        <w:rPr>
          <w:rFonts w:ascii="Calibri" w:hAnsi="Calibri" w:cs="Calibri"/>
        </w:rPr>
      </w:pPr>
      <w:r>
        <w:rPr>
          <w:rFonts w:ascii="Calibri" w:hAnsi="Calibri" w:cs="Calibri"/>
        </w:rPr>
        <w:lastRenderedPageBreak/>
        <w:t xml:space="preserve">NOTE: the </w:t>
      </w:r>
      <w:proofErr w:type="spellStart"/>
      <w:r>
        <w:rPr>
          <w:rFonts w:ascii="Calibri" w:hAnsi="Calibri" w:cs="Calibri"/>
        </w:rPr>
        <w:t>mongodb_username</w:t>
      </w:r>
      <w:proofErr w:type="spellEnd"/>
      <w:r>
        <w:rPr>
          <w:rFonts w:ascii="Calibri" w:hAnsi="Calibri" w:cs="Calibri"/>
        </w:rPr>
        <w:t xml:space="preserve"> and </w:t>
      </w:r>
      <w:proofErr w:type="spellStart"/>
      <w:r>
        <w:rPr>
          <w:rFonts w:ascii="Calibri" w:hAnsi="Calibri" w:cs="Calibri"/>
        </w:rPr>
        <w:t>mongodb_password</w:t>
      </w:r>
      <w:proofErr w:type="spellEnd"/>
      <w:r>
        <w:rPr>
          <w:rFonts w:ascii="Calibri" w:hAnsi="Calibri" w:cs="Calibri"/>
        </w:rPr>
        <w:t xml:space="preserve"> </w:t>
      </w:r>
      <w:proofErr w:type="gramStart"/>
      <w:r>
        <w:rPr>
          <w:rFonts w:ascii="Calibri" w:hAnsi="Calibri" w:cs="Calibri"/>
        </w:rPr>
        <w:t>are</w:t>
      </w:r>
      <w:proofErr w:type="gramEnd"/>
      <w:r>
        <w:rPr>
          <w:rFonts w:ascii="Calibri" w:hAnsi="Calibri" w:cs="Calibri"/>
        </w:rPr>
        <w:t xml:space="preserve"> put into the </w:t>
      </w:r>
      <w:proofErr w:type="spellStart"/>
      <w:r>
        <w:rPr>
          <w:rFonts w:ascii="Calibri" w:hAnsi="Calibri" w:cs="Calibri"/>
        </w:rPr>
        <w:t>aws</w:t>
      </w:r>
      <w:proofErr w:type="spellEnd"/>
      <w:r>
        <w:rPr>
          <w:rFonts w:ascii="Calibri" w:hAnsi="Calibri" w:cs="Calibri"/>
        </w:rPr>
        <w:t xml:space="preserve"> secrets manager at &lt;</w:t>
      </w:r>
      <w:proofErr w:type="spellStart"/>
      <w:r>
        <w:rPr>
          <w:rFonts w:ascii="Calibri" w:hAnsi="Calibri" w:cs="Calibri"/>
        </w:rPr>
        <w:t>org_name</w:t>
      </w:r>
      <w:proofErr w:type="spellEnd"/>
      <w:r>
        <w:rPr>
          <w:rFonts w:ascii="Calibri" w:hAnsi="Calibri" w:cs="Calibri"/>
        </w:rPr>
        <w:t>&gt;-&lt;env&gt;-</w:t>
      </w:r>
      <w:proofErr w:type="spellStart"/>
      <w:r>
        <w:rPr>
          <w:rFonts w:ascii="Calibri" w:hAnsi="Calibri" w:cs="Calibri"/>
        </w:rPr>
        <w:t>mongodb</w:t>
      </w:r>
      <w:proofErr w:type="spellEnd"/>
      <w:r>
        <w:rPr>
          <w:rFonts w:ascii="Calibri" w:hAnsi="Calibri" w:cs="Calibri"/>
        </w:rPr>
        <w:t>-user for the username and &lt;</w:t>
      </w:r>
      <w:proofErr w:type="spellStart"/>
      <w:r>
        <w:rPr>
          <w:rFonts w:ascii="Calibri" w:hAnsi="Calibri" w:cs="Calibri"/>
        </w:rPr>
        <w:t>org_name</w:t>
      </w:r>
      <w:proofErr w:type="spellEnd"/>
      <w:r>
        <w:rPr>
          <w:rFonts w:ascii="Calibri" w:hAnsi="Calibri" w:cs="Calibri"/>
        </w:rPr>
        <w:t>&gt;-&lt;env&gt;-</w:t>
      </w:r>
      <w:proofErr w:type="spellStart"/>
      <w:r>
        <w:rPr>
          <w:rFonts w:ascii="Calibri" w:hAnsi="Calibri" w:cs="Calibri"/>
        </w:rPr>
        <w:t>mongodb</w:t>
      </w:r>
      <w:proofErr w:type="spellEnd"/>
      <w:r>
        <w:rPr>
          <w:rFonts w:ascii="Calibri" w:hAnsi="Calibri" w:cs="Calibri"/>
        </w:rPr>
        <w:t>-user-token for the password</w:t>
      </w:r>
    </w:p>
    <w:p w14:paraId="2A0080EE" w14:textId="77777777" w:rsidR="00675367" w:rsidRPr="006725F0" w:rsidRDefault="00675367" w:rsidP="00176E31">
      <w:pPr>
        <w:pStyle w:val="Heading2"/>
        <w:rPr>
          <w:rFonts w:ascii="Calibri" w:eastAsia="Times New Roman" w:hAnsi="Calibri" w:cs="Calibri"/>
          <w:color w:val="2F5496"/>
          <w:sz w:val="26"/>
          <w:szCs w:val="26"/>
          <w:lang w:val="en-MY" w:eastAsia="en-US" w:bidi="ar-SA"/>
        </w:rPr>
      </w:pPr>
      <w:bookmarkStart w:id="103" w:name="_Toc86222687"/>
      <w:bookmarkStart w:id="104" w:name="_Toc86913794"/>
      <w:r w:rsidRPr="006725F0">
        <w:rPr>
          <w:rFonts w:ascii="Calibri" w:eastAsia="Times New Roman" w:hAnsi="Calibri" w:cs="Calibri"/>
          <w:color w:val="2F5496"/>
          <w:sz w:val="26"/>
          <w:szCs w:val="26"/>
          <w:lang w:val="en-MY" w:eastAsia="en-US" w:bidi="ar-SA"/>
        </w:rPr>
        <w:t>Creating Application Configuration files</w:t>
      </w:r>
      <w:bookmarkEnd w:id="103"/>
      <w:bookmarkEnd w:id="104"/>
    </w:p>
    <w:p w14:paraId="705F008D" w14:textId="77777777" w:rsidR="00F21402" w:rsidRPr="006725F0" w:rsidRDefault="00F21402" w:rsidP="00F21402">
      <w:pPr>
        <w:pStyle w:val="LO-normal1"/>
        <w:rPr>
          <w:rFonts w:ascii="Calibri" w:hAnsi="Calibri" w:cs="Calibri"/>
          <w:lang w:val="en-MY" w:eastAsia="en-US" w:bidi="ar-SA"/>
        </w:rPr>
      </w:pPr>
    </w:p>
    <w:p w14:paraId="07A5161D" w14:textId="77777777" w:rsidR="00F21402" w:rsidRDefault="00F21402" w:rsidP="00F21402">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Use the application configuration templates to replace the following files for each individual organization</w:t>
      </w:r>
      <w:r w:rsidR="004A0D23">
        <w:rPr>
          <w:rFonts w:ascii="Calibri" w:hAnsi="Calibri" w:cs="Calibri"/>
          <w:sz w:val="24"/>
          <w:szCs w:val="24"/>
          <w:lang w:val="en-MY" w:eastAsia="en-US" w:bidi="ar-SA"/>
        </w:rPr>
        <w:t xml:space="preserve">. These files are found in the openidl-config directory in the openidl-main repository.  Copy the template config file to create a usable config file with all the correct values.  Then run </w:t>
      </w:r>
      <w:r w:rsidR="005B6543">
        <w:rPr>
          <w:rFonts w:ascii="Calibri" w:hAnsi="Calibri" w:cs="Calibri"/>
          <w:sz w:val="24"/>
          <w:szCs w:val="24"/>
          <w:lang w:val="en-MY" w:eastAsia="en-US" w:bidi="ar-SA"/>
        </w:rPr>
        <w:t>#</w:t>
      </w:r>
      <w:r w:rsidR="004A0D23">
        <w:rPr>
          <w:rFonts w:ascii="Calibri" w:hAnsi="Calibri" w:cs="Calibri"/>
          <w:sz w:val="24"/>
          <w:szCs w:val="24"/>
          <w:lang w:val="en-MY" w:eastAsia="en-US" w:bidi="ar-SA"/>
        </w:rPr>
        <w:t xml:space="preserve">make </w:t>
      </w:r>
      <w:proofErr w:type="spellStart"/>
      <w:r w:rsidR="004A0D23">
        <w:rPr>
          <w:rFonts w:ascii="Calibri" w:hAnsi="Calibri" w:cs="Calibri"/>
          <w:sz w:val="24"/>
          <w:szCs w:val="24"/>
          <w:lang w:val="en-MY" w:eastAsia="en-US" w:bidi="ar-SA"/>
        </w:rPr>
        <w:t>copy_config_files</w:t>
      </w:r>
      <w:proofErr w:type="spellEnd"/>
      <w:r w:rsidR="004A0D23">
        <w:rPr>
          <w:rFonts w:ascii="Calibri" w:hAnsi="Calibri" w:cs="Calibri"/>
          <w:sz w:val="24"/>
          <w:szCs w:val="24"/>
          <w:lang w:val="en-MY" w:eastAsia="en-US" w:bidi="ar-SA"/>
        </w:rPr>
        <w:t xml:space="preserve"> to generate correct config files in the config directory.</w:t>
      </w:r>
    </w:p>
    <w:p w14:paraId="634E17CC" w14:textId="77777777" w:rsidR="00677F11" w:rsidRPr="006725F0" w:rsidRDefault="00677F11" w:rsidP="00F21402">
      <w:pPr>
        <w:pStyle w:val="LO-normal1"/>
        <w:rPr>
          <w:rFonts w:ascii="Calibri" w:hAnsi="Calibri" w:cs="Calibri"/>
          <w:sz w:val="24"/>
          <w:szCs w:val="24"/>
          <w:lang w:val="en-MY" w:eastAsia="en-US" w:bidi="ar-SA"/>
        </w:rPr>
      </w:pPr>
      <w:r>
        <w:rPr>
          <w:rFonts w:ascii="Calibri" w:hAnsi="Calibri" w:cs="Calibri"/>
          <w:sz w:val="24"/>
          <w:szCs w:val="24"/>
          <w:lang w:val="en-MY" w:eastAsia="en-US" w:bidi="ar-SA"/>
        </w:rPr>
        <w:t xml:space="preserve">There are targets available for specific like #make </w:t>
      </w:r>
      <w:proofErr w:type="spellStart"/>
      <w:r>
        <w:rPr>
          <w:rFonts w:ascii="Calibri" w:hAnsi="Calibri" w:cs="Calibri"/>
          <w:sz w:val="24"/>
          <w:szCs w:val="24"/>
          <w:lang w:val="en-MY" w:eastAsia="en-US" w:bidi="ar-SA"/>
        </w:rPr>
        <w:t>copy_carrier_secrets</w:t>
      </w:r>
      <w:proofErr w:type="spellEnd"/>
    </w:p>
    <w:p w14:paraId="45F3CEF7" w14:textId="77777777" w:rsidR="00675367" w:rsidRPr="006725F0" w:rsidRDefault="00675367" w:rsidP="00176E31">
      <w:pPr>
        <w:pStyle w:val="Heading3"/>
        <w:rPr>
          <w:rFonts w:ascii="Calibri" w:hAnsi="Calibri" w:cs="Calibri"/>
          <w:color w:val="4472C4"/>
          <w:sz w:val="24"/>
          <w:szCs w:val="24"/>
          <w:lang w:val="en-MY" w:eastAsia="en-US" w:bidi="ar-SA"/>
        </w:rPr>
      </w:pPr>
      <w:bookmarkStart w:id="105" w:name="_Toc86913795"/>
      <w:r w:rsidRPr="006725F0">
        <w:rPr>
          <w:rFonts w:ascii="Calibri" w:hAnsi="Calibri" w:cs="Calibri"/>
          <w:color w:val="4472C4"/>
          <w:sz w:val="24"/>
          <w:szCs w:val="24"/>
          <w:lang w:val="en-MY" w:eastAsia="en-US" w:bidi="ar-SA"/>
        </w:rPr>
        <w:t>AAIS</w:t>
      </w:r>
      <w:r w:rsidR="001D1362">
        <w:rPr>
          <w:rFonts w:ascii="Calibri" w:hAnsi="Calibri" w:cs="Calibri"/>
          <w:color w:val="4472C4"/>
          <w:sz w:val="24"/>
          <w:szCs w:val="24"/>
          <w:lang w:val="en-MY" w:eastAsia="en-US" w:bidi="ar-SA"/>
        </w:rPr>
        <w:t xml:space="preserve"> Variables</w:t>
      </w:r>
      <w:bookmarkEnd w:id="105"/>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5"/>
        <w:gridCol w:w="5551"/>
      </w:tblGrid>
      <w:tr w:rsidR="00BB4262" w:rsidRPr="006725F0" w14:paraId="668C7C0A" w14:textId="77777777" w:rsidTr="00FB39DF">
        <w:tc>
          <w:tcPr>
            <w:tcW w:w="3235" w:type="dxa"/>
            <w:shd w:val="clear" w:color="auto" w:fill="BFBFBF"/>
          </w:tcPr>
          <w:p w14:paraId="3557BC1D" w14:textId="77777777" w:rsidR="00BB4262" w:rsidRPr="006725F0" w:rsidRDefault="00BB4262" w:rsidP="00BB4262">
            <w:pPr>
              <w:pStyle w:val="LO-normal1"/>
              <w:rPr>
                <w:rFonts w:ascii="Calibri" w:hAnsi="Calibri" w:cs="Calibri"/>
                <w:b/>
                <w:bCs/>
                <w:sz w:val="24"/>
                <w:szCs w:val="24"/>
              </w:rPr>
            </w:pPr>
            <w:r w:rsidRPr="006725F0">
              <w:rPr>
                <w:rFonts w:ascii="Calibri" w:hAnsi="Calibri" w:cs="Calibri"/>
                <w:b/>
                <w:bCs/>
                <w:sz w:val="24"/>
                <w:szCs w:val="24"/>
              </w:rPr>
              <w:t>JSON File Name</w:t>
            </w:r>
          </w:p>
        </w:tc>
        <w:tc>
          <w:tcPr>
            <w:tcW w:w="5755" w:type="dxa"/>
            <w:shd w:val="clear" w:color="auto" w:fill="BFBFBF"/>
          </w:tcPr>
          <w:p w14:paraId="01D86AF9" w14:textId="77777777" w:rsidR="00BB4262" w:rsidRPr="006725F0" w:rsidRDefault="00BB4262" w:rsidP="00BB4262">
            <w:pPr>
              <w:pStyle w:val="LO-normal1"/>
              <w:rPr>
                <w:rFonts w:ascii="Calibri" w:hAnsi="Calibri" w:cs="Calibri"/>
                <w:b/>
                <w:bCs/>
                <w:sz w:val="24"/>
                <w:szCs w:val="24"/>
              </w:rPr>
            </w:pPr>
            <w:r w:rsidRPr="006725F0">
              <w:rPr>
                <w:rFonts w:ascii="Calibri" w:hAnsi="Calibri" w:cs="Calibri"/>
                <w:b/>
                <w:bCs/>
                <w:sz w:val="24"/>
                <w:szCs w:val="24"/>
              </w:rPr>
              <w:t>Values to be Replaced</w:t>
            </w:r>
          </w:p>
        </w:tc>
      </w:tr>
      <w:tr w:rsidR="00675367" w:rsidRPr="006725F0" w14:paraId="61B87E7A" w14:textId="77777777" w:rsidTr="00FB39DF">
        <w:tc>
          <w:tcPr>
            <w:tcW w:w="3235" w:type="dxa"/>
            <w:shd w:val="clear" w:color="auto" w:fill="auto"/>
          </w:tcPr>
          <w:p w14:paraId="367F8492"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550DA5F6"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07A4AECE" w14:textId="77777777" w:rsidR="00675367" w:rsidRPr="006725F0" w:rsidRDefault="00675367" w:rsidP="00FB39D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t xml:space="preserve">CARRIER_ORGNAME: </w:t>
            </w:r>
            <w:proofErr w:type="spellStart"/>
            <w:r w:rsidRPr="006725F0">
              <w:rPr>
                <w:rFonts w:ascii="Calibri" w:hAnsi="Calibri" w:cs="Calibri"/>
                <w:szCs w:val="24"/>
                <w:lang w:bidi="hi-IN"/>
              </w:rPr>
              <w:t>trv</w:t>
            </w:r>
            <w:proofErr w:type="spellEnd"/>
          </w:p>
          <w:p w14:paraId="53D2BF8B"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Add cross channel query params for all carriers</w:t>
            </w:r>
          </w:p>
          <w:p w14:paraId="570B25DD" w14:textId="77777777" w:rsidR="00675367" w:rsidRPr="006725F0" w:rsidRDefault="00675367" w:rsidP="00FB39DF">
            <w:pPr>
              <w:pStyle w:val="ListParagraph"/>
              <w:ind w:left="0"/>
              <w:rPr>
                <w:rFonts w:ascii="Calibri" w:hAnsi="Calibri" w:cs="Calibri"/>
                <w:szCs w:val="24"/>
                <w:lang w:bidi="hi-IN"/>
              </w:rPr>
            </w:pPr>
          </w:p>
        </w:tc>
      </w:tr>
      <w:tr w:rsidR="00675367" w:rsidRPr="006725F0" w14:paraId="18103BBF" w14:textId="77777777" w:rsidTr="00FB39DF">
        <w:tc>
          <w:tcPr>
            <w:tcW w:w="3235" w:type="dxa"/>
            <w:shd w:val="clear" w:color="auto" w:fill="auto"/>
          </w:tcPr>
          <w:p w14:paraId="7DD8FD6F"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connection-</w:t>
            </w:r>
            <w:proofErr w:type="spellStart"/>
            <w:proofErr w:type="gramStart"/>
            <w:r w:rsidRPr="006725F0">
              <w:rPr>
                <w:rFonts w:ascii="Calibri" w:hAnsi="Calibri" w:cs="Calibri"/>
                <w:szCs w:val="24"/>
              </w:rPr>
              <w:t>profile.json</w:t>
            </w:r>
            <w:proofErr w:type="spellEnd"/>
            <w:proofErr w:type="gramEnd"/>
          </w:p>
        </w:tc>
        <w:tc>
          <w:tcPr>
            <w:tcW w:w="5755" w:type="dxa"/>
            <w:shd w:val="clear" w:color="auto" w:fill="auto"/>
          </w:tcPr>
          <w:p w14:paraId="087F99D7"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Refer to 1</w:t>
            </w:r>
            <w:r w:rsidR="00F21402" w:rsidRPr="006725F0">
              <w:rPr>
                <w:rFonts w:ascii="Calibri" w:hAnsi="Calibri" w:cs="Calibri"/>
                <w:szCs w:val="24"/>
                <w:lang w:bidi="hi-IN"/>
              </w:rPr>
              <w:t>1.2.4</w:t>
            </w:r>
            <w:r w:rsidRPr="006725F0">
              <w:rPr>
                <w:rFonts w:ascii="Calibri" w:hAnsi="Calibri" w:cs="Calibri"/>
                <w:szCs w:val="24"/>
                <w:lang w:bidi="hi-IN"/>
              </w:rPr>
              <w:t xml:space="preserve"> Creating Connection Profile</w:t>
            </w:r>
          </w:p>
          <w:p w14:paraId="223D932A"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2F4385BB"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ENV: DEV</w:t>
            </w:r>
          </w:p>
          <w:p w14:paraId="4C6E17BF"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DOMAIN: </w:t>
            </w:r>
            <w:proofErr w:type="spellStart"/>
            <w:r w:rsidRPr="006725F0">
              <w:rPr>
                <w:rFonts w:ascii="Calibri" w:hAnsi="Calibri" w:cs="Calibri"/>
                <w:szCs w:val="24"/>
                <w:lang w:bidi="hi-IN"/>
              </w:rPr>
              <w:t>techiething</w:t>
            </w:r>
            <w:proofErr w:type="spellEnd"/>
          </w:p>
          <w:p w14:paraId="3691D8CC"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TLS_CERT: CA TLS Certificate</w:t>
            </w:r>
          </w:p>
          <w:p w14:paraId="1436DEDB" w14:textId="77777777" w:rsidR="00675367" w:rsidRPr="006725F0" w:rsidRDefault="00675367" w:rsidP="00FB39DF">
            <w:pPr>
              <w:pStyle w:val="ListParagraph"/>
              <w:ind w:left="0"/>
              <w:rPr>
                <w:rFonts w:ascii="Calibri" w:hAnsi="Calibri" w:cs="Calibri"/>
                <w:szCs w:val="24"/>
                <w:lang w:bidi="hi-IN"/>
              </w:rPr>
            </w:pPr>
          </w:p>
        </w:tc>
      </w:tr>
      <w:tr w:rsidR="00675367" w:rsidRPr="006725F0" w14:paraId="4A93AB55" w14:textId="77777777" w:rsidTr="00FB39DF">
        <w:tc>
          <w:tcPr>
            <w:tcW w:w="3235" w:type="dxa"/>
            <w:shd w:val="clear" w:color="auto" w:fill="auto"/>
          </w:tcPr>
          <w:p w14:paraId="41D0CD1A"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insurance-data-manager-channel-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02593990"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3401F7FE" w14:textId="77777777" w:rsidR="00675367" w:rsidRPr="006725F0" w:rsidRDefault="00675367" w:rsidP="00FB39DF">
            <w:pPr>
              <w:pStyle w:val="ListParagraph"/>
              <w:ind w:left="0"/>
              <w:rPr>
                <w:rFonts w:ascii="Calibri" w:hAnsi="Calibri" w:cs="Calibri"/>
                <w:szCs w:val="24"/>
                <w:lang w:bidi="hi-IN"/>
              </w:rPr>
            </w:pPr>
          </w:p>
        </w:tc>
      </w:tr>
      <w:tr w:rsidR="00675367" w:rsidRPr="006725F0" w14:paraId="580D145E" w14:textId="77777777" w:rsidTr="00FB39DF">
        <w:tc>
          <w:tcPr>
            <w:tcW w:w="3235" w:type="dxa"/>
            <w:shd w:val="clear" w:color="auto" w:fill="auto"/>
          </w:tcPr>
          <w:p w14:paraId="1E20C77A"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listener-channel-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6A9166DD"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67241A6D"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ANALYTICS_ORGNAME: analytics</w:t>
            </w:r>
          </w:p>
          <w:p w14:paraId="6F16C83F" w14:textId="77777777" w:rsidR="00675367" w:rsidRPr="006725F0" w:rsidRDefault="00675367" w:rsidP="00FB39DF">
            <w:pPr>
              <w:pStyle w:val="ListParagraph"/>
              <w:ind w:left="0"/>
              <w:rPr>
                <w:rFonts w:ascii="Calibri" w:hAnsi="Calibri" w:cs="Calibri"/>
                <w:szCs w:val="24"/>
                <w:lang w:bidi="hi-IN"/>
              </w:rPr>
            </w:pPr>
          </w:p>
        </w:tc>
      </w:tr>
      <w:tr w:rsidR="00675367" w:rsidRPr="006725F0" w14:paraId="5F68A702" w14:textId="77777777" w:rsidTr="00FB39DF">
        <w:tc>
          <w:tcPr>
            <w:tcW w:w="3235" w:type="dxa"/>
            <w:shd w:val="clear" w:color="auto" w:fill="auto"/>
          </w:tcPr>
          <w:p w14:paraId="08D3412E"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local-</w:t>
            </w:r>
            <w:proofErr w:type="spellStart"/>
            <w:r w:rsidRPr="006725F0">
              <w:rPr>
                <w:rFonts w:ascii="Calibri" w:hAnsi="Calibri" w:cs="Calibri"/>
                <w:szCs w:val="24"/>
              </w:rPr>
              <w:t>cognito</w:t>
            </w:r>
            <w:proofErr w:type="spellEnd"/>
            <w:r w:rsidRPr="006725F0">
              <w:rPr>
                <w:rFonts w:ascii="Calibri" w:hAnsi="Calibri" w:cs="Calibri"/>
                <w:szCs w:val="24"/>
              </w:rPr>
              <w:t>-admin-</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2B782BD2"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AWS Credentials</w:t>
            </w:r>
          </w:p>
          <w:p w14:paraId="3C35F447"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AWS_ACCESS_KEY_ID</w:t>
            </w:r>
          </w:p>
          <w:p w14:paraId="7CE90B3A"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AWS_SECRET_ACCESS_KEY</w:t>
            </w:r>
          </w:p>
          <w:p w14:paraId="13609C32"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AWS_REGION</w:t>
            </w:r>
          </w:p>
          <w:p w14:paraId="0416CDCB" w14:textId="77777777" w:rsidR="00675367" w:rsidRDefault="00675367" w:rsidP="00FB39DF">
            <w:pPr>
              <w:pStyle w:val="ListParagraph"/>
              <w:ind w:left="0"/>
              <w:rPr>
                <w:rFonts w:ascii="Calibri" w:hAnsi="Calibri" w:cs="Calibri"/>
                <w:szCs w:val="24"/>
                <w:lang w:bidi="hi-IN"/>
              </w:rPr>
            </w:pPr>
          </w:p>
          <w:p w14:paraId="7C54E1D5" w14:textId="41C58342" w:rsidR="009A0AE9" w:rsidRPr="006725F0" w:rsidRDefault="009A0AE9" w:rsidP="00FB39DF">
            <w:pPr>
              <w:pStyle w:val="ListParagraph"/>
              <w:ind w:left="0"/>
              <w:rPr>
                <w:rFonts w:ascii="Calibri" w:hAnsi="Calibri" w:cs="Calibri"/>
                <w:szCs w:val="24"/>
                <w:lang w:bidi="hi-IN"/>
              </w:rPr>
            </w:pPr>
            <w:r>
              <w:rPr>
                <w:rFonts w:ascii="Calibri" w:hAnsi="Calibri" w:cs="Calibri"/>
                <w:szCs w:val="24"/>
                <w:lang w:bidi="hi-IN"/>
              </w:rPr>
              <w:t>Refer to IAM user provisioned for application. &lt;</w:t>
            </w:r>
            <w:proofErr w:type="spellStart"/>
            <w:r>
              <w:rPr>
                <w:rFonts w:ascii="Calibri" w:hAnsi="Calibri" w:cs="Calibri"/>
                <w:szCs w:val="24"/>
                <w:lang w:bidi="hi-IN"/>
              </w:rPr>
              <w:t>orgname</w:t>
            </w:r>
            <w:proofErr w:type="spellEnd"/>
            <w:r>
              <w:rPr>
                <w:rFonts w:ascii="Calibri" w:hAnsi="Calibri" w:cs="Calibri"/>
                <w:szCs w:val="24"/>
                <w:lang w:bidi="hi-IN"/>
              </w:rPr>
              <w:t>&gt;-&lt;</w:t>
            </w:r>
            <w:proofErr w:type="spellStart"/>
            <w:r>
              <w:rPr>
                <w:rFonts w:ascii="Calibri" w:hAnsi="Calibri" w:cs="Calibri"/>
                <w:szCs w:val="24"/>
                <w:lang w:bidi="hi-IN"/>
              </w:rPr>
              <w:t>envtype</w:t>
            </w:r>
            <w:proofErr w:type="spellEnd"/>
            <w:r>
              <w:rPr>
                <w:rFonts w:ascii="Calibri" w:hAnsi="Calibri" w:cs="Calibri"/>
                <w:szCs w:val="24"/>
                <w:lang w:bidi="hi-IN"/>
              </w:rPr>
              <w:t>&gt;-</w:t>
            </w:r>
            <w:proofErr w:type="spellStart"/>
            <w:r>
              <w:rPr>
                <w:rFonts w:ascii="Calibri" w:hAnsi="Calibri" w:cs="Calibri"/>
                <w:szCs w:val="24"/>
                <w:lang w:bidi="hi-IN"/>
              </w:rPr>
              <w:t>openidl</w:t>
            </w:r>
            <w:proofErr w:type="spellEnd"/>
            <w:r>
              <w:rPr>
                <w:rFonts w:ascii="Calibri" w:hAnsi="Calibri" w:cs="Calibri"/>
                <w:szCs w:val="24"/>
                <w:lang w:bidi="hi-IN"/>
              </w:rPr>
              <w:t>-apps-user. Use this user credentials.</w:t>
            </w:r>
          </w:p>
        </w:tc>
      </w:tr>
      <w:tr w:rsidR="00675367" w:rsidRPr="006725F0" w14:paraId="6EEF2D6C" w14:textId="77777777" w:rsidTr="00FB39DF">
        <w:tc>
          <w:tcPr>
            <w:tcW w:w="3235" w:type="dxa"/>
            <w:shd w:val="clear" w:color="auto" w:fill="auto"/>
          </w:tcPr>
          <w:p w14:paraId="4CDBD0AA"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local-</w:t>
            </w:r>
            <w:proofErr w:type="spellStart"/>
            <w:r w:rsidRPr="006725F0">
              <w:rPr>
                <w:rFonts w:ascii="Calibri" w:hAnsi="Calibri" w:cs="Calibri"/>
                <w:szCs w:val="24"/>
              </w:rPr>
              <w:t>cognito</w:t>
            </w:r>
            <w:proofErr w:type="spellEnd"/>
            <w:r w:rsidRPr="006725F0">
              <w:rPr>
                <w:rFonts w:ascii="Calibri" w:hAnsi="Calibri" w:cs="Calibri"/>
                <w:szCs w:val="24"/>
              </w:rPr>
              <w:t>-</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27E0FAE7"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Cognito Config</w:t>
            </w:r>
          </w:p>
          <w:p w14:paraId="7D062E08"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COGNITO_USERPOOLID</w:t>
            </w:r>
          </w:p>
          <w:p w14:paraId="7120D8FF"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COGNITO_CLIENTID</w:t>
            </w:r>
          </w:p>
          <w:p w14:paraId="1431A4A7"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COGNITO_REGION</w:t>
            </w:r>
          </w:p>
          <w:p w14:paraId="4F865171" w14:textId="77777777" w:rsidR="00675367" w:rsidRPr="006725F0" w:rsidRDefault="00675367" w:rsidP="00FB39DF">
            <w:pPr>
              <w:pStyle w:val="ListParagraph"/>
              <w:ind w:left="0"/>
              <w:rPr>
                <w:rFonts w:ascii="Calibri" w:hAnsi="Calibri" w:cs="Calibri"/>
                <w:szCs w:val="24"/>
                <w:lang w:bidi="hi-IN"/>
              </w:rPr>
            </w:pPr>
          </w:p>
        </w:tc>
      </w:tr>
      <w:tr w:rsidR="00675367" w:rsidRPr="006725F0" w14:paraId="61ABF157" w14:textId="77777777" w:rsidTr="00FB39DF">
        <w:tc>
          <w:tcPr>
            <w:tcW w:w="3235" w:type="dxa"/>
            <w:shd w:val="clear" w:color="auto" w:fill="auto"/>
          </w:tcPr>
          <w:p w14:paraId="68AE6C1D"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local-</w:t>
            </w:r>
            <w:proofErr w:type="spellStart"/>
            <w:r w:rsidRPr="006725F0">
              <w:rPr>
                <w:rFonts w:ascii="Calibri" w:hAnsi="Calibri" w:cs="Calibri"/>
                <w:szCs w:val="24"/>
              </w:rPr>
              <w:t>db</w:t>
            </w:r>
            <w:proofErr w:type="spellEnd"/>
            <w:r w:rsidRPr="006725F0">
              <w:rPr>
                <w:rFonts w:ascii="Calibri" w:hAnsi="Calibri" w:cs="Calibri"/>
                <w:szCs w:val="24"/>
              </w:rPr>
              <w:t>-</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06767353"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Mongo DB URL with credentials</w:t>
            </w:r>
          </w:p>
          <w:p w14:paraId="0932E204"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lastRenderedPageBreak/>
              <w:t>MONGO_DB_USERNAME</w:t>
            </w:r>
          </w:p>
          <w:p w14:paraId="00156309"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MONGO_DB_PASSWORD</w:t>
            </w:r>
          </w:p>
          <w:p w14:paraId="4F8510DB"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3EE4916E" w14:textId="77777777" w:rsidR="00675367" w:rsidRPr="006725F0" w:rsidRDefault="00675367" w:rsidP="00FB39DF">
            <w:pPr>
              <w:pStyle w:val="ListParagraph"/>
              <w:ind w:left="0"/>
              <w:rPr>
                <w:rFonts w:ascii="Calibri" w:hAnsi="Calibri" w:cs="Calibri"/>
                <w:szCs w:val="24"/>
                <w:lang w:bidi="hi-IN"/>
              </w:rPr>
            </w:pPr>
          </w:p>
        </w:tc>
      </w:tr>
      <w:tr w:rsidR="00675367" w:rsidRPr="006725F0" w14:paraId="2E5933BD" w14:textId="77777777" w:rsidTr="00FB39DF">
        <w:tc>
          <w:tcPr>
            <w:tcW w:w="3235" w:type="dxa"/>
            <w:shd w:val="clear" w:color="auto" w:fill="auto"/>
          </w:tcPr>
          <w:p w14:paraId="1C568248"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lastRenderedPageBreak/>
              <w:t>local-vault-</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3DD0B84F"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AWS Credentials and AWS Secret Name for Vault</w:t>
            </w:r>
          </w:p>
          <w:p w14:paraId="0B3B725D"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AWS_ACCESS_KEY_ID</w:t>
            </w:r>
          </w:p>
          <w:p w14:paraId="029F0E17"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AWS_SECRET_ACCESS_KEY</w:t>
            </w:r>
          </w:p>
          <w:p w14:paraId="2AEC3397"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AWS_REGION</w:t>
            </w:r>
          </w:p>
          <w:p w14:paraId="4283FA47"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VAULT_SECRET_NAME: Look for this in AWS Secret Manager. </w:t>
            </w:r>
          </w:p>
          <w:p w14:paraId="5C255F24"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Format &lt;AAIS_ORGNAME&gt;-&lt;ENV&gt;-</w:t>
            </w:r>
            <w:proofErr w:type="spellStart"/>
            <w:r w:rsidRPr="006725F0">
              <w:rPr>
                <w:rFonts w:ascii="Calibri" w:hAnsi="Calibri" w:cs="Calibri"/>
                <w:szCs w:val="24"/>
                <w:lang w:bidi="hi-IN"/>
              </w:rPr>
              <w:t>kvs</w:t>
            </w:r>
            <w:proofErr w:type="spellEnd"/>
            <w:r w:rsidRPr="006725F0">
              <w:rPr>
                <w:rFonts w:ascii="Calibri" w:hAnsi="Calibri" w:cs="Calibri"/>
                <w:szCs w:val="24"/>
                <w:lang w:bidi="hi-IN"/>
              </w:rPr>
              <w:t>-vault</w:t>
            </w:r>
          </w:p>
          <w:p w14:paraId="20BFD0C1"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Ex: </w:t>
            </w:r>
            <w:proofErr w:type="spellStart"/>
            <w:r w:rsidRPr="006725F0">
              <w:rPr>
                <w:rFonts w:ascii="Calibri" w:hAnsi="Calibri" w:cs="Calibri"/>
                <w:szCs w:val="24"/>
                <w:lang w:bidi="hi-IN"/>
              </w:rPr>
              <w:t>aais</w:t>
            </w:r>
            <w:proofErr w:type="spellEnd"/>
            <w:r w:rsidRPr="006725F0">
              <w:rPr>
                <w:rFonts w:ascii="Calibri" w:hAnsi="Calibri" w:cs="Calibri"/>
                <w:szCs w:val="24"/>
                <w:lang w:bidi="hi-IN"/>
              </w:rPr>
              <w:t>-dev-</w:t>
            </w:r>
            <w:proofErr w:type="spellStart"/>
            <w:r w:rsidRPr="006725F0">
              <w:rPr>
                <w:rFonts w:ascii="Calibri" w:hAnsi="Calibri" w:cs="Calibri"/>
                <w:szCs w:val="24"/>
                <w:lang w:bidi="hi-IN"/>
              </w:rPr>
              <w:t>kvs</w:t>
            </w:r>
            <w:proofErr w:type="spellEnd"/>
            <w:r w:rsidRPr="006725F0">
              <w:rPr>
                <w:rFonts w:ascii="Calibri" w:hAnsi="Calibri" w:cs="Calibri"/>
                <w:szCs w:val="24"/>
                <w:lang w:bidi="hi-IN"/>
              </w:rPr>
              <w:t>-vault</w:t>
            </w:r>
          </w:p>
          <w:p w14:paraId="33B11025" w14:textId="77777777" w:rsidR="00675367" w:rsidRDefault="00675367" w:rsidP="00FB39DF">
            <w:pPr>
              <w:pStyle w:val="ListParagraph"/>
              <w:ind w:left="0"/>
              <w:rPr>
                <w:rFonts w:ascii="Calibri" w:hAnsi="Calibri" w:cs="Calibri"/>
                <w:szCs w:val="24"/>
                <w:lang w:bidi="hi-IN"/>
              </w:rPr>
            </w:pPr>
          </w:p>
          <w:p w14:paraId="79B84C6F" w14:textId="2AC52672" w:rsidR="009A0AE9" w:rsidRPr="006725F0" w:rsidRDefault="009A0AE9" w:rsidP="00FB39DF">
            <w:pPr>
              <w:pStyle w:val="ListParagraph"/>
              <w:ind w:left="0"/>
              <w:rPr>
                <w:rFonts w:ascii="Calibri" w:hAnsi="Calibri" w:cs="Calibri"/>
                <w:szCs w:val="24"/>
                <w:lang w:bidi="hi-IN"/>
              </w:rPr>
            </w:pPr>
            <w:r>
              <w:rPr>
                <w:rFonts w:ascii="Calibri" w:hAnsi="Calibri" w:cs="Calibri"/>
                <w:szCs w:val="24"/>
                <w:lang w:bidi="hi-IN"/>
              </w:rPr>
              <w:t>Refer to IAM user provisioned for application. &lt;</w:t>
            </w:r>
            <w:proofErr w:type="spellStart"/>
            <w:r>
              <w:rPr>
                <w:rFonts w:ascii="Calibri" w:hAnsi="Calibri" w:cs="Calibri"/>
                <w:szCs w:val="24"/>
                <w:lang w:bidi="hi-IN"/>
              </w:rPr>
              <w:t>orgname</w:t>
            </w:r>
            <w:proofErr w:type="spellEnd"/>
            <w:r>
              <w:rPr>
                <w:rFonts w:ascii="Calibri" w:hAnsi="Calibri" w:cs="Calibri"/>
                <w:szCs w:val="24"/>
                <w:lang w:bidi="hi-IN"/>
              </w:rPr>
              <w:t>&gt;-&lt;</w:t>
            </w:r>
            <w:proofErr w:type="spellStart"/>
            <w:r>
              <w:rPr>
                <w:rFonts w:ascii="Calibri" w:hAnsi="Calibri" w:cs="Calibri"/>
                <w:szCs w:val="24"/>
                <w:lang w:bidi="hi-IN"/>
              </w:rPr>
              <w:t>envtype</w:t>
            </w:r>
            <w:proofErr w:type="spellEnd"/>
            <w:r>
              <w:rPr>
                <w:rFonts w:ascii="Calibri" w:hAnsi="Calibri" w:cs="Calibri"/>
                <w:szCs w:val="24"/>
                <w:lang w:bidi="hi-IN"/>
              </w:rPr>
              <w:t>&gt;-</w:t>
            </w:r>
            <w:proofErr w:type="spellStart"/>
            <w:r>
              <w:rPr>
                <w:rFonts w:ascii="Calibri" w:hAnsi="Calibri" w:cs="Calibri"/>
                <w:szCs w:val="24"/>
                <w:lang w:bidi="hi-IN"/>
              </w:rPr>
              <w:t>openidl</w:t>
            </w:r>
            <w:proofErr w:type="spellEnd"/>
            <w:r>
              <w:rPr>
                <w:rFonts w:ascii="Calibri" w:hAnsi="Calibri" w:cs="Calibri"/>
                <w:szCs w:val="24"/>
                <w:lang w:bidi="hi-IN"/>
              </w:rPr>
              <w:t>-apps-user. Use this user credentials.</w:t>
            </w:r>
          </w:p>
        </w:tc>
      </w:tr>
      <w:tr w:rsidR="00675367" w:rsidRPr="006725F0" w14:paraId="63C330D3" w14:textId="77777777" w:rsidTr="00FB39DF">
        <w:tc>
          <w:tcPr>
            <w:tcW w:w="3235" w:type="dxa"/>
            <w:shd w:val="clear" w:color="auto" w:fill="auto"/>
          </w:tcPr>
          <w:p w14:paraId="2F22A56A"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target-channel-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5F309F7C"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676338ED"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ANALYTICS_ORGNAME: analytics</w:t>
            </w:r>
          </w:p>
          <w:p w14:paraId="648BD6FA" w14:textId="77777777" w:rsidR="00675367" w:rsidRPr="006725F0" w:rsidRDefault="00675367" w:rsidP="00FB39DF">
            <w:pPr>
              <w:pStyle w:val="ListParagraph"/>
              <w:ind w:left="0"/>
              <w:rPr>
                <w:rFonts w:ascii="Calibri" w:hAnsi="Calibri" w:cs="Calibri"/>
                <w:szCs w:val="24"/>
                <w:lang w:bidi="hi-IN"/>
              </w:rPr>
            </w:pPr>
          </w:p>
        </w:tc>
      </w:tr>
      <w:tr w:rsidR="00675367" w:rsidRPr="006725F0" w14:paraId="6C8C0D2E" w14:textId="77777777" w:rsidTr="00FB39DF">
        <w:tc>
          <w:tcPr>
            <w:tcW w:w="3235" w:type="dxa"/>
            <w:shd w:val="clear" w:color="auto" w:fill="auto"/>
          </w:tcPr>
          <w:p w14:paraId="52350018" w14:textId="77777777" w:rsidR="00675367" w:rsidRPr="006725F0" w:rsidRDefault="00675367" w:rsidP="00FB39DF">
            <w:pPr>
              <w:pStyle w:val="ListParagraph"/>
              <w:ind w:left="0"/>
              <w:rPr>
                <w:rFonts w:ascii="Calibri" w:hAnsi="Calibri" w:cs="Calibri"/>
                <w:szCs w:val="24"/>
              </w:rPr>
            </w:pPr>
            <w:proofErr w:type="spellStart"/>
            <w:r w:rsidRPr="006725F0">
              <w:rPr>
                <w:rFonts w:ascii="Calibri" w:hAnsi="Calibri" w:cs="Calibri"/>
                <w:szCs w:val="24"/>
              </w:rPr>
              <w:t>ui</w:t>
            </w:r>
            <w:proofErr w:type="spellEnd"/>
            <w:r w:rsidRPr="006725F0">
              <w:rPr>
                <w:rFonts w:ascii="Calibri" w:hAnsi="Calibri" w:cs="Calibri"/>
                <w:szCs w:val="24"/>
              </w:rPr>
              <w:t>-mappings-</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565172B5"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0DAA695E"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ENV: DEV</w:t>
            </w:r>
          </w:p>
          <w:p w14:paraId="5D98E5EE"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DOMAIN: </w:t>
            </w:r>
            <w:proofErr w:type="spellStart"/>
            <w:r w:rsidRPr="006725F0">
              <w:rPr>
                <w:rFonts w:ascii="Calibri" w:hAnsi="Calibri" w:cs="Calibri"/>
                <w:szCs w:val="24"/>
                <w:lang w:bidi="hi-IN"/>
              </w:rPr>
              <w:t>techiething</w:t>
            </w:r>
            <w:proofErr w:type="spellEnd"/>
          </w:p>
          <w:p w14:paraId="4DB9D0CC" w14:textId="77777777" w:rsidR="00675367" w:rsidRPr="006725F0" w:rsidRDefault="00675367" w:rsidP="00FB39DF">
            <w:pPr>
              <w:pStyle w:val="ListParagraph"/>
              <w:ind w:left="0"/>
              <w:rPr>
                <w:rFonts w:ascii="Calibri" w:hAnsi="Calibri" w:cs="Calibri"/>
                <w:szCs w:val="24"/>
              </w:rPr>
            </w:pPr>
          </w:p>
        </w:tc>
      </w:tr>
      <w:tr w:rsidR="00675367" w:rsidRPr="006725F0" w14:paraId="2604C574" w14:textId="77777777" w:rsidTr="00FB39DF">
        <w:tc>
          <w:tcPr>
            <w:tcW w:w="3235" w:type="dxa"/>
            <w:shd w:val="clear" w:color="auto" w:fill="auto"/>
          </w:tcPr>
          <w:p w14:paraId="53E28D34" w14:textId="77777777" w:rsidR="00675367" w:rsidRPr="006725F0" w:rsidRDefault="00675367" w:rsidP="00FB39DF">
            <w:pPr>
              <w:pStyle w:val="ListParagraph"/>
              <w:ind w:left="0"/>
              <w:rPr>
                <w:rFonts w:ascii="Calibri" w:hAnsi="Calibri" w:cs="Calibri"/>
                <w:szCs w:val="24"/>
              </w:rPr>
            </w:pPr>
            <w:proofErr w:type="spellStart"/>
            <w:r w:rsidRPr="006725F0">
              <w:rPr>
                <w:rFonts w:ascii="Calibri" w:hAnsi="Calibri" w:cs="Calibri"/>
                <w:szCs w:val="24"/>
              </w:rPr>
              <w:t>utilties</w:t>
            </w:r>
            <w:proofErr w:type="spellEnd"/>
            <w:r w:rsidRPr="006725F0">
              <w:rPr>
                <w:rFonts w:ascii="Calibri" w:hAnsi="Calibri" w:cs="Calibri"/>
                <w:szCs w:val="24"/>
              </w:rPr>
              <w:t>-admin-</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354FE885"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Fabric CA Admin Credentials</w:t>
            </w:r>
          </w:p>
          <w:p w14:paraId="55980DFB"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455D43F4" w14:textId="77777777" w:rsidR="00675367" w:rsidRPr="006725F0" w:rsidRDefault="00675367" w:rsidP="00FB39DF">
            <w:pPr>
              <w:pStyle w:val="ListParagraph"/>
              <w:ind w:left="0"/>
              <w:rPr>
                <w:rFonts w:ascii="Calibri" w:hAnsi="Calibri" w:cs="Calibri"/>
                <w:szCs w:val="24"/>
              </w:rPr>
            </w:pPr>
          </w:p>
        </w:tc>
      </w:tr>
    </w:tbl>
    <w:p w14:paraId="2017B681" w14:textId="77777777" w:rsidR="00675367" w:rsidRPr="006725F0" w:rsidRDefault="00675367" w:rsidP="00675367">
      <w:pPr>
        <w:pStyle w:val="LO-normal1"/>
        <w:rPr>
          <w:rFonts w:ascii="Calibri" w:hAnsi="Calibri" w:cs="Calibri"/>
          <w:sz w:val="24"/>
          <w:szCs w:val="24"/>
          <w:lang w:val="en-MY" w:eastAsia="en-US" w:bidi="ar-SA"/>
        </w:rPr>
      </w:pPr>
    </w:p>
    <w:p w14:paraId="48C131A7" w14:textId="77777777" w:rsidR="00675367" w:rsidRPr="006725F0" w:rsidRDefault="00675367" w:rsidP="00176E31">
      <w:pPr>
        <w:pStyle w:val="Heading3"/>
        <w:rPr>
          <w:rFonts w:ascii="Calibri" w:hAnsi="Calibri" w:cs="Calibri"/>
          <w:color w:val="4472C4"/>
          <w:sz w:val="24"/>
          <w:szCs w:val="24"/>
          <w:lang w:val="en-MY" w:eastAsia="en-US" w:bidi="ar-SA"/>
        </w:rPr>
      </w:pPr>
      <w:bookmarkStart w:id="106" w:name="_Toc86913796"/>
      <w:r w:rsidRPr="006725F0">
        <w:rPr>
          <w:rFonts w:ascii="Calibri" w:hAnsi="Calibri" w:cs="Calibri"/>
          <w:color w:val="4472C4"/>
          <w:sz w:val="24"/>
          <w:szCs w:val="24"/>
          <w:lang w:val="en-MY" w:eastAsia="en-US" w:bidi="ar-SA"/>
        </w:rPr>
        <w:t>Analytics</w:t>
      </w:r>
      <w:r w:rsidR="001D1362">
        <w:rPr>
          <w:rFonts w:ascii="Calibri" w:hAnsi="Calibri" w:cs="Calibri"/>
          <w:color w:val="4472C4"/>
          <w:sz w:val="24"/>
          <w:szCs w:val="24"/>
          <w:lang w:val="en-MY" w:eastAsia="en-US" w:bidi="ar-SA"/>
        </w:rPr>
        <w:t xml:space="preserve"> Variables</w:t>
      </w:r>
      <w:bookmarkEnd w:id="106"/>
    </w:p>
    <w:p w14:paraId="369AB5C0" w14:textId="77777777" w:rsidR="00675367" w:rsidRPr="006725F0" w:rsidRDefault="00675367" w:rsidP="00675367">
      <w:pPr>
        <w:pStyle w:val="LO-normal1"/>
        <w:rPr>
          <w:rFonts w:ascii="Calibri" w:hAnsi="Calibri" w:cs="Calibri"/>
          <w:sz w:val="24"/>
          <w:szCs w:val="24"/>
          <w:lang w:val="en-MY" w:eastAsia="en-US" w:bidi="ar-SA"/>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3"/>
        <w:gridCol w:w="5543"/>
      </w:tblGrid>
      <w:tr w:rsidR="00BB4262" w:rsidRPr="006725F0" w14:paraId="43B0A572" w14:textId="77777777" w:rsidTr="00FB39DF">
        <w:tc>
          <w:tcPr>
            <w:tcW w:w="3235" w:type="dxa"/>
            <w:shd w:val="clear" w:color="auto" w:fill="BFBFBF"/>
          </w:tcPr>
          <w:p w14:paraId="683B57AC" w14:textId="77777777" w:rsidR="00BB4262" w:rsidRPr="006725F0" w:rsidRDefault="00BB4262" w:rsidP="00BB4262">
            <w:pPr>
              <w:pStyle w:val="ListParagraph"/>
              <w:ind w:left="0"/>
              <w:rPr>
                <w:rFonts w:ascii="Calibri" w:hAnsi="Calibri" w:cs="Calibri"/>
                <w:szCs w:val="24"/>
              </w:rPr>
            </w:pPr>
            <w:r w:rsidRPr="006725F0">
              <w:rPr>
                <w:rFonts w:ascii="Calibri" w:hAnsi="Calibri" w:cs="Calibri"/>
                <w:b/>
                <w:bCs/>
                <w:szCs w:val="24"/>
              </w:rPr>
              <w:t>JSON File Name</w:t>
            </w:r>
          </w:p>
        </w:tc>
        <w:tc>
          <w:tcPr>
            <w:tcW w:w="5755" w:type="dxa"/>
            <w:shd w:val="clear" w:color="auto" w:fill="BFBFBF"/>
          </w:tcPr>
          <w:p w14:paraId="479F41EB"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b/>
                <w:bCs/>
                <w:szCs w:val="24"/>
                <w:lang w:bidi="hi-IN"/>
              </w:rPr>
              <w:t>Values to be Replaced</w:t>
            </w:r>
          </w:p>
        </w:tc>
      </w:tr>
      <w:tr w:rsidR="00BB4262" w:rsidRPr="006725F0" w14:paraId="63E7D49C" w14:textId="77777777" w:rsidTr="00FB39DF">
        <w:tc>
          <w:tcPr>
            <w:tcW w:w="3235" w:type="dxa"/>
            <w:shd w:val="clear" w:color="auto" w:fill="auto"/>
          </w:tcPr>
          <w:p w14:paraId="6AC7CE6B"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0E46CE11"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4D5C2AEE" w14:textId="77777777" w:rsidR="00BB4262" w:rsidRPr="006725F0" w:rsidRDefault="00BB4262" w:rsidP="00BB4262">
            <w:pPr>
              <w:pStyle w:val="ListParagraph"/>
              <w:suppressAutoHyphens/>
              <w:spacing w:line="276" w:lineRule="auto"/>
              <w:ind w:left="0"/>
              <w:rPr>
                <w:rFonts w:ascii="Calibri" w:hAnsi="Calibri" w:cs="Calibri"/>
                <w:szCs w:val="24"/>
              </w:rPr>
            </w:pPr>
            <w:r w:rsidRPr="006725F0">
              <w:rPr>
                <w:rFonts w:ascii="Calibri" w:hAnsi="Calibri" w:cs="Calibri"/>
                <w:szCs w:val="24"/>
                <w:lang w:bidi="hi-IN"/>
              </w:rPr>
              <w:t>ANALYTICS_ORGNAME: analytics</w:t>
            </w:r>
          </w:p>
        </w:tc>
      </w:tr>
      <w:tr w:rsidR="00BB4262" w:rsidRPr="006725F0" w14:paraId="4333E64F" w14:textId="77777777" w:rsidTr="00FB39DF">
        <w:tc>
          <w:tcPr>
            <w:tcW w:w="3235" w:type="dxa"/>
            <w:shd w:val="clear" w:color="auto" w:fill="auto"/>
          </w:tcPr>
          <w:p w14:paraId="4FD450F1"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connection-</w:t>
            </w:r>
            <w:proofErr w:type="spellStart"/>
            <w:proofErr w:type="gramStart"/>
            <w:r w:rsidRPr="006725F0">
              <w:rPr>
                <w:rFonts w:ascii="Calibri" w:hAnsi="Calibri" w:cs="Calibri"/>
                <w:szCs w:val="24"/>
              </w:rPr>
              <w:t>profile.json</w:t>
            </w:r>
            <w:proofErr w:type="spellEnd"/>
            <w:proofErr w:type="gramEnd"/>
          </w:p>
        </w:tc>
        <w:tc>
          <w:tcPr>
            <w:tcW w:w="5755" w:type="dxa"/>
            <w:shd w:val="clear" w:color="auto" w:fill="auto"/>
          </w:tcPr>
          <w:p w14:paraId="1F321973"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Refer to 11.2.4 Creating Connection Profile</w:t>
            </w:r>
          </w:p>
          <w:p w14:paraId="600719D5"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 xml:space="preserve">ANALYTICS_ORGNAME: analytics </w:t>
            </w:r>
          </w:p>
          <w:p w14:paraId="0B76DE0B"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ENV: DEV</w:t>
            </w:r>
          </w:p>
          <w:p w14:paraId="6A31016B"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 xml:space="preserve">DOMAIN: </w:t>
            </w:r>
            <w:proofErr w:type="spellStart"/>
            <w:r w:rsidRPr="006725F0">
              <w:rPr>
                <w:rFonts w:ascii="Calibri" w:hAnsi="Calibri" w:cs="Calibri"/>
                <w:szCs w:val="24"/>
                <w:lang w:bidi="hi-IN"/>
              </w:rPr>
              <w:t>techiething</w:t>
            </w:r>
            <w:proofErr w:type="spellEnd"/>
          </w:p>
          <w:p w14:paraId="75105343"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TLS_CERT: CA TLS Certificate</w:t>
            </w:r>
          </w:p>
          <w:p w14:paraId="0E57390A" w14:textId="77777777" w:rsidR="00BB4262" w:rsidRPr="006725F0" w:rsidRDefault="00BB4262" w:rsidP="00BB4262">
            <w:pPr>
              <w:pStyle w:val="ListParagraph"/>
              <w:ind w:left="0"/>
              <w:rPr>
                <w:rFonts w:ascii="Calibri" w:hAnsi="Calibri" w:cs="Calibri"/>
                <w:szCs w:val="24"/>
              </w:rPr>
            </w:pPr>
          </w:p>
        </w:tc>
      </w:tr>
      <w:tr w:rsidR="00BB4262" w:rsidRPr="006725F0" w14:paraId="6260654A" w14:textId="77777777" w:rsidTr="00FB39DF">
        <w:tc>
          <w:tcPr>
            <w:tcW w:w="3235" w:type="dxa"/>
            <w:shd w:val="clear" w:color="auto" w:fill="auto"/>
          </w:tcPr>
          <w:p w14:paraId="39174EF3"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data-call-mood-listener-channel-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4E3C897B"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03731F49"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ANALYTICS_ORGNAME: analytics</w:t>
            </w:r>
          </w:p>
          <w:p w14:paraId="7283E0B3"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 xml:space="preserve">CARRIER_ORGNAME: </w:t>
            </w:r>
            <w:proofErr w:type="spellStart"/>
            <w:r w:rsidRPr="006725F0">
              <w:rPr>
                <w:rFonts w:ascii="Calibri" w:hAnsi="Calibri" w:cs="Calibri"/>
                <w:szCs w:val="24"/>
              </w:rPr>
              <w:t>trv</w:t>
            </w:r>
            <w:proofErr w:type="spellEnd"/>
          </w:p>
          <w:p w14:paraId="4850212C"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Add listener channels for all carriers</w:t>
            </w:r>
          </w:p>
          <w:p w14:paraId="45156F6C"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rPr>
              <w:t>Ex: analytics-</w:t>
            </w:r>
            <w:proofErr w:type="spellStart"/>
            <w:r w:rsidRPr="006725F0">
              <w:rPr>
                <w:rFonts w:ascii="Calibri" w:hAnsi="Calibri" w:cs="Calibri"/>
                <w:szCs w:val="24"/>
              </w:rPr>
              <w:t>trv</w:t>
            </w:r>
            <w:proofErr w:type="spellEnd"/>
          </w:p>
        </w:tc>
      </w:tr>
      <w:tr w:rsidR="00BB4262" w:rsidRPr="006725F0" w14:paraId="675168E9" w14:textId="77777777" w:rsidTr="00FB39DF">
        <w:tc>
          <w:tcPr>
            <w:tcW w:w="3235" w:type="dxa"/>
            <w:shd w:val="clear" w:color="auto" w:fill="auto"/>
          </w:tcPr>
          <w:p w14:paraId="271AA6AB"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data-call-mood-listener-target-channel-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4478BF58"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ANALYTICS_ORGNAME: analytics</w:t>
            </w:r>
          </w:p>
        </w:tc>
      </w:tr>
      <w:tr w:rsidR="00BB4262" w:rsidRPr="006725F0" w14:paraId="4382DB63" w14:textId="77777777" w:rsidTr="00FB39DF">
        <w:tc>
          <w:tcPr>
            <w:tcW w:w="3235" w:type="dxa"/>
            <w:shd w:val="clear" w:color="auto" w:fill="auto"/>
          </w:tcPr>
          <w:p w14:paraId="39329999"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lastRenderedPageBreak/>
              <w:t>local-</w:t>
            </w:r>
            <w:proofErr w:type="spellStart"/>
            <w:r w:rsidRPr="006725F0">
              <w:rPr>
                <w:rFonts w:ascii="Calibri" w:hAnsi="Calibri" w:cs="Calibri"/>
                <w:szCs w:val="24"/>
              </w:rPr>
              <w:t>cognito</w:t>
            </w:r>
            <w:proofErr w:type="spellEnd"/>
            <w:r w:rsidRPr="006725F0">
              <w:rPr>
                <w:rFonts w:ascii="Calibri" w:hAnsi="Calibri" w:cs="Calibri"/>
                <w:szCs w:val="24"/>
              </w:rPr>
              <w:t>-admin-</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653B4C16"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 Credentials</w:t>
            </w:r>
          </w:p>
          <w:p w14:paraId="2EE2C91A"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AWS_ACCESS_KEY_ID</w:t>
            </w:r>
          </w:p>
          <w:p w14:paraId="4D49AD81"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AWS_SECRET_ACCESS_KEY</w:t>
            </w:r>
          </w:p>
          <w:p w14:paraId="1E921D82"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AWS_REGION</w:t>
            </w:r>
          </w:p>
          <w:p w14:paraId="6143A40D" w14:textId="77777777" w:rsidR="00BB4262" w:rsidRDefault="00BB4262" w:rsidP="00BB4262">
            <w:pPr>
              <w:pStyle w:val="ListParagraph"/>
              <w:ind w:left="0"/>
              <w:rPr>
                <w:rFonts w:ascii="Calibri" w:hAnsi="Calibri" w:cs="Calibri"/>
                <w:szCs w:val="24"/>
              </w:rPr>
            </w:pPr>
          </w:p>
          <w:p w14:paraId="6682D06D" w14:textId="7AF97DDB" w:rsidR="009A0AE9" w:rsidRPr="006725F0" w:rsidRDefault="009A0AE9" w:rsidP="00BB4262">
            <w:pPr>
              <w:pStyle w:val="ListParagraph"/>
              <w:ind w:left="0"/>
              <w:rPr>
                <w:rFonts w:ascii="Calibri" w:hAnsi="Calibri" w:cs="Calibri"/>
                <w:szCs w:val="24"/>
              </w:rPr>
            </w:pPr>
            <w:r>
              <w:rPr>
                <w:rFonts w:ascii="Calibri" w:hAnsi="Calibri" w:cs="Calibri"/>
                <w:szCs w:val="24"/>
                <w:lang w:bidi="hi-IN"/>
              </w:rPr>
              <w:t>Refer to IAM user provisioned for application. &lt;</w:t>
            </w:r>
            <w:proofErr w:type="spellStart"/>
            <w:r>
              <w:rPr>
                <w:rFonts w:ascii="Calibri" w:hAnsi="Calibri" w:cs="Calibri"/>
                <w:szCs w:val="24"/>
                <w:lang w:bidi="hi-IN"/>
              </w:rPr>
              <w:t>orgname</w:t>
            </w:r>
            <w:proofErr w:type="spellEnd"/>
            <w:r>
              <w:rPr>
                <w:rFonts w:ascii="Calibri" w:hAnsi="Calibri" w:cs="Calibri"/>
                <w:szCs w:val="24"/>
                <w:lang w:bidi="hi-IN"/>
              </w:rPr>
              <w:t>&gt;-&lt;</w:t>
            </w:r>
            <w:proofErr w:type="spellStart"/>
            <w:r>
              <w:rPr>
                <w:rFonts w:ascii="Calibri" w:hAnsi="Calibri" w:cs="Calibri"/>
                <w:szCs w:val="24"/>
                <w:lang w:bidi="hi-IN"/>
              </w:rPr>
              <w:t>envtype</w:t>
            </w:r>
            <w:proofErr w:type="spellEnd"/>
            <w:r>
              <w:rPr>
                <w:rFonts w:ascii="Calibri" w:hAnsi="Calibri" w:cs="Calibri"/>
                <w:szCs w:val="24"/>
                <w:lang w:bidi="hi-IN"/>
              </w:rPr>
              <w:t>&gt;-</w:t>
            </w:r>
            <w:proofErr w:type="spellStart"/>
            <w:r>
              <w:rPr>
                <w:rFonts w:ascii="Calibri" w:hAnsi="Calibri" w:cs="Calibri"/>
                <w:szCs w:val="24"/>
                <w:lang w:bidi="hi-IN"/>
              </w:rPr>
              <w:t>openidl</w:t>
            </w:r>
            <w:proofErr w:type="spellEnd"/>
            <w:r>
              <w:rPr>
                <w:rFonts w:ascii="Calibri" w:hAnsi="Calibri" w:cs="Calibri"/>
                <w:szCs w:val="24"/>
                <w:lang w:bidi="hi-IN"/>
              </w:rPr>
              <w:t>-apps-user. Use this user credentials.</w:t>
            </w:r>
          </w:p>
        </w:tc>
      </w:tr>
      <w:tr w:rsidR="00BB4262" w:rsidRPr="006725F0" w14:paraId="42946610" w14:textId="77777777" w:rsidTr="00FB39DF">
        <w:tc>
          <w:tcPr>
            <w:tcW w:w="3235" w:type="dxa"/>
            <w:shd w:val="clear" w:color="auto" w:fill="auto"/>
          </w:tcPr>
          <w:p w14:paraId="0E272D20"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local-</w:t>
            </w:r>
            <w:proofErr w:type="spellStart"/>
            <w:r w:rsidRPr="006725F0">
              <w:rPr>
                <w:rFonts w:ascii="Calibri" w:hAnsi="Calibri" w:cs="Calibri"/>
                <w:szCs w:val="24"/>
              </w:rPr>
              <w:t>cognito</w:t>
            </w:r>
            <w:proofErr w:type="spellEnd"/>
            <w:r w:rsidRPr="006725F0">
              <w:rPr>
                <w:rFonts w:ascii="Calibri" w:hAnsi="Calibri" w:cs="Calibri"/>
                <w:szCs w:val="24"/>
              </w:rPr>
              <w:t>-</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0FFAD508"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Cognito Config</w:t>
            </w:r>
          </w:p>
          <w:p w14:paraId="24CB546C"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COGNITO_USERPOOLID</w:t>
            </w:r>
          </w:p>
          <w:p w14:paraId="277275C6"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COGNITO_CLIENTID</w:t>
            </w:r>
          </w:p>
          <w:p w14:paraId="6D1CEBCB"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COGNITO_REGION</w:t>
            </w:r>
          </w:p>
          <w:p w14:paraId="098EB3CD" w14:textId="77777777" w:rsidR="00BB4262" w:rsidRPr="006725F0" w:rsidRDefault="00BB4262" w:rsidP="00BB4262">
            <w:pPr>
              <w:pStyle w:val="ListParagraph"/>
              <w:ind w:left="0"/>
              <w:rPr>
                <w:rFonts w:ascii="Calibri" w:hAnsi="Calibri" w:cs="Calibri"/>
                <w:szCs w:val="24"/>
              </w:rPr>
            </w:pPr>
          </w:p>
        </w:tc>
      </w:tr>
      <w:tr w:rsidR="00BB4262" w:rsidRPr="006725F0" w14:paraId="1374B206" w14:textId="77777777" w:rsidTr="00FB39DF">
        <w:tc>
          <w:tcPr>
            <w:tcW w:w="3235" w:type="dxa"/>
            <w:shd w:val="clear" w:color="auto" w:fill="auto"/>
          </w:tcPr>
          <w:p w14:paraId="521C3C31" w14:textId="77777777" w:rsidR="00BB4262" w:rsidRDefault="00BB4262" w:rsidP="00BB4262">
            <w:pPr>
              <w:pStyle w:val="ListParagraph"/>
              <w:ind w:left="0"/>
              <w:rPr>
                <w:rFonts w:ascii="Calibri" w:hAnsi="Calibri" w:cs="Calibri"/>
                <w:strike/>
                <w:szCs w:val="24"/>
              </w:rPr>
            </w:pPr>
            <w:r w:rsidRPr="001D1362">
              <w:rPr>
                <w:rFonts w:ascii="Calibri" w:hAnsi="Calibri" w:cs="Calibri"/>
                <w:strike/>
                <w:szCs w:val="24"/>
              </w:rPr>
              <w:t>local-</w:t>
            </w:r>
            <w:proofErr w:type="spellStart"/>
            <w:r w:rsidRPr="001D1362">
              <w:rPr>
                <w:rFonts w:ascii="Calibri" w:hAnsi="Calibri" w:cs="Calibri"/>
                <w:strike/>
                <w:szCs w:val="24"/>
              </w:rPr>
              <w:t>db</w:t>
            </w:r>
            <w:proofErr w:type="spellEnd"/>
            <w:r w:rsidRPr="001D1362">
              <w:rPr>
                <w:rFonts w:ascii="Calibri" w:hAnsi="Calibri" w:cs="Calibri"/>
                <w:strike/>
                <w:szCs w:val="24"/>
              </w:rPr>
              <w:t>-</w:t>
            </w:r>
            <w:proofErr w:type="spellStart"/>
            <w:proofErr w:type="gramStart"/>
            <w:r w:rsidRPr="001D1362">
              <w:rPr>
                <w:rFonts w:ascii="Calibri" w:hAnsi="Calibri" w:cs="Calibri"/>
                <w:strike/>
                <w:szCs w:val="24"/>
              </w:rPr>
              <w:t>config.json</w:t>
            </w:r>
            <w:proofErr w:type="spellEnd"/>
            <w:proofErr w:type="gramEnd"/>
          </w:p>
          <w:p w14:paraId="203E0F7A" w14:textId="77777777" w:rsidR="001D1362" w:rsidRPr="001D1362" w:rsidRDefault="001D1362" w:rsidP="00BB4262">
            <w:pPr>
              <w:pStyle w:val="ListParagraph"/>
              <w:ind w:left="0"/>
              <w:rPr>
                <w:rFonts w:ascii="Calibri" w:hAnsi="Calibri" w:cs="Calibri"/>
                <w:strike/>
                <w:szCs w:val="24"/>
              </w:rPr>
            </w:pPr>
            <w:r>
              <w:rPr>
                <w:rFonts w:ascii="Calibri" w:hAnsi="Calibri" w:cs="Calibri"/>
                <w:strike/>
                <w:szCs w:val="24"/>
              </w:rPr>
              <w:t>NOT NEEDED ON analytics node</w:t>
            </w:r>
          </w:p>
        </w:tc>
        <w:tc>
          <w:tcPr>
            <w:tcW w:w="5755" w:type="dxa"/>
            <w:shd w:val="clear" w:color="auto" w:fill="auto"/>
          </w:tcPr>
          <w:p w14:paraId="07E46F79" w14:textId="77777777" w:rsidR="00BB4262" w:rsidRPr="001D1362" w:rsidRDefault="00BB4262" w:rsidP="00BB4262">
            <w:pPr>
              <w:pStyle w:val="ListParagraph"/>
              <w:ind w:left="0"/>
              <w:rPr>
                <w:rFonts w:ascii="Calibri" w:hAnsi="Calibri" w:cs="Calibri"/>
                <w:strike/>
                <w:szCs w:val="24"/>
                <w:lang w:bidi="hi-IN"/>
              </w:rPr>
            </w:pPr>
            <w:r w:rsidRPr="001D1362">
              <w:rPr>
                <w:rFonts w:ascii="Calibri" w:hAnsi="Calibri" w:cs="Calibri"/>
                <w:strike/>
                <w:szCs w:val="24"/>
                <w:lang w:bidi="hi-IN"/>
              </w:rPr>
              <w:t>Mongo DB URL with credentials</w:t>
            </w:r>
          </w:p>
          <w:p w14:paraId="6195389E" w14:textId="77777777" w:rsidR="00BB4262" w:rsidRPr="001D1362" w:rsidRDefault="00BB4262" w:rsidP="00BB4262">
            <w:pPr>
              <w:pStyle w:val="ListParagraph"/>
              <w:ind w:left="0"/>
              <w:rPr>
                <w:rFonts w:ascii="Calibri" w:hAnsi="Calibri" w:cs="Calibri"/>
                <w:strike/>
                <w:szCs w:val="24"/>
                <w:lang w:bidi="hi-IN"/>
              </w:rPr>
            </w:pPr>
            <w:r w:rsidRPr="001D1362">
              <w:rPr>
                <w:rFonts w:ascii="Calibri" w:hAnsi="Calibri" w:cs="Calibri"/>
                <w:strike/>
                <w:szCs w:val="24"/>
                <w:lang w:bidi="hi-IN"/>
              </w:rPr>
              <w:t>MONGO_DB_USERNAME</w:t>
            </w:r>
          </w:p>
          <w:p w14:paraId="34A9E010" w14:textId="77777777" w:rsidR="00BB4262" w:rsidRPr="001D1362" w:rsidRDefault="00BB4262" w:rsidP="00BB4262">
            <w:pPr>
              <w:pStyle w:val="ListParagraph"/>
              <w:ind w:left="0"/>
              <w:rPr>
                <w:rFonts w:ascii="Calibri" w:hAnsi="Calibri" w:cs="Calibri"/>
                <w:strike/>
                <w:szCs w:val="24"/>
                <w:lang w:bidi="hi-IN"/>
              </w:rPr>
            </w:pPr>
            <w:r w:rsidRPr="001D1362">
              <w:rPr>
                <w:rFonts w:ascii="Calibri" w:hAnsi="Calibri" w:cs="Calibri"/>
                <w:strike/>
                <w:szCs w:val="24"/>
                <w:lang w:bidi="hi-IN"/>
              </w:rPr>
              <w:t>MONGO_DB_PASSWORD</w:t>
            </w:r>
          </w:p>
          <w:p w14:paraId="74059768" w14:textId="77777777" w:rsidR="00BB4262" w:rsidRPr="001D1362" w:rsidRDefault="00BB4262" w:rsidP="00BB4262">
            <w:pPr>
              <w:pStyle w:val="ListParagraph"/>
              <w:ind w:left="0"/>
              <w:rPr>
                <w:rFonts w:ascii="Calibri" w:hAnsi="Calibri" w:cs="Calibri"/>
                <w:strike/>
                <w:szCs w:val="24"/>
              </w:rPr>
            </w:pPr>
            <w:r w:rsidRPr="001D1362">
              <w:rPr>
                <w:rFonts w:ascii="Calibri" w:hAnsi="Calibri" w:cs="Calibri"/>
                <w:strike/>
                <w:szCs w:val="24"/>
                <w:lang w:bidi="hi-IN"/>
              </w:rPr>
              <w:t>ANALYTICS_ORGNAME: analytics</w:t>
            </w:r>
            <w:r w:rsidRPr="001D1362">
              <w:rPr>
                <w:rFonts w:ascii="Calibri" w:hAnsi="Calibri" w:cs="Calibri"/>
                <w:strike/>
                <w:szCs w:val="24"/>
              </w:rPr>
              <w:t xml:space="preserve"> </w:t>
            </w:r>
          </w:p>
          <w:p w14:paraId="158E6992" w14:textId="77777777" w:rsidR="00BB4262" w:rsidRPr="001D1362" w:rsidRDefault="00BB4262" w:rsidP="00BB4262">
            <w:pPr>
              <w:pStyle w:val="ListParagraph"/>
              <w:ind w:left="0"/>
              <w:rPr>
                <w:rFonts w:ascii="Calibri" w:hAnsi="Calibri" w:cs="Calibri"/>
                <w:strike/>
                <w:szCs w:val="24"/>
              </w:rPr>
            </w:pPr>
          </w:p>
        </w:tc>
      </w:tr>
      <w:tr w:rsidR="00BB4262" w:rsidRPr="006725F0" w14:paraId="20FC964A" w14:textId="77777777" w:rsidTr="00FB39DF">
        <w:tc>
          <w:tcPr>
            <w:tcW w:w="3235" w:type="dxa"/>
            <w:shd w:val="clear" w:color="auto" w:fill="auto"/>
          </w:tcPr>
          <w:p w14:paraId="7EDE5B8E"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local-vault-</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336B4C73"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 Credentials and AWS Secret Name for Vault</w:t>
            </w:r>
          </w:p>
          <w:p w14:paraId="3660A6FA"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AWS_ACCESS_KEY_ID</w:t>
            </w:r>
          </w:p>
          <w:p w14:paraId="34F29E70"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AWS_SECRET_ACCESS_KEY</w:t>
            </w:r>
          </w:p>
          <w:p w14:paraId="5AB4EB74"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AWS_REGION</w:t>
            </w:r>
          </w:p>
          <w:p w14:paraId="69B9A6E4"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 xml:space="preserve">VAULT_SECRET_NAME: Look for this in AWS Secret Manager. </w:t>
            </w:r>
          </w:p>
          <w:p w14:paraId="12446C4C"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Format &lt;ANALYTICS_ORGNAME&gt;-&lt;ENV&gt;-</w:t>
            </w:r>
            <w:proofErr w:type="spellStart"/>
            <w:r w:rsidRPr="006725F0">
              <w:rPr>
                <w:rFonts w:ascii="Calibri" w:hAnsi="Calibri" w:cs="Calibri"/>
                <w:szCs w:val="24"/>
                <w:lang w:bidi="hi-IN"/>
              </w:rPr>
              <w:t>kvs</w:t>
            </w:r>
            <w:proofErr w:type="spellEnd"/>
            <w:r w:rsidRPr="006725F0">
              <w:rPr>
                <w:rFonts w:ascii="Calibri" w:hAnsi="Calibri" w:cs="Calibri"/>
                <w:szCs w:val="24"/>
                <w:lang w:bidi="hi-IN"/>
              </w:rPr>
              <w:t>-vault</w:t>
            </w:r>
          </w:p>
          <w:p w14:paraId="65FB4F90"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Ex: analytics-dev-</w:t>
            </w:r>
            <w:proofErr w:type="spellStart"/>
            <w:r w:rsidRPr="006725F0">
              <w:rPr>
                <w:rFonts w:ascii="Calibri" w:hAnsi="Calibri" w:cs="Calibri"/>
                <w:szCs w:val="24"/>
                <w:lang w:bidi="hi-IN"/>
              </w:rPr>
              <w:t>kvs</w:t>
            </w:r>
            <w:proofErr w:type="spellEnd"/>
            <w:r w:rsidRPr="006725F0">
              <w:rPr>
                <w:rFonts w:ascii="Calibri" w:hAnsi="Calibri" w:cs="Calibri"/>
                <w:szCs w:val="24"/>
                <w:lang w:bidi="hi-IN"/>
              </w:rPr>
              <w:t>-vault</w:t>
            </w:r>
          </w:p>
          <w:p w14:paraId="48E76943" w14:textId="77777777" w:rsidR="00BB4262" w:rsidRDefault="00BB4262" w:rsidP="00BB4262">
            <w:pPr>
              <w:pStyle w:val="ListParagraph"/>
              <w:ind w:left="0"/>
              <w:rPr>
                <w:rFonts w:ascii="Calibri" w:hAnsi="Calibri" w:cs="Calibri"/>
                <w:szCs w:val="24"/>
              </w:rPr>
            </w:pPr>
          </w:p>
          <w:p w14:paraId="75282ABD" w14:textId="70BDFD90" w:rsidR="009A0AE9" w:rsidRPr="006725F0" w:rsidRDefault="009A0AE9" w:rsidP="00BB4262">
            <w:pPr>
              <w:pStyle w:val="ListParagraph"/>
              <w:ind w:left="0"/>
              <w:rPr>
                <w:rFonts w:ascii="Calibri" w:hAnsi="Calibri" w:cs="Calibri"/>
                <w:szCs w:val="24"/>
              </w:rPr>
            </w:pPr>
            <w:r>
              <w:rPr>
                <w:rFonts w:ascii="Calibri" w:hAnsi="Calibri" w:cs="Calibri"/>
                <w:szCs w:val="24"/>
                <w:lang w:bidi="hi-IN"/>
              </w:rPr>
              <w:t>Refer to IAM user provisioned for application. &lt;</w:t>
            </w:r>
            <w:proofErr w:type="spellStart"/>
            <w:r>
              <w:rPr>
                <w:rFonts w:ascii="Calibri" w:hAnsi="Calibri" w:cs="Calibri"/>
                <w:szCs w:val="24"/>
                <w:lang w:bidi="hi-IN"/>
              </w:rPr>
              <w:t>orgname</w:t>
            </w:r>
            <w:proofErr w:type="spellEnd"/>
            <w:r>
              <w:rPr>
                <w:rFonts w:ascii="Calibri" w:hAnsi="Calibri" w:cs="Calibri"/>
                <w:szCs w:val="24"/>
                <w:lang w:bidi="hi-IN"/>
              </w:rPr>
              <w:t>&gt;-&lt;</w:t>
            </w:r>
            <w:proofErr w:type="spellStart"/>
            <w:r>
              <w:rPr>
                <w:rFonts w:ascii="Calibri" w:hAnsi="Calibri" w:cs="Calibri"/>
                <w:szCs w:val="24"/>
                <w:lang w:bidi="hi-IN"/>
              </w:rPr>
              <w:t>envtype</w:t>
            </w:r>
            <w:proofErr w:type="spellEnd"/>
            <w:r>
              <w:rPr>
                <w:rFonts w:ascii="Calibri" w:hAnsi="Calibri" w:cs="Calibri"/>
                <w:szCs w:val="24"/>
                <w:lang w:bidi="hi-IN"/>
              </w:rPr>
              <w:t>&gt;-</w:t>
            </w:r>
            <w:proofErr w:type="spellStart"/>
            <w:r>
              <w:rPr>
                <w:rFonts w:ascii="Calibri" w:hAnsi="Calibri" w:cs="Calibri"/>
                <w:szCs w:val="24"/>
                <w:lang w:bidi="hi-IN"/>
              </w:rPr>
              <w:t>openidl</w:t>
            </w:r>
            <w:proofErr w:type="spellEnd"/>
            <w:r>
              <w:rPr>
                <w:rFonts w:ascii="Calibri" w:hAnsi="Calibri" w:cs="Calibri"/>
                <w:szCs w:val="24"/>
                <w:lang w:bidi="hi-IN"/>
              </w:rPr>
              <w:t>-apps-user. Use this user credentials.</w:t>
            </w:r>
          </w:p>
        </w:tc>
      </w:tr>
      <w:tr w:rsidR="00BB4262" w:rsidRPr="006725F0" w14:paraId="5C6ECC40" w14:textId="77777777" w:rsidTr="00FB39DF">
        <w:tc>
          <w:tcPr>
            <w:tcW w:w="3235" w:type="dxa"/>
            <w:shd w:val="clear" w:color="auto" w:fill="auto"/>
          </w:tcPr>
          <w:p w14:paraId="151E51A7"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local-</w:t>
            </w:r>
            <w:proofErr w:type="spellStart"/>
            <w:r w:rsidRPr="006725F0">
              <w:rPr>
                <w:rFonts w:ascii="Calibri" w:hAnsi="Calibri" w:cs="Calibri"/>
                <w:szCs w:val="24"/>
              </w:rPr>
              <w:t>cognito</w:t>
            </w:r>
            <w:proofErr w:type="spellEnd"/>
            <w:r w:rsidRPr="006725F0">
              <w:rPr>
                <w:rFonts w:ascii="Calibri" w:hAnsi="Calibri" w:cs="Calibri"/>
                <w:szCs w:val="24"/>
              </w:rPr>
              <w:t>-admin-</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472F330F"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 Credentials</w:t>
            </w:r>
          </w:p>
          <w:p w14:paraId="78C6938C"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AWS_ACCESS_KEY_ID</w:t>
            </w:r>
          </w:p>
          <w:p w14:paraId="75175E8A"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AWS_SECRET_ACCESS_KEY</w:t>
            </w:r>
          </w:p>
          <w:p w14:paraId="1C92B791"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AWS_REGION</w:t>
            </w:r>
          </w:p>
          <w:p w14:paraId="22809B04" w14:textId="77777777" w:rsidR="00BB4262" w:rsidRDefault="00BB4262" w:rsidP="00BB4262">
            <w:pPr>
              <w:pStyle w:val="ListParagraph"/>
              <w:ind w:left="0"/>
              <w:rPr>
                <w:rFonts w:ascii="Calibri" w:hAnsi="Calibri" w:cs="Calibri"/>
                <w:szCs w:val="24"/>
              </w:rPr>
            </w:pPr>
          </w:p>
          <w:p w14:paraId="4398EAA6" w14:textId="3AC7A9F1" w:rsidR="009A0AE9" w:rsidRPr="006725F0" w:rsidRDefault="009A0AE9" w:rsidP="00BB4262">
            <w:pPr>
              <w:pStyle w:val="ListParagraph"/>
              <w:ind w:left="0"/>
              <w:rPr>
                <w:rFonts w:ascii="Calibri" w:hAnsi="Calibri" w:cs="Calibri"/>
                <w:szCs w:val="24"/>
              </w:rPr>
            </w:pPr>
            <w:r>
              <w:rPr>
                <w:rFonts w:ascii="Calibri" w:hAnsi="Calibri" w:cs="Calibri"/>
                <w:szCs w:val="24"/>
                <w:lang w:bidi="hi-IN"/>
              </w:rPr>
              <w:t>Refer to IAM user provisioned for application. &lt;</w:t>
            </w:r>
            <w:proofErr w:type="spellStart"/>
            <w:r>
              <w:rPr>
                <w:rFonts w:ascii="Calibri" w:hAnsi="Calibri" w:cs="Calibri"/>
                <w:szCs w:val="24"/>
                <w:lang w:bidi="hi-IN"/>
              </w:rPr>
              <w:t>orgname</w:t>
            </w:r>
            <w:proofErr w:type="spellEnd"/>
            <w:r>
              <w:rPr>
                <w:rFonts w:ascii="Calibri" w:hAnsi="Calibri" w:cs="Calibri"/>
                <w:szCs w:val="24"/>
                <w:lang w:bidi="hi-IN"/>
              </w:rPr>
              <w:t>&gt;-&lt;</w:t>
            </w:r>
            <w:proofErr w:type="spellStart"/>
            <w:r>
              <w:rPr>
                <w:rFonts w:ascii="Calibri" w:hAnsi="Calibri" w:cs="Calibri"/>
                <w:szCs w:val="24"/>
                <w:lang w:bidi="hi-IN"/>
              </w:rPr>
              <w:t>envtype</w:t>
            </w:r>
            <w:proofErr w:type="spellEnd"/>
            <w:r>
              <w:rPr>
                <w:rFonts w:ascii="Calibri" w:hAnsi="Calibri" w:cs="Calibri"/>
                <w:szCs w:val="24"/>
                <w:lang w:bidi="hi-IN"/>
              </w:rPr>
              <w:t>&gt;-</w:t>
            </w:r>
            <w:proofErr w:type="spellStart"/>
            <w:r>
              <w:rPr>
                <w:rFonts w:ascii="Calibri" w:hAnsi="Calibri" w:cs="Calibri"/>
                <w:szCs w:val="24"/>
                <w:lang w:bidi="hi-IN"/>
              </w:rPr>
              <w:t>openidl</w:t>
            </w:r>
            <w:proofErr w:type="spellEnd"/>
            <w:r>
              <w:rPr>
                <w:rFonts w:ascii="Calibri" w:hAnsi="Calibri" w:cs="Calibri"/>
                <w:szCs w:val="24"/>
                <w:lang w:bidi="hi-IN"/>
              </w:rPr>
              <w:t>-apps-user. Use this user credentials.</w:t>
            </w:r>
          </w:p>
        </w:tc>
      </w:tr>
      <w:tr w:rsidR="00BB4262" w:rsidRPr="006725F0" w14:paraId="58504E3A" w14:textId="77777777" w:rsidTr="00FB39DF">
        <w:tc>
          <w:tcPr>
            <w:tcW w:w="3235" w:type="dxa"/>
            <w:shd w:val="clear" w:color="auto" w:fill="auto"/>
          </w:tcPr>
          <w:p w14:paraId="219EAD4F"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transactional-data-event-listener-channel-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5F6B856A"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3AEA2BEB"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ANALYTICS_ORGNAME: analytics</w:t>
            </w:r>
          </w:p>
          <w:p w14:paraId="44A3AC3D"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 xml:space="preserve">CARRIER_ORGNAME: </w:t>
            </w:r>
            <w:proofErr w:type="spellStart"/>
            <w:r w:rsidRPr="006725F0">
              <w:rPr>
                <w:rFonts w:ascii="Calibri" w:hAnsi="Calibri" w:cs="Calibri"/>
                <w:szCs w:val="24"/>
              </w:rPr>
              <w:t>trv</w:t>
            </w:r>
            <w:proofErr w:type="spellEnd"/>
          </w:p>
          <w:p w14:paraId="56138024"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 xml:space="preserve">Add listener channels for all carriers </w:t>
            </w:r>
          </w:p>
          <w:p w14:paraId="4527D911"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Ex: analytics-</w:t>
            </w:r>
            <w:proofErr w:type="spellStart"/>
            <w:r w:rsidRPr="006725F0">
              <w:rPr>
                <w:rFonts w:ascii="Calibri" w:hAnsi="Calibri" w:cs="Calibri"/>
                <w:szCs w:val="24"/>
              </w:rPr>
              <w:t>trv</w:t>
            </w:r>
            <w:proofErr w:type="spellEnd"/>
          </w:p>
          <w:p w14:paraId="24BF41E9" w14:textId="77777777" w:rsidR="00BB4262" w:rsidRPr="006725F0" w:rsidRDefault="00BB4262" w:rsidP="00BB4262">
            <w:pPr>
              <w:pStyle w:val="ListParagraph"/>
              <w:ind w:left="0"/>
              <w:rPr>
                <w:rFonts w:ascii="Calibri" w:hAnsi="Calibri" w:cs="Calibri"/>
                <w:szCs w:val="24"/>
              </w:rPr>
            </w:pPr>
          </w:p>
        </w:tc>
      </w:tr>
      <w:tr w:rsidR="00BB4262" w:rsidRPr="006725F0" w14:paraId="7734932C" w14:textId="77777777" w:rsidTr="00FB39DF">
        <w:tc>
          <w:tcPr>
            <w:tcW w:w="3235" w:type="dxa"/>
            <w:shd w:val="clear" w:color="auto" w:fill="auto"/>
          </w:tcPr>
          <w:p w14:paraId="1BD5E4F5"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transactional-data-event-listener-target-channel-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77BD5554"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ANALYTICS_ORGNAME: analytics</w:t>
            </w:r>
          </w:p>
          <w:p w14:paraId="357F7EE9" w14:textId="77777777" w:rsidR="00BB4262" w:rsidRPr="006725F0" w:rsidRDefault="00BB4262" w:rsidP="00BB4262">
            <w:pPr>
              <w:pStyle w:val="ListParagraph"/>
              <w:ind w:left="0"/>
              <w:rPr>
                <w:rFonts w:ascii="Calibri" w:hAnsi="Calibri" w:cs="Calibri"/>
                <w:szCs w:val="24"/>
                <w:lang w:bidi="hi-IN"/>
              </w:rPr>
            </w:pPr>
          </w:p>
        </w:tc>
      </w:tr>
      <w:tr w:rsidR="00BB4262" w:rsidRPr="006725F0" w14:paraId="721AE2CA" w14:textId="77777777" w:rsidTr="00FB39DF">
        <w:tc>
          <w:tcPr>
            <w:tcW w:w="3235" w:type="dxa"/>
            <w:shd w:val="clear" w:color="auto" w:fill="auto"/>
          </w:tcPr>
          <w:p w14:paraId="36FEF9B8" w14:textId="77777777" w:rsidR="00BB4262" w:rsidRPr="006725F0" w:rsidRDefault="00BB4262" w:rsidP="00BB4262">
            <w:pPr>
              <w:pStyle w:val="ListParagraph"/>
              <w:ind w:left="0"/>
              <w:rPr>
                <w:rFonts w:ascii="Calibri" w:hAnsi="Calibri" w:cs="Calibri"/>
                <w:szCs w:val="24"/>
              </w:rPr>
            </w:pPr>
            <w:proofErr w:type="spellStart"/>
            <w:r w:rsidRPr="006725F0">
              <w:rPr>
                <w:rFonts w:ascii="Calibri" w:hAnsi="Calibri" w:cs="Calibri"/>
                <w:szCs w:val="24"/>
              </w:rPr>
              <w:lastRenderedPageBreak/>
              <w:t>ui</w:t>
            </w:r>
            <w:proofErr w:type="spellEnd"/>
            <w:r w:rsidRPr="006725F0">
              <w:rPr>
                <w:rFonts w:ascii="Calibri" w:hAnsi="Calibri" w:cs="Calibri"/>
                <w:szCs w:val="24"/>
              </w:rPr>
              <w:t>-mappings-</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6EBECFB3"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ANALYTICS_ORGNAME: analytics</w:t>
            </w:r>
          </w:p>
          <w:p w14:paraId="2932E749"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ENV: DEV</w:t>
            </w:r>
          </w:p>
          <w:p w14:paraId="20DFACAB"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 xml:space="preserve">DOMAIN: </w:t>
            </w:r>
            <w:proofErr w:type="spellStart"/>
            <w:r w:rsidRPr="006725F0">
              <w:rPr>
                <w:rFonts w:ascii="Calibri" w:hAnsi="Calibri" w:cs="Calibri"/>
                <w:szCs w:val="24"/>
                <w:lang w:bidi="hi-IN"/>
              </w:rPr>
              <w:t>techiething</w:t>
            </w:r>
            <w:proofErr w:type="spellEnd"/>
          </w:p>
          <w:p w14:paraId="3FEFEB19" w14:textId="77777777" w:rsidR="00BB4262" w:rsidRPr="006725F0" w:rsidRDefault="00BB4262" w:rsidP="00BB4262">
            <w:pPr>
              <w:pStyle w:val="ListParagraph"/>
              <w:ind w:left="0"/>
              <w:rPr>
                <w:rFonts w:ascii="Calibri" w:hAnsi="Calibri" w:cs="Calibri"/>
                <w:szCs w:val="24"/>
              </w:rPr>
            </w:pPr>
          </w:p>
        </w:tc>
      </w:tr>
      <w:tr w:rsidR="00BB4262" w:rsidRPr="006725F0" w14:paraId="7C2CD69C" w14:textId="77777777" w:rsidTr="00FB39DF">
        <w:tc>
          <w:tcPr>
            <w:tcW w:w="3235" w:type="dxa"/>
            <w:shd w:val="clear" w:color="auto" w:fill="auto"/>
          </w:tcPr>
          <w:p w14:paraId="0C7B4EE1" w14:textId="77777777" w:rsidR="00BB4262" w:rsidRPr="006725F0" w:rsidRDefault="00BB4262" w:rsidP="00BB4262">
            <w:pPr>
              <w:pStyle w:val="ListParagraph"/>
              <w:ind w:left="0"/>
              <w:rPr>
                <w:rFonts w:ascii="Calibri" w:hAnsi="Calibri" w:cs="Calibri"/>
                <w:szCs w:val="24"/>
              </w:rPr>
            </w:pPr>
            <w:proofErr w:type="spellStart"/>
            <w:r w:rsidRPr="006725F0">
              <w:rPr>
                <w:rFonts w:ascii="Calibri" w:hAnsi="Calibri" w:cs="Calibri"/>
                <w:szCs w:val="24"/>
              </w:rPr>
              <w:t>utilties</w:t>
            </w:r>
            <w:proofErr w:type="spellEnd"/>
            <w:r w:rsidRPr="006725F0">
              <w:rPr>
                <w:rFonts w:ascii="Calibri" w:hAnsi="Calibri" w:cs="Calibri"/>
                <w:szCs w:val="24"/>
              </w:rPr>
              <w:t>-admin-</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718DCC00"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Fabric CA Admin Credentials</w:t>
            </w:r>
          </w:p>
          <w:p w14:paraId="67D81A07"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ANALYTICS_ORGNAME: analytics</w:t>
            </w:r>
          </w:p>
          <w:p w14:paraId="686B6C76" w14:textId="77777777" w:rsidR="00BB4262" w:rsidRPr="006725F0" w:rsidRDefault="00BB4262" w:rsidP="00BB4262">
            <w:pPr>
              <w:pStyle w:val="ListParagraph"/>
              <w:ind w:left="0"/>
              <w:rPr>
                <w:rFonts w:ascii="Calibri" w:hAnsi="Calibri" w:cs="Calibri"/>
                <w:szCs w:val="24"/>
              </w:rPr>
            </w:pPr>
          </w:p>
        </w:tc>
      </w:tr>
    </w:tbl>
    <w:p w14:paraId="5F322684" w14:textId="77777777" w:rsidR="00675367" w:rsidRPr="006725F0" w:rsidRDefault="00675367" w:rsidP="00675367">
      <w:pPr>
        <w:pStyle w:val="LO-normal1"/>
        <w:rPr>
          <w:rFonts w:ascii="Calibri" w:hAnsi="Calibri" w:cs="Calibri"/>
          <w:sz w:val="24"/>
          <w:szCs w:val="24"/>
          <w:lang w:val="en-MY" w:eastAsia="en-US" w:bidi="ar-SA"/>
        </w:rPr>
      </w:pPr>
    </w:p>
    <w:p w14:paraId="21FC7BEF" w14:textId="77777777" w:rsidR="00675367" w:rsidRPr="006725F0" w:rsidRDefault="00675367" w:rsidP="00675367">
      <w:pPr>
        <w:rPr>
          <w:rFonts w:ascii="Calibri" w:hAnsi="Calibri" w:cs="Calibri"/>
          <w:lang w:val="en-MY"/>
        </w:rPr>
      </w:pPr>
    </w:p>
    <w:p w14:paraId="6E2B3B77" w14:textId="77777777" w:rsidR="00675367" w:rsidRPr="006725F0" w:rsidRDefault="00675367" w:rsidP="00176E31">
      <w:pPr>
        <w:pStyle w:val="Heading3"/>
        <w:rPr>
          <w:rFonts w:ascii="Calibri" w:hAnsi="Calibri" w:cs="Calibri"/>
          <w:color w:val="4472C4"/>
          <w:sz w:val="24"/>
          <w:szCs w:val="24"/>
          <w:lang w:val="en-MY" w:eastAsia="en-US" w:bidi="ar-SA"/>
        </w:rPr>
      </w:pPr>
      <w:bookmarkStart w:id="107" w:name="_Toc86913797"/>
      <w:r w:rsidRPr="006725F0">
        <w:rPr>
          <w:rFonts w:ascii="Calibri" w:hAnsi="Calibri" w:cs="Calibri"/>
          <w:color w:val="4472C4"/>
          <w:sz w:val="24"/>
          <w:szCs w:val="24"/>
          <w:lang w:val="en-MY" w:eastAsia="en-US" w:bidi="ar-SA"/>
        </w:rPr>
        <w:t xml:space="preserve">Carrier </w:t>
      </w:r>
      <w:r w:rsidR="001D1362">
        <w:rPr>
          <w:rFonts w:ascii="Calibri" w:hAnsi="Calibri" w:cs="Calibri"/>
          <w:color w:val="4472C4"/>
          <w:sz w:val="24"/>
          <w:szCs w:val="24"/>
          <w:lang w:val="en-MY" w:eastAsia="en-US" w:bidi="ar-SA"/>
        </w:rPr>
        <w:t>Variables</w:t>
      </w:r>
      <w:bookmarkEnd w:id="107"/>
    </w:p>
    <w:p w14:paraId="0B95348D" w14:textId="77777777" w:rsidR="00675367" w:rsidRPr="006725F0" w:rsidRDefault="00675367" w:rsidP="00675367">
      <w:pPr>
        <w:pStyle w:val="LO-normal1"/>
        <w:rPr>
          <w:rFonts w:ascii="Calibri" w:hAnsi="Calibri" w:cs="Calibri"/>
          <w:sz w:val="24"/>
          <w:szCs w:val="24"/>
          <w:lang w:val="en-MY" w:eastAsia="en-US" w:bidi="ar-SA"/>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5"/>
        <w:gridCol w:w="5551"/>
      </w:tblGrid>
      <w:tr w:rsidR="003F265E" w:rsidRPr="006725F0" w14:paraId="7C1F48D2" w14:textId="77777777" w:rsidTr="003F265E">
        <w:tc>
          <w:tcPr>
            <w:tcW w:w="3235" w:type="dxa"/>
            <w:shd w:val="clear" w:color="auto" w:fill="BFBFBF"/>
          </w:tcPr>
          <w:p w14:paraId="760DC37C" w14:textId="77777777" w:rsidR="003F265E" w:rsidRPr="006725F0" w:rsidRDefault="003F265E" w:rsidP="00FB39DF">
            <w:pPr>
              <w:pStyle w:val="LO-normal1"/>
              <w:rPr>
                <w:rFonts w:ascii="Calibri" w:hAnsi="Calibri" w:cs="Calibri"/>
                <w:b/>
                <w:bCs/>
                <w:sz w:val="24"/>
                <w:szCs w:val="24"/>
              </w:rPr>
            </w:pPr>
            <w:r w:rsidRPr="006725F0">
              <w:rPr>
                <w:rFonts w:ascii="Calibri" w:hAnsi="Calibri" w:cs="Calibri"/>
                <w:b/>
                <w:bCs/>
                <w:sz w:val="24"/>
                <w:szCs w:val="24"/>
              </w:rPr>
              <w:t>JSON File Name</w:t>
            </w:r>
          </w:p>
        </w:tc>
        <w:tc>
          <w:tcPr>
            <w:tcW w:w="5755" w:type="dxa"/>
            <w:shd w:val="clear" w:color="auto" w:fill="BFBFBF"/>
          </w:tcPr>
          <w:p w14:paraId="09116A14" w14:textId="77777777" w:rsidR="003F265E" w:rsidRPr="006725F0" w:rsidRDefault="003F265E" w:rsidP="00FB39DF">
            <w:pPr>
              <w:pStyle w:val="LO-normal1"/>
              <w:rPr>
                <w:rFonts w:ascii="Calibri" w:hAnsi="Calibri" w:cs="Calibri"/>
                <w:b/>
                <w:bCs/>
                <w:sz w:val="24"/>
                <w:szCs w:val="24"/>
              </w:rPr>
            </w:pPr>
            <w:r w:rsidRPr="006725F0">
              <w:rPr>
                <w:rFonts w:ascii="Calibri" w:hAnsi="Calibri" w:cs="Calibri"/>
                <w:b/>
                <w:bCs/>
                <w:sz w:val="24"/>
                <w:szCs w:val="24"/>
              </w:rPr>
              <w:t>Values to be Replaced</w:t>
            </w:r>
          </w:p>
        </w:tc>
      </w:tr>
      <w:tr w:rsidR="003F265E" w:rsidRPr="006725F0" w14:paraId="5B6D46CD" w14:textId="77777777" w:rsidTr="00FB39DF">
        <w:tc>
          <w:tcPr>
            <w:tcW w:w="3235" w:type="dxa"/>
            <w:shd w:val="clear" w:color="auto" w:fill="auto"/>
          </w:tcPr>
          <w:p w14:paraId="57398C09" w14:textId="77777777" w:rsidR="003F265E" w:rsidRPr="006725F0" w:rsidRDefault="003F265E" w:rsidP="00FB39DF">
            <w:pPr>
              <w:pStyle w:val="ListParagraph"/>
              <w:ind w:left="0"/>
              <w:rPr>
                <w:rFonts w:ascii="Calibri" w:hAnsi="Calibri" w:cs="Calibri"/>
                <w:szCs w:val="24"/>
              </w:rPr>
            </w:pPr>
            <w:r w:rsidRPr="006725F0">
              <w:rPr>
                <w:rFonts w:ascii="Calibri" w:hAnsi="Calibri" w:cs="Calibri"/>
                <w:szCs w:val="24"/>
              </w:rPr>
              <w:t>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55BE16E6" w14:textId="77777777" w:rsidR="003F265E" w:rsidRPr="006725F0" w:rsidRDefault="003F265E" w:rsidP="00FB39D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t xml:space="preserve">CARRIER_ORGNAME: </w:t>
            </w:r>
            <w:proofErr w:type="spellStart"/>
            <w:r w:rsidRPr="006725F0">
              <w:rPr>
                <w:rFonts w:ascii="Calibri" w:hAnsi="Calibri" w:cs="Calibri"/>
                <w:szCs w:val="24"/>
                <w:lang w:bidi="hi-IN"/>
              </w:rPr>
              <w:t>trv</w:t>
            </w:r>
            <w:proofErr w:type="spellEnd"/>
          </w:p>
          <w:p w14:paraId="78816964" w14:textId="77777777" w:rsidR="005D4D1F" w:rsidRPr="006725F0" w:rsidRDefault="005D4D1F" w:rsidP="00FB39D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t>ANALYTICS_ORGNAME: analytics</w:t>
            </w:r>
          </w:p>
          <w:p w14:paraId="17B51A7D"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Add cross channel query params for all carriers</w:t>
            </w:r>
          </w:p>
          <w:p w14:paraId="19C5FC50" w14:textId="77777777" w:rsidR="003F265E" w:rsidRPr="006725F0" w:rsidRDefault="003F265E" w:rsidP="00FB39DF">
            <w:pPr>
              <w:pStyle w:val="ListParagraph"/>
              <w:ind w:left="0"/>
              <w:rPr>
                <w:rFonts w:ascii="Calibri" w:hAnsi="Calibri" w:cs="Calibri"/>
                <w:szCs w:val="24"/>
                <w:lang w:bidi="hi-IN"/>
              </w:rPr>
            </w:pPr>
          </w:p>
        </w:tc>
      </w:tr>
      <w:tr w:rsidR="003F265E" w:rsidRPr="006725F0" w14:paraId="64834184" w14:textId="77777777" w:rsidTr="00FB39DF">
        <w:tc>
          <w:tcPr>
            <w:tcW w:w="3235" w:type="dxa"/>
            <w:shd w:val="clear" w:color="auto" w:fill="auto"/>
          </w:tcPr>
          <w:p w14:paraId="0A421A17" w14:textId="77777777" w:rsidR="003F265E" w:rsidRPr="006725F0" w:rsidRDefault="003F265E" w:rsidP="00FB39DF">
            <w:pPr>
              <w:pStyle w:val="ListParagraph"/>
              <w:ind w:left="0"/>
              <w:rPr>
                <w:rFonts w:ascii="Calibri" w:hAnsi="Calibri" w:cs="Calibri"/>
                <w:szCs w:val="24"/>
              </w:rPr>
            </w:pPr>
            <w:r w:rsidRPr="006725F0">
              <w:rPr>
                <w:rFonts w:ascii="Calibri" w:hAnsi="Calibri" w:cs="Calibri"/>
                <w:szCs w:val="24"/>
              </w:rPr>
              <w:t>connection-</w:t>
            </w:r>
            <w:proofErr w:type="spellStart"/>
            <w:proofErr w:type="gramStart"/>
            <w:r w:rsidRPr="006725F0">
              <w:rPr>
                <w:rFonts w:ascii="Calibri" w:hAnsi="Calibri" w:cs="Calibri"/>
                <w:szCs w:val="24"/>
              </w:rPr>
              <w:t>profile.json</w:t>
            </w:r>
            <w:proofErr w:type="spellEnd"/>
            <w:proofErr w:type="gramEnd"/>
          </w:p>
        </w:tc>
        <w:tc>
          <w:tcPr>
            <w:tcW w:w="5755" w:type="dxa"/>
            <w:shd w:val="clear" w:color="auto" w:fill="auto"/>
          </w:tcPr>
          <w:p w14:paraId="24EFA240"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Refer to 11.2.4 Creating Connection Profile</w:t>
            </w:r>
          </w:p>
          <w:p w14:paraId="18302614" w14:textId="77777777" w:rsidR="003F265E" w:rsidRPr="006725F0" w:rsidRDefault="005D4D1F" w:rsidP="00FB39DF">
            <w:pPr>
              <w:pStyle w:val="ListParagraph"/>
              <w:ind w:left="0"/>
              <w:rPr>
                <w:rFonts w:ascii="Calibri" w:hAnsi="Calibri" w:cs="Calibri"/>
                <w:szCs w:val="24"/>
                <w:lang w:bidi="hi-IN"/>
              </w:rPr>
            </w:pPr>
            <w:r w:rsidRPr="006725F0">
              <w:rPr>
                <w:rFonts w:ascii="Calibri" w:hAnsi="Calibri" w:cs="Calibri"/>
                <w:szCs w:val="24"/>
                <w:lang w:bidi="hi-IN"/>
              </w:rPr>
              <w:t xml:space="preserve">CARRIER_ORGNAME: </w:t>
            </w:r>
            <w:proofErr w:type="spellStart"/>
            <w:r w:rsidRPr="006725F0">
              <w:rPr>
                <w:rFonts w:ascii="Calibri" w:hAnsi="Calibri" w:cs="Calibri"/>
                <w:szCs w:val="24"/>
                <w:lang w:bidi="hi-IN"/>
              </w:rPr>
              <w:t>trv</w:t>
            </w:r>
            <w:proofErr w:type="spellEnd"/>
          </w:p>
          <w:p w14:paraId="0A3182EB"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ENV: DEV</w:t>
            </w:r>
          </w:p>
          <w:p w14:paraId="287826F2"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 xml:space="preserve">DOMAIN: </w:t>
            </w:r>
            <w:proofErr w:type="spellStart"/>
            <w:r w:rsidRPr="006725F0">
              <w:rPr>
                <w:rFonts w:ascii="Calibri" w:hAnsi="Calibri" w:cs="Calibri"/>
                <w:szCs w:val="24"/>
                <w:lang w:bidi="hi-IN"/>
              </w:rPr>
              <w:t>techiething</w:t>
            </w:r>
            <w:proofErr w:type="spellEnd"/>
          </w:p>
          <w:p w14:paraId="247AE6E2"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TLS_CERT: CA TLS Certificate</w:t>
            </w:r>
          </w:p>
          <w:p w14:paraId="19F84532" w14:textId="77777777" w:rsidR="003F265E" w:rsidRPr="006725F0" w:rsidRDefault="003F265E" w:rsidP="00FB39DF">
            <w:pPr>
              <w:pStyle w:val="ListParagraph"/>
              <w:ind w:left="0"/>
              <w:rPr>
                <w:rFonts w:ascii="Calibri" w:hAnsi="Calibri" w:cs="Calibri"/>
                <w:szCs w:val="24"/>
                <w:lang w:bidi="hi-IN"/>
              </w:rPr>
            </w:pPr>
          </w:p>
        </w:tc>
      </w:tr>
      <w:tr w:rsidR="003F265E" w:rsidRPr="006725F0" w14:paraId="014B2B3E" w14:textId="77777777" w:rsidTr="00FB39DF">
        <w:tc>
          <w:tcPr>
            <w:tcW w:w="3235" w:type="dxa"/>
            <w:shd w:val="clear" w:color="auto" w:fill="auto"/>
          </w:tcPr>
          <w:p w14:paraId="1A754131" w14:textId="77777777" w:rsidR="003F265E" w:rsidRPr="006725F0" w:rsidRDefault="003F265E" w:rsidP="00FB39DF">
            <w:pPr>
              <w:pStyle w:val="ListParagraph"/>
              <w:ind w:left="0"/>
              <w:rPr>
                <w:rFonts w:ascii="Calibri" w:hAnsi="Calibri" w:cs="Calibri"/>
                <w:szCs w:val="24"/>
              </w:rPr>
            </w:pPr>
            <w:r w:rsidRPr="006725F0">
              <w:rPr>
                <w:rFonts w:ascii="Calibri" w:hAnsi="Calibri" w:cs="Calibri"/>
                <w:szCs w:val="24"/>
              </w:rPr>
              <w:t>insurance-data-manager-channel-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1F52BF48" w14:textId="77777777" w:rsidR="005D4D1F" w:rsidRPr="006725F0" w:rsidRDefault="005D4D1F" w:rsidP="005D4D1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t xml:space="preserve">CARRIER_ORGNAME: </w:t>
            </w:r>
            <w:proofErr w:type="spellStart"/>
            <w:r w:rsidRPr="006725F0">
              <w:rPr>
                <w:rFonts w:ascii="Calibri" w:hAnsi="Calibri" w:cs="Calibri"/>
                <w:szCs w:val="24"/>
                <w:lang w:bidi="hi-IN"/>
              </w:rPr>
              <w:t>trv</w:t>
            </w:r>
            <w:proofErr w:type="spellEnd"/>
          </w:p>
          <w:p w14:paraId="4480F5C3" w14:textId="77777777" w:rsidR="005D4D1F" w:rsidRPr="006725F0" w:rsidRDefault="005D4D1F" w:rsidP="005D4D1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t>ANALYTICS_ORGNAME: analytics</w:t>
            </w:r>
          </w:p>
          <w:p w14:paraId="2261140E" w14:textId="77777777" w:rsidR="003F265E" w:rsidRPr="006725F0" w:rsidRDefault="003F265E" w:rsidP="00FB39DF">
            <w:pPr>
              <w:pStyle w:val="ListParagraph"/>
              <w:ind w:left="0"/>
              <w:rPr>
                <w:rFonts w:ascii="Calibri" w:hAnsi="Calibri" w:cs="Calibri"/>
                <w:szCs w:val="24"/>
                <w:lang w:bidi="hi-IN"/>
              </w:rPr>
            </w:pPr>
          </w:p>
        </w:tc>
      </w:tr>
      <w:tr w:rsidR="003F265E" w:rsidRPr="006725F0" w14:paraId="182E5E49" w14:textId="77777777" w:rsidTr="00FB39DF">
        <w:tc>
          <w:tcPr>
            <w:tcW w:w="3235" w:type="dxa"/>
            <w:shd w:val="clear" w:color="auto" w:fill="auto"/>
          </w:tcPr>
          <w:p w14:paraId="3BC687F2" w14:textId="77777777" w:rsidR="003F265E" w:rsidRPr="006725F0" w:rsidRDefault="003F265E" w:rsidP="00FB39DF">
            <w:pPr>
              <w:pStyle w:val="ListParagraph"/>
              <w:ind w:left="0"/>
              <w:rPr>
                <w:rFonts w:ascii="Calibri" w:hAnsi="Calibri" w:cs="Calibri"/>
                <w:szCs w:val="24"/>
              </w:rPr>
            </w:pPr>
            <w:r w:rsidRPr="006725F0">
              <w:rPr>
                <w:rFonts w:ascii="Calibri" w:hAnsi="Calibri" w:cs="Calibri"/>
                <w:szCs w:val="24"/>
              </w:rPr>
              <w:t>listener-channel-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4A5A1F03" w14:textId="77777777" w:rsidR="005D4D1F" w:rsidRPr="006725F0" w:rsidRDefault="005D4D1F" w:rsidP="005D4D1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t xml:space="preserve">CARRIER_ORGNAME: </w:t>
            </w:r>
            <w:proofErr w:type="spellStart"/>
            <w:r w:rsidRPr="006725F0">
              <w:rPr>
                <w:rFonts w:ascii="Calibri" w:hAnsi="Calibri" w:cs="Calibri"/>
                <w:szCs w:val="24"/>
                <w:lang w:bidi="hi-IN"/>
              </w:rPr>
              <w:t>trv</w:t>
            </w:r>
            <w:proofErr w:type="spellEnd"/>
          </w:p>
          <w:p w14:paraId="7E64A20F" w14:textId="77777777" w:rsidR="005D4D1F" w:rsidRPr="006725F0" w:rsidRDefault="005D4D1F" w:rsidP="005D4D1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t>ANALYTICS_ORGNAME: analytics</w:t>
            </w:r>
          </w:p>
          <w:p w14:paraId="75AA0FD5" w14:textId="77777777" w:rsidR="003F265E" w:rsidRPr="006725F0" w:rsidRDefault="003F265E" w:rsidP="00FB39DF">
            <w:pPr>
              <w:pStyle w:val="ListParagraph"/>
              <w:ind w:left="0"/>
              <w:rPr>
                <w:rFonts w:ascii="Calibri" w:hAnsi="Calibri" w:cs="Calibri"/>
                <w:szCs w:val="24"/>
                <w:lang w:bidi="hi-IN"/>
              </w:rPr>
            </w:pPr>
          </w:p>
        </w:tc>
      </w:tr>
      <w:tr w:rsidR="003F265E" w:rsidRPr="006725F0" w14:paraId="1B43F718" w14:textId="77777777" w:rsidTr="00FB39DF">
        <w:tc>
          <w:tcPr>
            <w:tcW w:w="3235" w:type="dxa"/>
            <w:shd w:val="clear" w:color="auto" w:fill="auto"/>
          </w:tcPr>
          <w:p w14:paraId="45E3CC65" w14:textId="77777777" w:rsidR="003F265E" w:rsidRPr="006725F0" w:rsidRDefault="003F265E" w:rsidP="00FB39DF">
            <w:pPr>
              <w:pStyle w:val="ListParagraph"/>
              <w:ind w:left="0"/>
              <w:rPr>
                <w:rFonts w:ascii="Calibri" w:hAnsi="Calibri" w:cs="Calibri"/>
                <w:szCs w:val="24"/>
              </w:rPr>
            </w:pPr>
            <w:r w:rsidRPr="006725F0">
              <w:rPr>
                <w:rFonts w:ascii="Calibri" w:hAnsi="Calibri" w:cs="Calibri"/>
                <w:szCs w:val="24"/>
              </w:rPr>
              <w:t>local-</w:t>
            </w:r>
            <w:proofErr w:type="spellStart"/>
            <w:r w:rsidRPr="006725F0">
              <w:rPr>
                <w:rFonts w:ascii="Calibri" w:hAnsi="Calibri" w:cs="Calibri"/>
                <w:szCs w:val="24"/>
              </w:rPr>
              <w:t>cognito</w:t>
            </w:r>
            <w:proofErr w:type="spellEnd"/>
            <w:r w:rsidRPr="006725F0">
              <w:rPr>
                <w:rFonts w:ascii="Calibri" w:hAnsi="Calibri" w:cs="Calibri"/>
                <w:szCs w:val="24"/>
              </w:rPr>
              <w:t>-admin-</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4F25092B"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AWS Credentials</w:t>
            </w:r>
          </w:p>
          <w:p w14:paraId="5ADDA597"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AWS_ACCESS_KEY_ID</w:t>
            </w:r>
          </w:p>
          <w:p w14:paraId="04266C13"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AWS_SECRET_ACCESS_KEY</w:t>
            </w:r>
          </w:p>
          <w:p w14:paraId="510CBCB0" w14:textId="18CF52F4" w:rsidR="003F265E"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AWS_REGION</w:t>
            </w:r>
          </w:p>
          <w:p w14:paraId="64AE0A4B" w14:textId="03CDCD2B" w:rsidR="009A0AE9" w:rsidRDefault="009A0AE9" w:rsidP="00FB39DF">
            <w:pPr>
              <w:pStyle w:val="ListParagraph"/>
              <w:ind w:left="0"/>
              <w:rPr>
                <w:rFonts w:ascii="Calibri" w:hAnsi="Calibri" w:cs="Calibri"/>
                <w:szCs w:val="24"/>
                <w:lang w:bidi="hi-IN"/>
              </w:rPr>
            </w:pPr>
          </w:p>
          <w:p w14:paraId="0944B002" w14:textId="2B20F7D9" w:rsidR="009A0AE9" w:rsidRPr="006725F0" w:rsidRDefault="009A0AE9" w:rsidP="00FB39DF">
            <w:pPr>
              <w:pStyle w:val="ListParagraph"/>
              <w:ind w:left="0"/>
              <w:rPr>
                <w:rFonts w:ascii="Calibri" w:hAnsi="Calibri" w:cs="Calibri"/>
                <w:szCs w:val="24"/>
                <w:lang w:bidi="hi-IN"/>
              </w:rPr>
            </w:pPr>
            <w:r>
              <w:rPr>
                <w:rFonts w:ascii="Calibri" w:hAnsi="Calibri" w:cs="Calibri"/>
                <w:szCs w:val="24"/>
                <w:lang w:bidi="hi-IN"/>
              </w:rPr>
              <w:t>Refer to IAM user provisioned for application. &lt;</w:t>
            </w:r>
            <w:proofErr w:type="spellStart"/>
            <w:r>
              <w:rPr>
                <w:rFonts w:ascii="Calibri" w:hAnsi="Calibri" w:cs="Calibri"/>
                <w:szCs w:val="24"/>
                <w:lang w:bidi="hi-IN"/>
              </w:rPr>
              <w:t>orgname</w:t>
            </w:r>
            <w:proofErr w:type="spellEnd"/>
            <w:r>
              <w:rPr>
                <w:rFonts w:ascii="Calibri" w:hAnsi="Calibri" w:cs="Calibri"/>
                <w:szCs w:val="24"/>
                <w:lang w:bidi="hi-IN"/>
              </w:rPr>
              <w:t>&gt;-&lt;</w:t>
            </w:r>
            <w:proofErr w:type="spellStart"/>
            <w:r>
              <w:rPr>
                <w:rFonts w:ascii="Calibri" w:hAnsi="Calibri" w:cs="Calibri"/>
                <w:szCs w:val="24"/>
                <w:lang w:bidi="hi-IN"/>
              </w:rPr>
              <w:t>envtype</w:t>
            </w:r>
            <w:proofErr w:type="spellEnd"/>
            <w:r>
              <w:rPr>
                <w:rFonts w:ascii="Calibri" w:hAnsi="Calibri" w:cs="Calibri"/>
                <w:szCs w:val="24"/>
                <w:lang w:bidi="hi-IN"/>
              </w:rPr>
              <w:t>&gt;-</w:t>
            </w:r>
            <w:proofErr w:type="spellStart"/>
            <w:r>
              <w:rPr>
                <w:rFonts w:ascii="Calibri" w:hAnsi="Calibri" w:cs="Calibri"/>
                <w:szCs w:val="24"/>
                <w:lang w:bidi="hi-IN"/>
              </w:rPr>
              <w:t>openidl</w:t>
            </w:r>
            <w:proofErr w:type="spellEnd"/>
            <w:r>
              <w:rPr>
                <w:rFonts w:ascii="Calibri" w:hAnsi="Calibri" w:cs="Calibri"/>
                <w:szCs w:val="24"/>
                <w:lang w:bidi="hi-IN"/>
              </w:rPr>
              <w:t>-apps-user. Use this user credentials.</w:t>
            </w:r>
          </w:p>
          <w:p w14:paraId="70AF9715" w14:textId="77777777" w:rsidR="003F265E" w:rsidRPr="006725F0" w:rsidRDefault="003F265E" w:rsidP="00FB39DF">
            <w:pPr>
              <w:pStyle w:val="ListParagraph"/>
              <w:ind w:left="0"/>
              <w:rPr>
                <w:rFonts w:ascii="Calibri" w:hAnsi="Calibri" w:cs="Calibri"/>
                <w:szCs w:val="24"/>
                <w:lang w:bidi="hi-IN"/>
              </w:rPr>
            </w:pPr>
          </w:p>
        </w:tc>
      </w:tr>
      <w:tr w:rsidR="003F265E" w:rsidRPr="006725F0" w14:paraId="53F1BDF6" w14:textId="77777777" w:rsidTr="00FB39DF">
        <w:tc>
          <w:tcPr>
            <w:tcW w:w="3235" w:type="dxa"/>
            <w:shd w:val="clear" w:color="auto" w:fill="auto"/>
          </w:tcPr>
          <w:p w14:paraId="196B0DF1" w14:textId="77777777" w:rsidR="003F265E" w:rsidRPr="006725F0" w:rsidRDefault="003F265E" w:rsidP="00FB39DF">
            <w:pPr>
              <w:pStyle w:val="ListParagraph"/>
              <w:ind w:left="0"/>
              <w:rPr>
                <w:rFonts w:ascii="Calibri" w:hAnsi="Calibri" w:cs="Calibri"/>
                <w:szCs w:val="24"/>
              </w:rPr>
            </w:pPr>
            <w:r w:rsidRPr="006725F0">
              <w:rPr>
                <w:rFonts w:ascii="Calibri" w:hAnsi="Calibri" w:cs="Calibri"/>
                <w:szCs w:val="24"/>
              </w:rPr>
              <w:t>local-</w:t>
            </w:r>
            <w:proofErr w:type="spellStart"/>
            <w:r w:rsidRPr="006725F0">
              <w:rPr>
                <w:rFonts w:ascii="Calibri" w:hAnsi="Calibri" w:cs="Calibri"/>
                <w:szCs w:val="24"/>
              </w:rPr>
              <w:t>cognito</w:t>
            </w:r>
            <w:proofErr w:type="spellEnd"/>
            <w:r w:rsidRPr="006725F0">
              <w:rPr>
                <w:rFonts w:ascii="Calibri" w:hAnsi="Calibri" w:cs="Calibri"/>
                <w:szCs w:val="24"/>
              </w:rPr>
              <w:t>-</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3B028F32"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Cognito Config</w:t>
            </w:r>
          </w:p>
          <w:p w14:paraId="6C3C574A"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COGNITO_USERPOOLID</w:t>
            </w:r>
          </w:p>
          <w:p w14:paraId="61EDA1D3"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COGNITO_CLIENTID</w:t>
            </w:r>
          </w:p>
          <w:p w14:paraId="746603E0"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COGNITO_REGION</w:t>
            </w:r>
          </w:p>
          <w:p w14:paraId="08AF9B9E" w14:textId="77777777" w:rsidR="003F265E" w:rsidRPr="006725F0" w:rsidRDefault="003F265E" w:rsidP="00FB39DF">
            <w:pPr>
              <w:pStyle w:val="ListParagraph"/>
              <w:ind w:left="0"/>
              <w:rPr>
                <w:rFonts w:ascii="Calibri" w:hAnsi="Calibri" w:cs="Calibri"/>
                <w:szCs w:val="24"/>
                <w:lang w:bidi="hi-IN"/>
              </w:rPr>
            </w:pPr>
          </w:p>
        </w:tc>
      </w:tr>
      <w:tr w:rsidR="003F265E" w:rsidRPr="006725F0" w14:paraId="482D8FB1" w14:textId="77777777" w:rsidTr="00FB39DF">
        <w:tc>
          <w:tcPr>
            <w:tcW w:w="3235" w:type="dxa"/>
            <w:shd w:val="clear" w:color="auto" w:fill="auto"/>
          </w:tcPr>
          <w:p w14:paraId="7C115DBB" w14:textId="77777777" w:rsidR="003F265E" w:rsidRPr="006725F0" w:rsidRDefault="003F265E" w:rsidP="00FB39DF">
            <w:pPr>
              <w:pStyle w:val="ListParagraph"/>
              <w:ind w:left="0"/>
              <w:rPr>
                <w:rFonts w:ascii="Calibri" w:hAnsi="Calibri" w:cs="Calibri"/>
                <w:szCs w:val="24"/>
              </w:rPr>
            </w:pPr>
            <w:r w:rsidRPr="006725F0">
              <w:rPr>
                <w:rFonts w:ascii="Calibri" w:hAnsi="Calibri" w:cs="Calibri"/>
                <w:szCs w:val="24"/>
              </w:rPr>
              <w:t>local-</w:t>
            </w:r>
            <w:proofErr w:type="spellStart"/>
            <w:r w:rsidRPr="006725F0">
              <w:rPr>
                <w:rFonts w:ascii="Calibri" w:hAnsi="Calibri" w:cs="Calibri"/>
                <w:szCs w:val="24"/>
              </w:rPr>
              <w:t>db</w:t>
            </w:r>
            <w:proofErr w:type="spellEnd"/>
            <w:r w:rsidRPr="006725F0">
              <w:rPr>
                <w:rFonts w:ascii="Calibri" w:hAnsi="Calibri" w:cs="Calibri"/>
                <w:szCs w:val="24"/>
              </w:rPr>
              <w:t>-</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4145C732"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Mongo DB URL with credentials</w:t>
            </w:r>
          </w:p>
          <w:p w14:paraId="2CF7912C"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MONGO_DB_USERNAME</w:t>
            </w:r>
          </w:p>
          <w:p w14:paraId="30890DD1"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lastRenderedPageBreak/>
              <w:t>MONGO_DB_PASSWORD</w:t>
            </w:r>
          </w:p>
          <w:p w14:paraId="14E3D3AF"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033CA25E" w14:textId="77777777" w:rsidR="003F265E" w:rsidRPr="006725F0" w:rsidRDefault="003F265E" w:rsidP="00FB39DF">
            <w:pPr>
              <w:pStyle w:val="ListParagraph"/>
              <w:ind w:left="0"/>
              <w:rPr>
                <w:rFonts w:ascii="Calibri" w:hAnsi="Calibri" w:cs="Calibri"/>
                <w:szCs w:val="24"/>
                <w:lang w:bidi="hi-IN"/>
              </w:rPr>
            </w:pPr>
          </w:p>
        </w:tc>
      </w:tr>
      <w:tr w:rsidR="003F265E" w:rsidRPr="006725F0" w14:paraId="4CB95FC3" w14:textId="77777777" w:rsidTr="00FB39DF">
        <w:tc>
          <w:tcPr>
            <w:tcW w:w="3235" w:type="dxa"/>
            <w:shd w:val="clear" w:color="auto" w:fill="auto"/>
          </w:tcPr>
          <w:p w14:paraId="16EE6534" w14:textId="77777777" w:rsidR="003F265E" w:rsidRPr="006725F0" w:rsidRDefault="003F265E" w:rsidP="00FB39DF">
            <w:pPr>
              <w:pStyle w:val="ListParagraph"/>
              <w:ind w:left="0"/>
              <w:rPr>
                <w:rFonts w:ascii="Calibri" w:hAnsi="Calibri" w:cs="Calibri"/>
                <w:szCs w:val="24"/>
              </w:rPr>
            </w:pPr>
            <w:r w:rsidRPr="006725F0">
              <w:rPr>
                <w:rFonts w:ascii="Calibri" w:hAnsi="Calibri" w:cs="Calibri"/>
                <w:szCs w:val="24"/>
              </w:rPr>
              <w:lastRenderedPageBreak/>
              <w:t>local-vault-</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52AD3596"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AWS Credentials and AWS Secret Name for Vault</w:t>
            </w:r>
          </w:p>
          <w:p w14:paraId="59ED9016"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AWS_ACCESS_KEY_ID</w:t>
            </w:r>
          </w:p>
          <w:p w14:paraId="09BD789B"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AWS_SECRET_ACCESS_KEY</w:t>
            </w:r>
          </w:p>
          <w:p w14:paraId="44C89944"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AWS_REGION</w:t>
            </w:r>
          </w:p>
          <w:p w14:paraId="5EACA011"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 xml:space="preserve">VAULT_SECRET_NAME: Look for this in AWS Secret Manager. </w:t>
            </w:r>
          </w:p>
          <w:p w14:paraId="1F858844"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Format &lt;AAIS_ORGNAME&gt;-&lt;ENV&gt;-</w:t>
            </w:r>
            <w:proofErr w:type="spellStart"/>
            <w:r w:rsidRPr="006725F0">
              <w:rPr>
                <w:rFonts w:ascii="Calibri" w:hAnsi="Calibri" w:cs="Calibri"/>
                <w:szCs w:val="24"/>
                <w:lang w:bidi="hi-IN"/>
              </w:rPr>
              <w:t>kvs</w:t>
            </w:r>
            <w:proofErr w:type="spellEnd"/>
            <w:r w:rsidRPr="006725F0">
              <w:rPr>
                <w:rFonts w:ascii="Calibri" w:hAnsi="Calibri" w:cs="Calibri"/>
                <w:szCs w:val="24"/>
                <w:lang w:bidi="hi-IN"/>
              </w:rPr>
              <w:t>-vault</w:t>
            </w:r>
          </w:p>
          <w:p w14:paraId="60C9553E"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 xml:space="preserve">Ex: </w:t>
            </w:r>
            <w:proofErr w:type="spellStart"/>
            <w:r w:rsidRPr="006725F0">
              <w:rPr>
                <w:rFonts w:ascii="Calibri" w:hAnsi="Calibri" w:cs="Calibri"/>
                <w:szCs w:val="24"/>
                <w:lang w:bidi="hi-IN"/>
              </w:rPr>
              <w:t>aais</w:t>
            </w:r>
            <w:proofErr w:type="spellEnd"/>
            <w:r w:rsidRPr="006725F0">
              <w:rPr>
                <w:rFonts w:ascii="Calibri" w:hAnsi="Calibri" w:cs="Calibri"/>
                <w:szCs w:val="24"/>
                <w:lang w:bidi="hi-IN"/>
              </w:rPr>
              <w:t>-dev-</w:t>
            </w:r>
            <w:proofErr w:type="spellStart"/>
            <w:r w:rsidRPr="006725F0">
              <w:rPr>
                <w:rFonts w:ascii="Calibri" w:hAnsi="Calibri" w:cs="Calibri"/>
                <w:szCs w:val="24"/>
                <w:lang w:bidi="hi-IN"/>
              </w:rPr>
              <w:t>kvs</w:t>
            </w:r>
            <w:proofErr w:type="spellEnd"/>
            <w:r w:rsidRPr="006725F0">
              <w:rPr>
                <w:rFonts w:ascii="Calibri" w:hAnsi="Calibri" w:cs="Calibri"/>
                <w:szCs w:val="24"/>
                <w:lang w:bidi="hi-IN"/>
              </w:rPr>
              <w:t>-vault</w:t>
            </w:r>
          </w:p>
          <w:p w14:paraId="2EE1BA8D" w14:textId="77777777" w:rsidR="003F265E" w:rsidRDefault="003F265E" w:rsidP="00FB39DF">
            <w:pPr>
              <w:pStyle w:val="ListParagraph"/>
              <w:ind w:left="0"/>
              <w:rPr>
                <w:rFonts w:ascii="Calibri" w:hAnsi="Calibri" w:cs="Calibri"/>
                <w:szCs w:val="24"/>
                <w:lang w:bidi="hi-IN"/>
              </w:rPr>
            </w:pPr>
          </w:p>
          <w:p w14:paraId="26D822BC" w14:textId="24BE814D" w:rsidR="009A0AE9" w:rsidRPr="006725F0" w:rsidRDefault="009A0AE9" w:rsidP="00FB39DF">
            <w:pPr>
              <w:pStyle w:val="ListParagraph"/>
              <w:ind w:left="0"/>
              <w:rPr>
                <w:rFonts w:ascii="Calibri" w:hAnsi="Calibri" w:cs="Calibri"/>
                <w:szCs w:val="24"/>
                <w:lang w:bidi="hi-IN"/>
              </w:rPr>
            </w:pPr>
            <w:r>
              <w:rPr>
                <w:rFonts w:ascii="Calibri" w:hAnsi="Calibri" w:cs="Calibri"/>
                <w:szCs w:val="24"/>
                <w:lang w:bidi="hi-IN"/>
              </w:rPr>
              <w:t>Refer to IAM user provisioned for application. &lt;</w:t>
            </w:r>
            <w:proofErr w:type="spellStart"/>
            <w:r>
              <w:rPr>
                <w:rFonts w:ascii="Calibri" w:hAnsi="Calibri" w:cs="Calibri"/>
                <w:szCs w:val="24"/>
                <w:lang w:bidi="hi-IN"/>
              </w:rPr>
              <w:t>orgname</w:t>
            </w:r>
            <w:proofErr w:type="spellEnd"/>
            <w:r>
              <w:rPr>
                <w:rFonts w:ascii="Calibri" w:hAnsi="Calibri" w:cs="Calibri"/>
                <w:szCs w:val="24"/>
                <w:lang w:bidi="hi-IN"/>
              </w:rPr>
              <w:t>&gt;-&lt;</w:t>
            </w:r>
            <w:proofErr w:type="spellStart"/>
            <w:r>
              <w:rPr>
                <w:rFonts w:ascii="Calibri" w:hAnsi="Calibri" w:cs="Calibri"/>
                <w:szCs w:val="24"/>
                <w:lang w:bidi="hi-IN"/>
              </w:rPr>
              <w:t>envtype</w:t>
            </w:r>
            <w:proofErr w:type="spellEnd"/>
            <w:r>
              <w:rPr>
                <w:rFonts w:ascii="Calibri" w:hAnsi="Calibri" w:cs="Calibri"/>
                <w:szCs w:val="24"/>
                <w:lang w:bidi="hi-IN"/>
              </w:rPr>
              <w:t>&gt;-</w:t>
            </w:r>
            <w:proofErr w:type="spellStart"/>
            <w:r>
              <w:rPr>
                <w:rFonts w:ascii="Calibri" w:hAnsi="Calibri" w:cs="Calibri"/>
                <w:szCs w:val="24"/>
                <w:lang w:bidi="hi-IN"/>
              </w:rPr>
              <w:t>openidl</w:t>
            </w:r>
            <w:proofErr w:type="spellEnd"/>
            <w:r>
              <w:rPr>
                <w:rFonts w:ascii="Calibri" w:hAnsi="Calibri" w:cs="Calibri"/>
                <w:szCs w:val="24"/>
                <w:lang w:bidi="hi-IN"/>
              </w:rPr>
              <w:t>-apps-user. Use this user credentials.</w:t>
            </w:r>
          </w:p>
        </w:tc>
      </w:tr>
      <w:tr w:rsidR="003F265E" w:rsidRPr="006725F0" w14:paraId="585E5B06" w14:textId="77777777" w:rsidTr="00FB39DF">
        <w:tc>
          <w:tcPr>
            <w:tcW w:w="3235" w:type="dxa"/>
            <w:shd w:val="clear" w:color="auto" w:fill="auto"/>
          </w:tcPr>
          <w:p w14:paraId="7E9B9108" w14:textId="77777777" w:rsidR="003F265E" w:rsidRPr="006725F0" w:rsidRDefault="003F265E" w:rsidP="00FB39DF">
            <w:pPr>
              <w:pStyle w:val="ListParagraph"/>
              <w:ind w:left="0"/>
              <w:rPr>
                <w:rFonts w:ascii="Calibri" w:hAnsi="Calibri" w:cs="Calibri"/>
                <w:szCs w:val="24"/>
              </w:rPr>
            </w:pPr>
            <w:r w:rsidRPr="006725F0">
              <w:rPr>
                <w:rFonts w:ascii="Calibri" w:hAnsi="Calibri" w:cs="Calibri"/>
                <w:szCs w:val="24"/>
              </w:rPr>
              <w:t>target-channel-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3117CDE7" w14:textId="77777777" w:rsidR="005D4D1F" w:rsidRPr="006725F0" w:rsidRDefault="005D4D1F" w:rsidP="005D4D1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t xml:space="preserve">CARRIER_ORGNAME: </w:t>
            </w:r>
            <w:proofErr w:type="spellStart"/>
            <w:r w:rsidRPr="006725F0">
              <w:rPr>
                <w:rFonts w:ascii="Calibri" w:hAnsi="Calibri" w:cs="Calibri"/>
                <w:szCs w:val="24"/>
                <w:lang w:bidi="hi-IN"/>
              </w:rPr>
              <w:t>trv</w:t>
            </w:r>
            <w:proofErr w:type="spellEnd"/>
          </w:p>
          <w:p w14:paraId="7942E344" w14:textId="77777777" w:rsidR="005D4D1F" w:rsidRPr="006725F0" w:rsidRDefault="005D4D1F" w:rsidP="005D4D1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t>ANALYTICS_ORGNAME: analytics</w:t>
            </w:r>
          </w:p>
          <w:p w14:paraId="1615AB6E" w14:textId="77777777" w:rsidR="003F265E" w:rsidRPr="006725F0" w:rsidRDefault="003F265E" w:rsidP="00FB39DF">
            <w:pPr>
              <w:pStyle w:val="ListParagraph"/>
              <w:ind w:left="0"/>
              <w:rPr>
                <w:rFonts w:ascii="Calibri" w:hAnsi="Calibri" w:cs="Calibri"/>
                <w:szCs w:val="24"/>
                <w:lang w:bidi="hi-IN"/>
              </w:rPr>
            </w:pPr>
          </w:p>
        </w:tc>
      </w:tr>
      <w:tr w:rsidR="003F265E" w:rsidRPr="006725F0" w14:paraId="3291CB22" w14:textId="77777777" w:rsidTr="00FB39DF">
        <w:tc>
          <w:tcPr>
            <w:tcW w:w="3235" w:type="dxa"/>
            <w:shd w:val="clear" w:color="auto" w:fill="auto"/>
          </w:tcPr>
          <w:p w14:paraId="36D6DAA2" w14:textId="77777777" w:rsidR="003F265E" w:rsidRPr="006725F0" w:rsidRDefault="003F265E" w:rsidP="00FB39DF">
            <w:pPr>
              <w:pStyle w:val="ListParagraph"/>
              <w:ind w:left="0"/>
              <w:rPr>
                <w:rFonts w:ascii="Calibri" w:hAnsi="Calibri" w:cs="Calibri"/>
                <w:szCs w:val="24"/>
              </w:rPr>
            </w:pPr>
            <w:proofErr w:type="spellStart"/>
            <w:r w:rsidRPr="006725F0">
              <w:rPr>
                <w:rFonts w:ascii="Calibri" w:hAnsi="Calibri" w:cs="Calibri"/>
                <w:szCs w:val="24"/>
              </w:rPr>
              <w:t>ui</w:t>
            </w:r>
            <w:proofErr w:type="spellEnd"/>
            <w:r w:rsidRPr="006725F0">
              <w:rPr>
                <w:rFonts w:ascii="Calibri" w:hAnsi="Calibri" w:cs="Calibri"/>
                <w:szCs w:val="24"/>
              </w:rPr>
              <w:t>-mappings-</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6B8E5071" w14:textId="77777777" w:rsidR="005D4D1F" w:rsidRPr="006725F0" w:rsidRDefault="005D4D1F" w:rsidP="005D4D1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t xml:space="preserve">CARRIER_ORGNAME: </w:t>
            </w:r>
            <w:proofErr w:type="spellStart"/>
            <w:r w:rsidRPr="006725F0">
              <w:rPr>
                <w:rFonts w:ascii="Calibri" w:hAnsi="Calibri" w:cs="Calibri"/>
                <w:szCs w:val="24"/>
                <w:lang w:bidi="hi-IN"/>
              </w:rPr>
              <w:t>trv</w:t>
            </w:r>
            <w:proofErr w:type="spellEnd"/>
          </w:p>
          <w:p w14:paraId="4DB0E5DA"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ENV: DEV</w:t>
            </w:r>
          </w:p>
          <w:p w14:paraId="166EBE21"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 xml:space="preserve">DOMAIN: </w:t>
            </w:r>
            <w:proofErr w:type="spellStart"/>
            <w:r w:rsidRPr="006725F0">
              <w:rPr>
                <w:rFonts w:ascii="Calibri" w:hAnsi="Calibri" w:cs="Calibri"/>
                <w:szCs w:val="24"/>
                <w:lang w:bidi="hi-IN"/>
              </w:rPr>
              <w:t>techiething</w:t>
            </w:r>
            <w:proofErr w:type="spellEnd"/>
          </w:p>
          <w:p w14:paraId="3180BAFA" w14:textId="77777777" w:rsidR="003F265E" w:rsidRPr="006725F0" w:rsidRDefault="003F265E" w:rsidP="00FB39DF">
            <w:pPr>
              <w:pStyle w:val="ListParagraph"/>
              <w:ind w:left="0"/>
              <w:rPr>
                <w:rFonts w:ascii="Calibri" w:hAnsi="Calibri" w:cs="Calibri"/>
                <w:szCs w:val="24"/>
              </w:rPr>
            </w:pPr>
          </w:p>
        </w:tc>
      </w:tr>
      <w:tr w:rsidR="003F265E" w:rsidRPr="006725F0" w14:paraId="7B4ED6E9" w14:textId="77777777" w:rsidTr="00FB39DF">
        <w:tc>
          <w:tcPr>
            <w:tcW w:w="3235" w:type="dxa"/>
            <w:shd w:val="clear" w:color="auto" w:fill="auto"/>
          </w:tcPr>
          <w:p w14:paraId="1E2AA7AD" w14:textId="77777777" w:rsidR="003F265E" w:rsidRPr="006725F0" w:rsidRDefault="003F265E" w:rsidP="00FB39DF">
            <w:pPr>
              <w:pStyle w:val="ListParagraph"/>
              <w:ind w:left="0"/>
              <w:rPr>
                <w:rFonts w:ascii="Calibri" w:hAnsi="Calibri" w:cs="Calibri"/>
                <w:szCs w:val="24"/>
              </w:rPr>
            </w:pPr>
            <w:proofErr w:type="spellStart"/>
            <w:r w:rsidRPr="006725F0">
              <w:rPr>
                <w:rFonts w:ascii="Calibri" w:hAnsi="Calibri" w:cs="Calibri"/>
                <w:szCs w:val="24"/>
              </w:rPr>
              <w:t>utilties</w:t>
            </w:r>
            <w:proofErr w:type="spellEnd"/>
            <w:r w:rsidRPr="006725F0">
              <w:rPr>
                <w:rFonts w:ascii="Calibri" w:hAnsi="Calibri" w:cs="Calibri"/>
                <w:szCs w:val="24"/>
              </w:rPr>
              <w:t>-admin-</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656F66E5" w14:textId="77777777" w:rsidR="003F265E" w:rsidRPr="006725F0" w:rsidRDefault="003F265E" w:rsidP="00FB39DF">
            <w:pPr>
              <w:pStyle w:val="ListParagraph"/>
              <w:ind w:left="0"/>
              <w:rPr>
                <w:rFonts w:ascii="Calibri" w:hAnsi="Calibri" w:cs="Calibri"/>
                <w:szCs w:val="24"/>
              </w:rPr>
            </w:pPr>
            <w:r w:rsidRPr="006725F0">
              <w:rPr>
                <w:rFonts w:ascii="Calibri" w:hAnsi="Calibri" w:cs="Calibri"/>
                <w:szCs w:val="24"/>
              </w:rPr>
              <w:t>Fabric CA Admin Credentials</w:t>
            </w:r>
          </w:p>
          <w:p w14:paraId="7DCB513B" w14:textId="77777777" w:rsidR="005D4D1F" w:rsidRPr="006725F0" w:rsidRDefault="005D4D1F" w:rsidP="005D4D1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t xml:space="preserve">CARRIER_ORGNAME: </w:t>
            </w:r>
            <w:proofErr w:type="spellStart"/>
            <w:r w:rsidRPr="006725F0">
              <w:rPr>
                <w:rFonts w:ascii="Calibri" w:hAnsi="Calibri" w:cs="Calibri"/>
                <w:szCs w:val="24"/>
                <w:lang w:bidi="hi-IN"/>
              </w:rPr>
              <w:t>trv</w:t>
            </w:r>
            <w:proofErr w:type="spellEnd"/>
          </w:p>
          <w:p w14:paraId="7BF82FCD" w14:textId="77777777" w:rsidR="003F265E" w:rsidRPr="006725F0" w:rsidRDefault="003F265E" w:rsidP="00FB39DF">
            <w:pPr>
              <w:pStyle w:val="ListParagraph"/>
              <w:ind w:left="0"/>
              <w:rPr>
                <w:rFonts w:ascii="Calibri" w:hAnsi="Calibri" w:cs="Calibri"/>
                <w:szCs w:val="24"/>
              </w:rPr>
            </w:pPr>
          </w:p>
        </w:tc>
      </w:tr>
    </w:tbl>
    <w:p w14:paraId="1A97AA33" w14:textId="77777777" w:rsidR="00F21402" w:rsidRPr="006725F0" w:rsidRDefault="00F21402" w:rsidP="004F537F">
      <w:pPr>
        <w:rPr>
          <w:lang w:val="en-MY"/>
        </w:rPr>
      </w:pPr>
    </w:p>
    <w:p w14:paraId="47691C40" w14:textId="77777777" w:rsidR="00675367" w:rsidRPr="006725F0" w:rsidRDefault="00675367" w:rsidP="00176E31">
      <w:pPr>
        <w:pStyle w:val="Heading3"/>
        <w:rPr>
          <w:rFonts w:ascii="Calibri" w:hAnsi="Calibri" w:cs="Calibri"/>
          <w:color w:val="4472C4"/>
          <w:sz w:val="24"/>
          <w:szCs w:val="24"/>
          <w:lang w:val="en-MY" w:eastAsia="en-US" w:bidi="ar-SA"/>
        </w:rPr>
      </w:pPr>
      <w:bookmarkStart w:id="108" w:name="_Toc86913798"/>
      <w:r w:rsidRPr="006725F0">
        <w:rPr>
          <w:rFonts w:ascii="Calibri" w:hAnsi="Calibri" w:cs="Calibri"/>
          <w:color w:val="4472C4"/>
          <w:sz w:val="24"/>
          <w:szCs w:val="24"/>
          <w:lang w:val="en-MY" w:eastAsia="en-US" w:bidi="ar-SA"/>
        </w:rPr>
        <w:t xml:space="preserve">Creating </w:t>
      </w:r>
      <w:r w:rsidR="00FC465D">
        <w:rPr>
          <w:rFonts w:ascii="Calibri" w:hAnsi="Calibri" w:cs="Calibri"/>
          <w:color w:val="4472C4"/>
          <w:sz w:val="24"/>
          <w:szCs w:val="24"/>
          <w:lang w:val="en-MY" w:eastAsia="en-US" w:bidi="ar-SA"/>
        </w:rPr>
        <w:t>CA TLS CERT for c</w:t>
      </w:r>
      <w:r w:rsidRPr="006725F0">
        <w:rPr>
          <w:rFonts w:ascii="Calibri" w:hAnsi="Calibri" w:cs="Calibri"/>
          <w:color w:val="4472C4"/>
          <w:sz w:val="24"/>
          <w:szCs w:val="24"/>
          <w:lang w:val="en-MY" w:eastAsia="en-US" w:bidi="ar-SA"/>
        </w:rPr>
        <w:t>onnection profile</w:t>
      </w:r>
      <w:bookmarkEnd w:id="108"/>
    </w:p>
    <w:p w14:paraId="266DA628" w14:textId="77777777" w:rsidR="00675367" w:rsidRPr="006725F0" w:rsidRDefault="00675367" w:rsidP="00675367">
      <w:pPr>
        <w:pStyle w:val="LO-normal1"/>
        <w:rPr>
          <w:rFonts w:ascii="Calibri" w:hAnsi="Calibri" w:cs="Calibri"/>
          <w:sz w:val="24"/>
          <w:szCs w:val="24"/>
          <w:lang w:val="en-MY" w:eastAsia="en-US" w:bidi="ar-SA"/>
        </w:rPr>
      </w:pPr>
    </w:p>
    <w:p w14:paraId="578C1D61" w14:textId="77777777" w:rsidR="00675367" w:rsidRPr="006725F0" w:rsidRDefault="00675367" w:rsidP="00675367">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1. Connect to vault using port-forwarding and AWS secret manager for secrets (refer </w:t>
      </w:r>
      <w:r w:rsidR="00084952" w:rsidRPr="006725F0">
        <w:rPr>
          <w:rFonts w:ascii="Calibri" w:hAnsi="Calibri" w:cs="Calibri"/>
          <w:sz w:val="24"/>
          <w:szCs w:val="24"/>
          <w:lang w:val="en-MY" w:eastAsia="en-US" w:bidi="ar-SA"/>
        </w:rPr>
        <w:t>11.2.5 C</w:t>
      </w:r>
      <w:r w:rsidRPr="006725F0">
        <w:rPr>
          <w:rFonts w:ascii="Calibri" w:hAnsi="Calibri" w:cs="Calibri"/>
          <w:sz w:val="24"/>
          <w:szCs w:val="24"/>
          <w:lang w:val="en-MY" w:eastAsia="en-US" w:bidi="ar-SA"/>
        </w:rPr>
        <w:t>onnecting to vault)</w:t>
      </w:r>
    </w:p>
    <w:p w14:paraId="354FEBB4" w14:textId="77777777" w:rsidR="00BB4262" w:rsidRPr="006725F0" w:rsidRDefault="00BB4262" w:rsidP="00675367">
      <w:pPr>
        <w:pStyle w:val="LO-normal1"/>
        <w:rPr>
          <w:rFonts w:ascii="Calibri" w:hAnsi="Calibri" w:cs="Calibri"/>
          <w:sz w:val="24"/>
          <w:szCs w:val="24"/>
          <w:lang w:val="en-MY" w:eastAsia="en-US" w:bidi="ar-SA"/>
        </w:rPr>
      </w:pPr>
    </w:p>
    <w:p w14:paraId="56122D95" w14:textId="77777777" w:rsidR="00675367" w:rsidRPr="006725F0" w:rsidRDefault="00675367" w:rsidP="00675367">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2. CA </w:t>
      </w:r>
      <w:r w:rsidR="00F42D64">
        <w:rPr>
          <w:rFonts w:ascii="Calibri" w:hAnsi="Calibri" w:cs="Calibri"/>
          <w:sz w:val="24"/>
          <w:szCs w:val="24"/>
          <w:lang w:val="en-MY" w:eastAsia="en-US" w:bidi="ar-SA"/>
        </w:rPr>
        <w:t>T</w:t>
      </w:r>
      <w:r w:rsidRPr="006725F0">
        <w:rPr>
          <w:rFonts w:ascii="Calibri" w:hAnsi="Calibri" w:cs="Calibri"/>
          <w:sz w:val="24"/>
          <w:szCs w:val="24"/>
          <w:lang w:val="en-MY" w:eastAsia="en-US" w:bidi="ar-SA"/>
        </w:rPr>
        <w:t>LS certificate is available at below path</w:t>
      </w:r>
    </w:p>
    <w:p w14:paraId="126B9B20" w14:textId="77777777" w:rsidR="00675367" w:rsidRPr="006725F0" w:rsidRDefault="002E0F67" w:rsidP="00675367">
      <w:pPr>
        <w:pStyle w:val="LO-normal1"/>
        <w:rPr>
          <w:rFonts w:ascii="Calibri" w:hAnsi="Calibri" w:cs="Calibri"/>
          <w:sz w:val="24"/>
          <w:szCs w:val="24"/>
        </w:rPr>
      </w:pPr>
      <w:hyperlink r:id="rId82" w:history="1">
        <w:r w:rsidR="00675367" w:rsidRPr="006725F0">
          <w:rPr>
            <w:rStyle w:val="Hyperlink"/>
            <w:rFonts w:ascii="Calibri" w:hAnsi="Calibri" w:cs="Calibri"/>
            <w:sz w:val="24"/>
            <w:szCs w:val="24"/>
          </w:rPr>
          <w:t>http://localhost:8200/ui/vault/secrets/aais/show/crypto/peerOrganizations/aais-net/ca</w:t>
        </w:r>
      </w:hyperlink>
    </w:p>
    <w:p w14:paraId="452AE6FA" w14:textId="77777777" w:rsidR="00675367" w:rsidRDefault="00675367" w:rsidP="00675367">
      <w:pPr>
        <w:pStyle w:val="LO-normal1"/>
        <w:rPr>
          <w:rFonts w:ascii="Calibri" w:hAnsi="Calibri" w:cs="Calibri"/>
          <w:sz w:val="24"/>
          <w:szCs w:val="24"/>
        </w:rPr>
      </w:pPr>
      <w:r w:rsidRPr="006725F0">
        <w:rPr>
          <w:rFonts w:ascii="Calibri" w:hAnsi="Calibri" w:cs="Calibri"/>
          <w:sz w:val="24"/>
          <w:szCs w:val="24"/>
        </w:rPr>
        <w:t xml:space="preserve">(Replace </w:t>
      </w:r>
      <w:proofErr w:type="spellStart"/>
      <w:r w:rsidRPr="006725F0">
        <w:rPr>
          <w:rFonts w:ascii="Calibri" w:hAnsi="Calibri" w:cs="Calibri"/>
          <w:sz w:val="24"/>
          <w:szCs w:val="24"/>
        </w:rPr>
        <w:t>aais</w:t>
      </w:r>
      <w:proofErr w:type="spellEnd"/>
      <w:r w:rsidRPr="006725F0">
        <w:rPr>
          <w:rFonts w:ascii="Calibri" w:hAnsi="Calibri" w:cs="Calibri"/>
          <w:sz w:val="24"/>
          <w:szCs w:val="24"/>
        </w:rPr>
        <w:t xml:space="preserve"> with correct organization name when applicable)</w:t>
      </w:r>
    </w:p>
    <w:p w14:paraId="19EBE22F" w14:textId="77777777" w:rsidR="005840EC" w:rsidRDefault="005840EC" w:rsidP="00675367">
      <w:pPr>
        <w:pStyle w:val="LO-normal1"/>
        <w:rPr>
          <w:rFonts w:ascii="Calibri" w:hAnsi="Calibri" w:cs="Calibri"/>
          <w:sz w:val="24"/>
          <w:szCs w:val="24"/>
        </w:rPr>
      </w:pPr>
    </w:p>
    <w:p w14:paraId="0950E4FE" w14:textId="77777777" w:rsidR="005840EC" w:rsidRPr="006725F0" w:rsidRDefault="005840EC" w:rsidP="00675367">
      <w:pPr>
        <w:pStyle w:val="LO-normal1"/>
        <w:rPr>
          <w:rFonts w:ascii="Calibri" w:hAnsi="Calibri" w:cs="Calibri"/>
          <w:sz w:val="24"/>
          <w:szCs w:val="24"/>
        </w:rPr>
      </w:pPr>
      <w:r>
        <w:rPr>
          <w:rFonts w:ascii="Calibri" w:hAnsi="Calibri" w:cs="Calibri"/>
          <w:sz w:val="24"/>
          <w:szCs w:val="24"/>
        </w:rPr>
        <w:t xml:space="preserve">Get </w:t>
      </w:r>
      <w:proofErr w:type="gramStart"/>
      <w:r>
        <w:rPr>
          <w:rFonts w:ascii="Calibri" w:hAnsi="Calibri" w:cs="Calibri"/>
          <w:sz w:val="24"/>
          <w:szCs w:val="24"/>
        </w:rPr>
        <w:t>the .</w:t>
      </w:r>
      <w:proofErr w:type="spellStart"/>
      <w:r>
        <w:rPr>
          <w:rFonts w:ascii="Calibri" w:hAnsi="Calibri" w:cs="Calibri"/>
          <w:sz w:val="24"/>
          <w:szCs w:val="24"/>
        </w:rPr>
        <w:t>pem</w:t>
      </w:r>
      <w:proofErr w:type="spellEnd"/>
      <w:proofErr w:type="gramEnd"/>
      <w:r>
        <w:rPr>
          <w:rFonts w:ascii="Calibri" w:hAnsi="Calibri" w:cs="Calibri"/>
          <w:sz w:val="24"/>
          <w:szCs w:val="24"/>
        </w:rPr>
        <w:t xml:space="preserve"> secret contents.</w:t>
      </w:r>
    </w:p>
    <w:p w14:paraId="7F6D956C" w14:textId="77777777" w:rsidR="00BB4262" w:rsidRPr="006725F0" w:rsidRDefault="00BB4262" w:rsidP="00675367">
      <w:pPr>
        <w:pStyle w:val="LO-normal1"/>
        <w:rPr>
          <w:rFonts w:ascii="Calibri" w:hAnsi="Calibri" w:cs="Calibri"/>
          <w:sz w:val="24"/>
          <w:szCs w:val="24"/>
        </w:rPr>
      </w:pPr>
    </w:p>
    <w:p w14:paraId="2A0A566F" w14:textId="77777777" w:rsidR="00675367" w:rsidRPr="006725F0" w:rsidRDefault="00675367" w:rsidP="00675367">
      <w:pPr>
        <w:pStyle w:val="LO-normal1"/>
        <w:rPr>
          <w:rFonts w:ascii="Calibri" w:hAnsi="Calibri" w:cs="Calibri"/>
          <w:sz w:val="24"/>
          <w:szCs w:val="24"/>
        </w:rPr>
      </w:pPr>
      <w:r w:rsidRPr="006725F0">
        <w:rPr>
          <w:rFonts w:ascii="Calibri" w:hAnsi="Calibri" w:cs="Calibri"/>
          <w:sz w:val="24"/>
          <w:szCs w:val="24"/>
        </w:rPr>
        <w:t xml:space="preserve">3. Copy TLS certificate into VS Code </w:t>
      </w:r>
    </w:p>
    <w:p w14:paraId="69A2A016" w14:textId="77777777" w:rsidR="00675367" w:rsidRPr="006725F0" w:rsidRDefault="00675367" w:rsidP="00675367">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ab/>
        <w:t>3.1 Use replace all values</w:t>
      </w:r>
    </w:p>
    <w:p w14:paraId="1EE45BF0" w14:textId="77777777" w:rsidR="00675367" w:rsidRPr="006725F0" w:rsidRDefault="00675367" w:rsidP="00675367">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ab/>
        <w:t>3.2 Select use regular expression</w:t>
      </w:r>
      <w:r w:rsidR="00EB52F0">
        <w:rPr>
          <w:rFonts w:ascii="Calibri" w:hAnsi="Calibri" w:cs="Calibri"/>
          <w:sz w:val="24"/>
          <w:szCs w:val="24"/>
          <w:lang w:val="en-MY" w:eastAsia="en-US" w:bidi="ar-SA"/>
        </w:rPr>
        <w:t xml:space="preserve"> (little ‘.*’ icon on search)</w:t>
      </w:r>
    </w:p>
    <w:p w14:paraId="39A7C7E6" w14:textId="77777777" w:rsidR="00675367" w:rsidRPr="006725F0" w:rsidRDefault="00675367" w:rsidP="00675367">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ab/>
        <w:t xml:space="preserve">3.3 Replace “\n” with </w:t>
      </w:r>
      <w:hyperlink r:id="rId83" w:history="1">
        <w:r w:rsidRPr="006725F0">
          <w:rPr>
            <w:rStyle w:val="Hyperlink"/>
            <w:rFonts w:ascii="Calibri" w:hAnsi="Calibri" w:cs="Calibri"/>
            <w:sz w:val="24"/>
            <w:szCs w:val="24"/>
            <w:lang w:val="en-MY" w:eastAsia="en-US" w:bidi="ar-SA"/>
          </w:rPr>
          <w:t>\\n</w:t>
        </w:r>
      </w:hyperlink>
    </w:p>
    <w:p w14:paraId="74ACA7DB" w14:textId="77777777" w:rsidR="00BB4262" w:rsidRPr="006725F0" w:rsidRDefault="00BB4262" w:rsidP="00675367">
      <w:pPr>
        <w:pStyle w:val="LO-normal1"/>
        <w:rPr>
          <w:rFonts w:ascii="Calibri" w:hAnsi="Calibri" w:cs="Calibri"/>
          <w:sz w:val="24"/>
          <w:szCs w:val="24"/>
          <w:lang w:val="en-MY" w:eastAsia="en-US" w:bidi="ar-SA"/>
        </w:rPr>
      </w:pPr>
    </w:p>
    <w:p w14:paraId="1EB06C94" w14:textId="77777777" w:rsidR="00675367" w:rsidRPr="006725F0" w:rsidRDefault="00566BBD" w:rsidP="00675367">
      <w:pPr>
        <w:pStyle w:val="LO-normal1"/>
        <w:rPr>
          <w:rFonts w:ascii="Calibri" w:hAnsi="Calibri" w:cs="Calibri"/>
          <w:sz w:val="24"/>
          <w:szCs w:val="24"/>
          <w:lang w:val="en-MY" w:eastAsia="en-US" w:bidi="ar-SA"/>
        </w:rPr>
      </w:pPr>
      <w:r w:rsidRPr="00E70535">
        <w:rPr>
          <w:rFonts w:ascii="Calibri" w:hAnsi="Calibri" w:cs="Calibri"/>
          <w:noProof/>
          <w:sz w:val="24"/>
          <w:szCs w:val="24"/>
        </w:rPr>
        <w:lastRenderedPageBreak/>
        <w:drawing>
          <wp:inline distT="0" distB="0" distL="0" distR="0" wp14:anchorId="005ECB3B" wp14:editId="4FA74DF4">
            <wp:extent cx="5638800" cy="2664460"/>
            <wp:effectExtent l="0" t="0" r="0" b="0"/>
            <wp:docPr id="31" name="Picture 202" descr="Graphical user interface, text,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2" descr="Graphical user interface, text, application&#10;&#10;Description automatically generated"/>
                    <pic:cNvPicPr>
                      <a:picLocks/>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38800" cy="2664460"/>
                    </a:xfrm>
                    <a:prstGeom prst="rect">
                      <a:avLst/>
                    </a:prstGeom>
                    <a:noFill/>
                    <a:ln>
                      <a:noFill/>
                    </a:ln>
                  </pic:spPr>
                </pic:pic>
              </a:graphicData>
            </a:graphic>
          </wp:inline>
        </w:drawing>
      </w:r>
    </w:p>
    <w:p w14:paraId="71423285" w14:textId="77777777" w:rsidR="00BB4262" w:rsidRPr="006725F0" w:rsidRDefault="00BB4262" w:rsidP="00675367">
      <w:pPr>
        <w:pStyle w:val="LO-normal1"/>
        <w:rPr>
          <w:rFonts w:ascii="Calibri" w:hAnsi="Calibri" w:cs="Calibri"/>
          <w:sz w:val="24"/>
          <w:szCs w:val="24"/>
          <w:lang w:val="en-MY" w:eastAsia="en-US" w:bidi="ar-SA"/>
        </w:rPr>
      </w:pPr>
    </w:p>
    <w:p w14:paraId="13990078" w14:textId="77777777" w:rsidR="00675367" w:rsidRPr="006725F0" w:rsidRDefault="00675367" w:rsidP="00FE4B9C">
      <w:pPr>
        <w:pStyle w:val="LO-normal1"/>
        <w:numPr>
          <w:ilvl w:val="0"/>
          <w:numId w:val="32"/>
        </w:numPr>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After replacing all, final output would look like below. </w:t>
      </w:r>
    </w:p>
    <w:p w14:paraId="6FB3C1A6" w14:textId="77777777" w:rsidR="00BB4262" w:rsidRPr="006725F0" w:rsidRDefault="00BB4262" w:rsidP="00BB4262">
      <w:pPr>
        <w:pStyle w:val="LO-normal1"/>
        <w:ind w:left="720"/>
        <w:rPr>
          <w:rFonts w:ascii="Calibri" w:hAnsi="Calibri" w:cs="Calibri"/>
          <w:sz w:val="24"/>
          <w:szCs w:val="24"/>
          <w:lang w:val="en-MY" w:eastAsia="en-US" w:bidi="ar-SA"/>
        </w:rPr>
      </w:pPr>
    </w:p>
    <w:p w14:paraId="5E18F723" w14:textId="77777777" w:rsidR="00675367" w:rsidRPr="006725F0" w:rsidRDefault="00566BBD" w:rsidP="00675367">
      <w:pPr>
        <w:pStyle w:val="LO-normal1"/>
        <w:rPr>
          <w:rFonts w:ascii="Calibri" w:hAnsi="Calibri" w:cs="Calibri"/>
          <w:sz w:val="24"/>
          <w:szCs w:val="24"/>
          <w:lang w:val="en-MY" w:eastAsia="en-US" w:bidi="ar-SA"/>
        </w:rPr>
      </w:pPr>
      <w:r w:rsidRPr="00E70535">
        <w:rPr>
          <w:rFonts w:ascii="Calibri" w:hAnsi="Calibri" w:cs="Calibri"/>
          <w:noProof/>
          <w:sz w:val="24"/>
          <w:szCs w:val="24"/>
        </w:rPr>
        <w:drawing>
          <wp:inline distT="0" distB="0" distL="0" distR="0" wp14:anchorId="60667A55" wp14:editId="566FFE4C">
            <wp:extent cx="5948680" cy="1297940"/>
            <wp:effectExtent l="0" t="0" r="0" b="0"/>
            <wp:docPr id="32" name="Picture 203" descr="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3" descr="Text&#10;&#10;Description automatically generated"/>
                    <pic:cNvPicPr>
                      <a:picLocks/>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8680" cy="1297940"/>
                    </a:xfrm>
                    <a:prstGeom prst="rect">
                      <a:avLst/>
                    </a:prstGeom>
                    <a:noFill/>
                    <a:ln>
                      <a:noFill/>
                    </a:ln>
                  </pic:spPr>
                </pic:pic>
              </a:graphicData>
            </a:graphic>
          </wp:inline>
        </w:drawing>
      </w:r>
    </w:p>
    <w:p w14:paraId="7ECDE10A" w14:textId="77777777" w:rsidR="00675367" w:rsidRPr="006725F0" w:rsidRDefault="00675367" w:rsidP="00675367">
      <w:pPr>
        <w:pStyle w:val="LO-normal1"/>
        <w:rPr>
          <w:rFonts w:ascii="Calibri" w:hAnsi="Calibri" w:cs="Calibri"/>
          <w:sz w:val="24"/>
          <w:szCs w:val="24"/>
          <w:lang w:val="en-MY" w:eastAsia="en-US" w:bidi="ar-SA"/>
        </w:rPr>
      </w:pPr>
    </w:p>
    <w:p w14:paraId="3B3F28FB" w14:textId="77777777" w:rsidR="00675367" w:rsidRPr="006725F0" w:rsidRDefault="00675367" w:rsidP="00FE4B9C">
      <w:pPr>
        <w:pStyle w:val="LO-normal1"/>
        <w:numPr>
          <w:ilvl w:val="0"/>
          <w:numId w:val="32"/>
        </w:numPr>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Replace the following values in connection-profile template </w:t>
      </w:r>
    </w:p>
    <w:p w14:paraId="0113F1D7" w14:textId="77777777" w:rsidR="00675367" w:rsidRPr="006725F0" w:rsidRDefault="00675367" w:rsidP="00675367">
      <w:pPr>
        <w:pStyle w:val="LO-normal1"/>
        <w:rPr>
          <w:rFonts w:ascii="Calibri" w:hAnsi="Calibri" w:cs="Calibri"/>
          <w:sz w:val="24"/>
          <w:szCs w:val="24"/>
          <w:lang w:val="en-MY" w:eastAsia="en-US" w:bidi="ar-SA"/>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5"/>
        <w:gridCol w:w="2070"/>
        <w:gridCol w:w="3960"/>
      </w:tblGrid>
      <w:tr w:rsidR="00675367" w:rsidRPr="006725F0" w14:paraId="742C679B" w14:textId="77777777" w:rsidTr="00FB39DF">
        <w:tc>
          <w:tcPr>
            <w:tcW w:w="1885" w:type="dxa"/>
            <w:shd w:val="clear" w:color="auto" w:fill="E7E6E6"/>
          </w:tcPr>
          <w:p w14:paraId="7531719C" w14:textId="77777777" w:rsidR="00675367" w:rsidRPr="006725F0" w:rsidRDefault="00675367" w:rsidP="00FB39DF">
            <w:pPr>
              <w:pStyle w:val="ListParagraph"/>
              <w:ind w:left="0"/>
              <w:jc w:val="center"/>
              <w:rPr>
                <w:rFonts w:ascii="Calibri" w:hAnsi="Calibri" w:cs="Calibri"/>
                <w:b/>
                <w:bCs/>
                <w:szCs w:val="24"/>
              </w:rPr>
            </w:pPr>
            <w:r w:rsidRPr="006725F0">
              <w:rPr>
                <w:rFonts w:ascii="Calibri" w:hAnsi="Calibri" w:cs="Calibri"/>
                <w:b/>
                <w:bCs/>
                <w:szCs w:val="24"/>
              </w:rPr>
              <w:t>Variable Name</w:t>
            </w:r>
          </w:p>
        </w:tc>
        <w:tc>
          <w:tcPr>
            <w:tcW w:w="2070" w:type="dxa"/>
            <w:shd w:val="clear" w:color="auto" w:fill="E7E6E6"/>
          </w:tcPr>
          <w:p w14:paraId="04E069D5" w14:textId="77777777" w:rsidR="00675367" w:rsidRPr="006725F0" w:rsidRDefault="00675367" w:rsidP="00FB39DF">
            <w:pPr>
              <w:pStyle w:val="ListParagraph"/>
              <w:ind w:left="0"/>
              <w:jc w:val="center"/>
              <w:rPr>
                <w:rFonts w:ascii="Calibri" w:hAnsi="Calibri" w:cs="Calibri"/>
                <w:b/>
                <w:bCs/>
                <w:szCs w:val="24"/>
              </w:rPr>
            </w:pPr>
            <w:r w:rsidRPr="006725F0">
              <w:rPr>
                <w:rFonts w:ascii="Calibri" w:hAnsi="Calibri" w:cs="Calibri"/>
                <w:b/>
                <w:bCs/>
                <w:szCs w:val="24"/>
              </w:rPr>
              <w:t>Description</w:t>
            </w:r>
          </w:p>
        </w:tc>
        <w:tc>
          <w:tcPr>
            <w:tcW w:w="3960" w:type="dxa"/>
            <w:shd w:val="clear" w:color="auto" w:fill="E7E6E6"/>
          </w:tcPr>
          <w:p w14:paraId="3048CEA5" w14:textId="77777777" w:rsidR="00675367" w:rsidRPr="006725F0" w:rsidRDefault="00675367" w:rsidP="00FB39DF">
            <w:pPr>
              <w:pStyle w:val="ListParagraph"/>
              <w:ind w:left="0"/>
              <w:jc w:val="center"/>
              <w:rPr>
                <w:rFonts w:ascii="Calibri" w:hAnsi="Calibri" w:cs="Calibri"/>
                <w:b/>
                <w:bCs/>
                <w:szCs w:val="24"/>
              </w:rPr>
            </w:pPr>
            <w:r w:rsidRPr="006725F0">
              <w:rPr>
                <w:rFonts w:ascii="Calibri" w:hAnsi="Calibri" w:cs="Calibri"/>
                <w:b/>
                <w:bCs/>
                <w:szCs w:val="24"/>
              </w:rPr>
              <w:t>Example Value</w:t>
            </w:r>
          </w:p>
        </w:tc>
      </w:tr>
      <w:tr w:rsidR="00675367" w:rsidRPr="006725F0" w14:paraId="6234272B" w14:textId="77777777" w:rsidTr="00FB39DF">
        <w:tc>
          <w:tcPr>
            <w:tcW w:w="1885" w:type="dxa"/>
            <w:shd w:val="clear" w:color="auto" w:fill="auto"/>
          </w:tcPr>
          <w:p w14:paraId="668F9314" w14:textId="77777777" w:rsidR="00675367" w:rsidRPr="006725F0" w:rsidRDefault="00BB4262" w:rsidP="00FB39DF">
            <w:pPr>
              <w:pStyle w:val="ListParagraph"/>
              <w:ind w:left="0"/>
              <w:rPr>
                <w:rFonts w:ascii="Calibri" w:hAnsi="Calibri" w:cs="Calibri"/>
                <w:szCs w:val="24"/>
                <w:lang w:bidi="hi-IN"/>
              </w:rPr>
            </w:pPr>
            <w:r w:rsidRPr="006725F0">
              <w:rPr>
                <w:rFonts w:ascii="Calibri" w:hAnsi="Calibri" w:cs="Calibri"/>
                <w:szCs w:val="24"/>
                <w:lang w:bidi="hi-IN"/>
              </w:rPr>
              <w:t>AAIS_</w:t>
            </w:r>
            <w:r w:rsidR="00675367" w:rsidRPr="006725F0">
              <w:rPr>
                <w:rFonts w:ascii="Calibri" w:hAnsi="Calibri" w:cs="Calibri"/>
                <w:szCs w:val="24"/>
                <w:lang w:bidi="hi-IN"/>
              </w:rPr>
              <w:t>ORGNANE</w:t>
            </w:r>
          </w:p>
        </w:tc>
        <w:tc>
          <w:tcPr>
            <w:tcW w:w="2070" w:type="dxa"/>
            <w:shd w:val="clear" w:color="auto" w:fill="auto"/>
          </w:tcPr>
          <w:p w14:paraId="2D0A4427"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Organization Name</w:t>
            </w:r>
          </w:p>
        </w:tc>
        <w:tc>
          <w:tcPr>
            <w:tcW w:w="3960" w:type="dxa"/>
            <w:shd w:val="clear" w:color="auto" w:fill="auto"/>
          </w:tcPr>
          <w:p w14:paraId="7DE5567E" w14:textId="77777777" w:rsidR="00675367" w:rsidRPr="006725F0" w:rsidRDefault="00675367" w:rsidP="00FB39DF">
            <w:pPr>
              <w:pStyle w:val="ListParagraph"/>
              <w:ind w:left="0"/>
              <w:rPr>
                <w:rFonts w:ascii="Calibri" w:hAnsi="Calibri" w:cs="Calibri"/>
                <w:szCs w:val="24"/>
                <w:lang w:bidi="hi-IN"/>
              </w:rPr>
            </w:pPr>
            <w:proofErr w:type="spellStart"/>
            <w:r w:rsidRPr="006725F0">
              <w:rPr>
                <w:rFonts w:ascii="Calibri" w:hAnsi="Calibri" w:cs="Calibri"/>
                <w:szCs w:val="24"/>
                <w:lang w:bidi="hi-IN"/>
              </w:rPr>
              <w:t>aais</w:t>
            </w:r>
            <w:proofErr w:type="spellEnd"/>
          </w:p>
        </w:tc>
      </w:tr>
      <w:tr w:rsidR="00675367" w:rsidRPr="006725F0" w14:paraId="319D136D" w14:textId="77777777" w:rsidTr="00FB39DF">
        <w:tc>
          <w:tcPr>
            <w:tcW w:w="1885" w:type="dxa"/>
            <w:shd w:val="clear" w:color="auto" w:fill="auto"/>
          </w:tcPr>
          <w:p w14:paraId="05CF7F28"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ENV.</w:t>
            </w:r>
          </w:p>
        </w:tc>
        <w:tc>
          <w:tcPr>
            <w:tcW w:w="2070" w:type="dxa"/>
            <w:shd w:val="clear" w:color="auto" w:fill="auto"/>
          </w:tcPr>
          <w:p w14:paraId="044DCF8B"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Environment Name</w:t>
            </w:r>
          </w:p>
        </w:tc>
        <w:tc>
          <w:tcPr>
            <w:tcW w:w="3960" w:type="dxa"/>
            <w:shd w:val="clear" w:color="auto" w:fill="auto"/>
          </w:tcPr>
          <w:p w14:paraId="381FA8D7"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dev</w:t>
            </w:r>
          </w:p>
        </w:tc>
      </w:tr>
      <w:tr w:rsidR="00675367" w:rsidRPr="006725F0" w14:paraId="7DA369E7" w14:textId="77777777" w:rsidTr="00FB39DF">
        <w:tc>
          <w:tcPr>
            <w:tcW w:w="1885" w:type="dxa"/>
            <w:shd w:val="clear" w:color="auto" w:fill="auto"/>
          </w:tcPr>
          <w:p w14:paraId="71FF15D6"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DOMAIN</w:t>
            </w:r>
          </w:p>
        </w:tc>
        <w:tc>
          <w:tcPr>
            <w:tcW w:w="2070" w:type="dxa"/>
            <w:shd w:val="clear" w:color="auto" w:fill="auto"/>
          </w:tcPr>
          <w:p w14:paraId="61F59964"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Domain Name</w:t>
            </w:r>
          </w:p>
        </w:tc>
        <w:tc>
          <w:tcPr>
            <w:tcW w:w="3960" w:type="dxa"/>
            <w:shd w:val="clear" w:color="auto" w:fill="auto"/>
          </w:tcPr>
          <w:p w14:paraId="260A8BD6" w14:textId="77777777" w:rsidR="00675367" w:rsidRPr="006725F0" w:rsidRDefault="00675367" w:rsidP="00FB39DF">
            <w:pPr>
              <w:pStyle w:val="ListParagraph"/>
              <w:ind w:left="0"/>
              <w:rPr>
                <w:rFonts w:ascii="Calibri" w:hAnsi="Calibri" w:cs="Calibri"/>
                <w:szCs w:val="24"/>
                <w:lang w:bidi="hi-IN"/>
              </w:rPr>
            </w:pPr>
            <w:proofErr w:type="spellStart"/>
            <w:proofErr w:type="gramStart"/>
            <w:r w:rsidRPr="006725F0">
              <w:rPr>
                <w:rFonts w:ascii="Calibri" w:hAnsi="Calibri" w:cs="Calibri"/>
                <w:szCs w:val="24"/>
                <w:lang w:bidi="hi-IN"/>
              </w:rPr>
              <w:t>aais.techiething</w:t>
            </w:r>
            <w:proofErr w:type="spellEnd"/>
            <w:proofErr w:type="gramEnd"/>
          </w:p>
        </w:tc>
      </w:tr>
      <w:tr w:rsidR="00675367" w:rsidRPr="006725F0" w14:paraId="24E914F5" w14:textId="77777777" w:rsidTr="00FB39DF">
        <w:tc>
          <w:tcPr>
            <w:tcW w:w="1885" w:type="dxa"/>
            <w:shd w:val="clear" w:color="auto" w:fill="auto"/>
          </w:tcPr>
          <w:p w14:paraId="0122C8F8"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TLS_CERT</w:t>
            </w:r>
          </w:p>
        </w:tc>
        <w:tc>
          <w:tcPr>
            <w:tcW w:w="2070" w:type="dxa"/>
            <w:shd w:val="clear" w:color="auto" w:fill="auto"/>
          </w:tcPr>
          <w:p w14:paraId="2E8483EC"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CA TLS Certificate</w:t>
            </w:r>
          </w:p>
        </w:tc>
        <w:tc>
          <w:tcPr>
            <w:tcW w:w="3960" w:type="dxa"/>
            <w:shd w:val="clear" w:color="auto" w:fill="auto"/>
          </w:tcPr>
          <w:p w14:paraId="2CC5C68F" w14:textId="77777777" w:rsidR="00675367" w:rsidRDefault="00675367" w:rsidP="00FB39DF">
            <w:pPr>
              <w:rPr>
                <w:rFonts w:ascii="Calibri" w:hAnsi="Calibri" w:cs="Calibri"/>
                <w:lang w:bidi="hi-IN"/>
              </w:rPr>
            </w:pPr>
            <w:r w:rsidRPr="006725F0">
              <w:rPr>
                <w:rFonts w:ascii="Calibri" w:hAnsi="Calibri" w:cs="Calibri"/>
                <w:lang w:bidi="hi-IN"/>
              </w:rPr>
              <w:t>Formatted CA Certificate from Vault</w:t>
            </w:r>
            <w:r w:rsidR="00F12D1B">
              <w:rPr>
                <w:rFonts w:ascii="Calibri" w:hAnsi="Calibri" w:cs="Calibri"/>
                <w:lang w:bidi="hi-IN"/>
              </w:rPr>
              <w:t>.</w:t>
            </w:r>
          </w:p>
          <w:p w14:paraId="3A5F286A" w14:textId="77777777" w:rsidR="00F12D1B" w:rsidRPr="006725F0" w:rsidRDefault="00F12D1B" w:rsidP="00FB39DF">
            <w:pPr>
              <w:rPr>
                <w:rFonts w:ascii="Calibri" w:hAnsi="Calibri" w:cs="Calibri"/>
                <w:lang w:bidi="hi-IN"/>
              </w:rPr>
            </w:pPr>
            <w:r>
              <w:rPr>
                <w:rFonts w:ascii="Calibri" w:hAnsi="Calibri" w:cs="Calibri"/>
                <w:lang w:bidi="hi-IN"/>
              </w:rPr>
              <w:t xml:space="preserve">If using the </w:t>
            </w:r>
            <w:proofErr w:type="spellStart"/>
            <w:r>
              <w:rPr>
                <w:rFonts w:ascii="Calibri" w:hAnsi="Calibri" w:cs="Calibri"/>
                <w:lang w:bidi="hi-IN"/>
              </w:rPr>
              <w:t>copy_secrets</w:t>
            </w:r>
            <w:proofErr w:type="spellEnd"/>
            <w:r>
              <w:rPr>
                <w:rFonts w:ascii="Calibri" w:hAnsi="Calibri" w:cs="Calibri"/>
                <w:lang w:bidi="hi-IN"/>
              </w:rPr>
              <w:t xml:space="preserve"> routine, you will need to copy this value into the result file since the </w:t>
            </w:r>
            <w:hyperlink r:id="rId86" w:history="1">
              <w:r w:rsidRPr="00D654F1">
                <w:rPr>
                  <w:rStyle w:val="Hyperlink"/>
                  <w:rFonts w:ascii="Calibri" w:hAnsi="Calibri" w:cs="Calibri"/>
                  <w:lang w:bidi="hi-IN"/>
                </w:rPr>
                <w:t>\\n</w:t>
              </w:r>
            </w:hyperlink>
            <w:r>
              <w:rPr>
                <w:rFonts w:ascii="Calibri" w:hAnsi="Calibri" w:cs="Calibri"/>
                <w:lang w:bidi="hi-IN"/>
              </w:rPr>
              <w:t xml:space="preserve"> is reinstated as part of the copy.</w:t>
            </w:r>
          </w:p>
          <w:p w14:paraId="6F9E3F23" w14:textId="77777777" w:rsidR="00675367" w:rsidRPr="006725F0" w:rsidRDefault="00675367" w:rsidP="00FB39DF">
            <w:pPr>
              <w:pStyle w:val="ListParagraph"/>
              <w:ind w:left="0"/>
              <w:rPr>
                <w:rFonts w:ascii="Calibri" w:hAnsi="Calibri" w:cs="Calibri"/>
                <w:szCs w:val="24"/>
                <w:lang w:bidi="hi-IN"/>
              </w:rPr>
            </w:pPr>
          </w:p>
        </w:tc>
      </w:tr>
    </w:tbl>
    <w:p w14:paraId="1CD5BC92" w14:textId="77777777" w:rsidR="00675367" w:rsidRPr="006725F0" w:rsidRDefault="00675367" w:rsidP="00675367">
      <w:pPr>
        <w:pStyle w:val="LO-normal1"/>
        <w:rPr>
          <w:rFonts w:ascii="Calibri" w:hAnsi="Calibri" w:cs="Calibri"/>
          <w:sz w:val="24"/>
          <w:szCs w:val="24"/>
          <w:lang w:val="en-MY" w:eastAsia="en-US" w:bidi="ar-SA"/>
        </w:rPr>
      </w:pPr>
    </w:p>
    <w:p w14:paraId="4EAFDE0B" w14:textId="77777777" w:rsidR="007610F9" w:rsidRPr="006725F0" w:rsidRDefault="007610F9" w:rsidP="00176E31">
      <w:pPr>
        <w:pStyle w:val="Heading3"/>
        <w:rPr>
          <w:rFonts w:ascii="Calibri" w:hAnsi="Calibri" w:cs="Calibri"/>
          <w:color w:val="4472C4"/>
          <w:sz w:val="24"/>
          <w:szCs w:val="24"/>
          <w:lang w:val="en-MY" w:eastAsia="en-US" w:bidi="ar-SA"/>
        </w:rPr>
      </w:pPr>
      <w:bookmarkStart w:id="109" w:name="_Toc86913799"/>
      <w:r w:rsidRPr="006725F0">
        <w:rPr>
          <w:rFonts w:ascii="Calibri" w:hAnsi="Calibri" w:cs="Calibri"/>
          <w:color w:val="4472C4"/>
          <w:sz w:val="24"/>
          <w:szCs w:val="24"/>
          <w:lang w:val="en-MY" w:eastAsia="en-US" w:bidi="ar-SA"/>
        </w:rPr>
        <w:t xml:space="preserve">Connecting to Vault Cluster </w:t>
      </w:r>
      <w:r w:rsidR="00F21402" w:rsidRPr="006725F0">
        <w:rPr>
          <w:rFonts w:ascii="Calibri" w:hAnsi="Calibri" w:cs="Calibri"/>
          <w:color w:val="4472C4"/>
          <w:sz w:val="24"/>
          <w:szCs w:val="24"/>
          <w:lang w:val="en-MY" w:eastAsia="en-US" w:bidi="ar-SA"/>
        </w:rPr>
        <w:t>(</w:t>
      </w:r>
      <w:r w:rsidRPr="006725F0">
        <w:rPr>
          <w:rFonts w:ascii="Calibri" w:hAnsi="Calibri" w:cs="Calibri"/>
          <w:color w:val="4472C4"/>
          <w:sz w:val="24"/>
          <w:szCs w:val="24"/>
          <w:lang w:val="en-MY" w:eastAsia="en-US" w:bidi="ar-SA"/>
        </w:rPr>
        <w:t>CA TLS Certificate)</w:t>
      </w:r>
      <w:bookmarkEnd w:id="109"/>
    </w:p>
    <w:p w14:paraId="4BE61DE4" w14:textId="77777777" w:rsidR="007610F9" w:rsidRPr="006725F0" w:rsidRDefault="007610F9" w:rsidP="007610F9">
      <w:pPr>
        <w:pStyle w:val="LO-normal1"/>
        <w:rPr>
          <w:rFonts w:ascii="Calibri" w:hAnsi="Calibri" w:cs="Calibri"/>
          <w:sz w:val="24"/>
          <w:szCs w:val="24"/>
          <w:lang w:val="en-MY" w:eastAsia="en-US" w:bidi="ar-SA"/>
        </w:rPr>
      </w:pPr>
    </w:p>
    <w:p w14:paraId="5615A21F" w14:textId="77777777" w:rsidR="007610F9" w:rsidRPr="006725F0" w:rsidRDefault="007610F9" w:rsidP="00FE4B9C">
      <w:pPr>
        <w:pStyle w:val="ListParagraph"/>
        <w:numPr>
          <w:ilvl w:val="0"/>
          <w:numId w:val="30"/>
        </w:numPr>
        <w:contextualSpacing/>
        <w:rPr>
          <w:rFonts w:ascii="Calibri" w:hAnsi="Calibri" w:cs="Calibri"/>
          <w:szCs w:val="24"/>
        </w:rPr>
      </w:pPr>
      <w:r w:rsidRPr="006725F0">
        <w:rPr>
          <w:rFonts w:ascii="Calibri" w:hAnsi="Calibri" w:cs="Calibri"/>
          <w:szCs w:val="24"/>
        </w:rPr>
        <w:t xml:space="preserve">Setup AWS CLI and log-in using </w:t>
      </w:r>
      <w:proofErr w:type="spellStart"/>
      <w:r w:rsidRPr="006725F0">
        <w:rPr>
          <w:rFonts w:ascii="Calibri" w:hAnsi="Calibri" w:cs="Calibri"/>
          <w:szCs w:val="24"/>
        </w:rPr>
        <w:t>aws_access_key_id</w:t>
      </w:r>
      <w:proofErr w:type="spellEnd"/>
      <w:r w:rsidRPr="006725F0">
        <w:rPr>
          <w:rFonts w:ascii="Calibri" w:hAnsi="Calibri" w:cs="Calibri"/>
          <w:szCs w:val="24"/>
        </w:rPr>
        <w:t xml:space="preserve"> and </w:t>
      </w:r>
      <w:proofErr w:type="spellStart"/>
      <w:r w:rsidRPr="006725F0">
        <w:rPr>
          <w:rFonts w:ascii="Calibri" w:hAnsi="Calibri" w:cs="Calibri"/>
          <w:szCs w:val="24"/>
        </w:rPr>
        <w:t>aws_secret_access_key</w:t>
      </w:r>
      <w:proofErr w:type="spellEnd"/>
    </w:p>
    <w:p w14:paraId="16F9677D" w14:textId="77777777" w:rsidR="007610F9" w:rsidRPr="006725F0" w:rsidRDefault="007610F9" w:rsidP="007610F9">
      <w:pPr>
        <w:pStyle w:val="ListParagraph"/>
        <w:ind w:left="360"/>
        <w:contextualSpacing/>
        <w:rPr>
          <w:rFonts w:ascii="Calibri" w:hAnsi="Calibri" w:cs="Calibri"/>
          <w:szCs w:val="24"/>
        </w:rPr>
      </w:pPr>
    </w:p>
    <w:p w14:paraId="7903F349" w14:textId="77777777" w:rsidR="007610F9" w:rsidRPr="006725F0" w:rsidRDefault="007610F9" w:rsidP="00FE4B9C">
      <w:pPr>
        <w:pStyle w:val="ListParagraph"/>
        <w:numPr>
          <w:ilvl w:val="0"/>
          <w:numId w:val="30"/>
        </w:numPr>
        <w:contextualSpacing/>
        <w:rPr>
          <w:rFonts w:ascii="Calibri" w:hAnsi="Calibri" w:cs="Calibri"/>
          <w:szCs w:val="24"/>
        </w:rPr>
      </w:pPr>
      <w:r w:rsidRPr="006725F0">
        <w:rPr>
          <w:rFonts w:ascii="Calibri" w:hAnsi="Calibri" w:cs="Calibri"/>
          <w:szCs w:val="24"/>
        </w:rPr>
        <w:lastRenderedPageBreak/>
        <w:t>Set the context for blockchain cluster</w:t>
      </w:r>
    </w:p>
    <w:p w14:paraId="27991F4C" w14:textId="77777777" w:rsidR="007610F9" w:rsidRPr="006725F0" w:rsidRDefault="007610F9" w:rsidP="007610F9">
      <w:pPr>
        <w:pStyle w:val="ListParagraph"/>
        <w:rPr>
          <w:rFonts w:ascii="Calibri" w:hAnsi="Calibri" w:cs="Calibri"/>
          <w:szCs w:val="24"/>
        </w:rPr>
      </w:pPr>
      <w:r w:rsidRPr="006725F0">
        <w:rPr>
          <w:rFonts w:ascii="Calibri" w:hAnsi="Calibri" w:cs="Calibri"/>
          <w:szCs w:val="24"/>
        </w:rPr>
        <w:t>Example: &gt;</w:t>
      </w:r>
      <w:proofErr w:type="spellStart"/>
      <w:r w:rsidRPr="006725F0">
        <w:rPr>
          <w:rFonts w:ascii="Calibri" w:hAnsi="Calibri" w:cs="Calibri"/>
          <w:szCs w:val="24"/>
        </w:rPr>
        <w:t>aws</w:t>
      </w:r>
      <w:proofErr w:type="spellEnd"/>
      <w:r w:rsidRPr="006725F0">
        <w:rPr>
          <w:rFonts w:ascii="Calibri" w:hAnsi="Calibri" w:cs="Calibri"/>
          <w:szCs w:val="24"/>
        </w:rPr>
        <w:t xml:space="preserve"> </w:t>
      </w:r>
      <w:proofErr w:type="spellStart"/>
      <w:r w:rsidRPr="006725F0">
        <w:rPr>
          <w:rFonts w:ascii="Calibri" w:hAnsi="Calibri" w:cs="Calibri"/>
          <w:szCs w:val="24"/>
        </w:rPr>
        <w:t>eks</w:t>
      </w:r>
      <w:proofErr w:type="spellEnd"/>
      <w:r w:rsidRPr="006725F0">
        <w:rPr>
          <w:rFonts w:ascii="Calibri" w:hAnsi="Calibri" w:cs="Calibri"/>
          <w:szCs w:val="24"/>
        </w:rPr>
        <w:t xml:space="preserve"> update-</w:t>
      </w:r>
      <w:proofErr w:type="spellStart"/>
      <w:r w:rsidRPr="006725F0">
        <w:rPr>
          <w:rFonts w:ascii="Calibri" w:hAnsi="Calibri" w:cs="Calibri"/>
          <w:szCs w:val="24"/>
        </w:rPr>
        <w:t>kubeconfig</w:t>
      </w:r>
      <w:proofErr w:type="spellEnd"/>
      <w:r w:rsidRPr="006725F0">
        <w:rPr>
          <w:rFonts w:ascii="Calibri" w:hAnsi="Calibri" w:cs="Calibri"/>
          <w:szCs w:val="24"/>
        </w:rPr>
        <w:t xml:space="preserve"> –region &lt;region&gt; --name &lt;blockchain-cluster&gt;</w:t>
      </w:r>
    </w:p>
    <w:p w14:paraId="3852701D" w14:textId="77777777" w:rsidR="007610F9" w:rsidRPr="006725F0" w:rsidRDefault="007610F9" w:rsidP="007610F9">
      <w:pPr>
        <w:rPr>
          <w:rFonts w:ascii="Calibri" w:hAnsi="Calibri" w:cs="Calibri"/>
        </w:rPr>
      </w:pPr>
    </w:p>
    <w:p w14:paraId="4DA3E9A4" w14:textId="77777777" w:rsidR="007610F9" w:rsidRPr="006725F0" w:rsidRDefault="007610F9" w:rsidP="00FE4B9C">
      <w:pPr>
        <w:pStyle w:val="ListParagraph"/>
        <w:numPr>
          <w:ilvl w:val="0"/>
          <w:numId w:val="30"/>
        </w:numPr>
        <w:contextualSpacing/>
        <w:rPr>
          <w:rFonts w:ascii="Calibri" w:hAnsi="Calibri" w:cs="Calibri"/>
          <w:szCs w:val="24"/>
        </w:rPr>
      </w:pPr>
      <w:r w:rsidRPr="006725F0">
        <w:rPr>
          <w:rFonts w:ascii="Calibri" w:hAnsi="Calibri" w:cs="Calibri"/>
          <w:szCs w:val="24"/>
        </w:rPr>
        <w:t xml:space="preserve">Get the vault root token from AWS Secret Manager </w:t>
      </w:r>
    </w:p>
    <w:p w14:paraId="24472201" w14:textId="77777777" w:rsidR="007610F9" w:rsidRPr="006725F0" w:rsidRDefault="007610F9" w:rsidP="007610F9">
      <w:pPr>
        <w:contextualSpacing/>
        <w:rPr>
          <w:rFonts w:ascii="Calibri" w:hAnsi="Calibri" w:cs="Calibri"/>
        </w:rPr>
      </w:pPr>
    </w:p>
    <w:p w14:paraId="57F049A4" w14:textId="77777777" w:rsidR="007610F9" w:rsidRPr="006725F0" w:rsidRDefault="007610F9" w:rsidP="00FE4B9C">
      <w:pPr>
        <w:pStyle w:val="ListParagraph"/>
        <w:numPr>
          <w:ilvl w:val="0"/>
          <w:numId w:val="30"/>
        </w:numPr>
        <w:contextualSpacing/>
        <w:rPr>
          <w:rFonts w:ascii="Calibri" w:hAnsi="Calibri" w:cs="Calibri"/>
          <w:szCs w:val="24"/>
        </w:rPr>
      </w:pPr>
      <w:r w:rsidRPr="006725F0">
        <w:rPr>
          <w:rFonts w:ascii="Calibri" w:hAnsi="Calibri" w:cs="Calibri"/>
          <w:szCs w:val="24"/>
        </w:rPr>
        <w:t xml:space="preserve">Vault root token will be available at &lt;org&gt;-&lt;env&gt;-vault-unseal-key. Ex: </w:t>
      </w:r>
      <w:proofErr w:type="spellStart"/>
      <w:r w:rsidRPr="006725F0">
        <w:rPr>
          <w:rFonts w:ascii="Calibri" w:hAnsi="Calibri" w:cs="Calibri"/>
          <w:szCs w:val="24"/>
        </w:rPr>
        <w:t>aais</w:t>
      </w:r>
      <w:proofErr w:type="spellEnd"/>
      <w:r w:rsidRPr="006725F0">
        <w:rPr>
          <w:rFonts w:ascii="Calibri" w:hAnsi="Calibri" w:cs="Calibri"/>
          <w:szCs w:val="24"/>
        </w:rPr>
        <w:t>-dev-vault-unseal-key</w:t>
      </w:r>
    </w:p>
    <w:p w14:paraId="38460B25" w14:textId="77777777" w:rsidR="007610F9" w:rsidRPr="006725F0" w:rsidRDefault="007610F9" w:rsidP="007610F9">
      <w:pPr>
        <w:pStyle w:val="ListParagraph"/>
        <w:ind w:left="728"/>
        <w:contextualSpacing/>
        <w:rPr>
          <w:rFonts w:ascii="Calibri" w:hAnsi="Calibri" w:cs="Calibri"/>
          <w:szCs w:val="24"/>
        </w:rPr>
      </w:pPr>
    </w:p>
    <w:p w14:paraId="722659DD" w14:textId="77777777" w:rsidR="007610F9" w:rsidRPr="006725F0" w:rsidRDefault="00566BBD" w:rsidP="007610F9">
      <w:pPr>
        <w:pStyle w:val="ListParagraph"/>
        <w:ind w:left="728"/>
        <w:contextualSpacing/>
        <w:rPr>
          <w:rFonts w:ascii="Calibri" w:hAnsi="Calibri" w:cs="Calibri"/>
          <w:szCs w:val="24"/>
        </w:rPr>
      </w:pPr>
      <w:r w:rsidRPr="00E70535">
        <w:rPr>
          <w:rFonts w:ascii="Calibri" w:hAnsi="Calibri" w:cs="Calibri"/>
          <w:noProof/>
          <w:szCs w:val="24"/>
        </w:rPr>
        <w:drawing>
          <wp:inline distT="0" distB="0" distL="0" distR="0" wp14:anchorId="217B8746" wp14:editId="1B013DDB">
            <wp:extent cx="5045075" cy="2007235"/>
            <wp:effectExtent l="0" t="0" r="0" b="0"/>
            <wp:docPr id="33" name="Picture 197" descr="Graphical user interface, text,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7" descr="Graphical user interface, text, application&#10;&#10;Description automatically generated"/>
                    <pic:cNvPicPr>
                      <a:picLocks/>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45075" cy="2007235"/>
                    </a:xfrm>
                    <a:prstGeom prst="rect">
                      <a:avLst/>
                    </a:prstGeom>
                    <a:noFill/>
                    <a:ln>
                      <a:noFill/>
                    </a:ln>
                  </pic:spPr>
                </pic:pic>
              </a:graphicData>
            </a:graphic>
          </wp:inline>
        </w:drawing>
      </w:r>
    </w:p>
    <w:p w14:paraId="445261CE" w14:textId="77777777" w:rsidR="007610F9" w:rsidRPr="006725F0" w:rsidRDefault="007610F9" w:rsidP="007610F9">
      <w:pPr>
        <w:pStyle w:val="ListParagraph"/>
        <w:ind w:left="728"/>
        <w:contextualSpacing/>
        <w:rPr>
          <w:rFonts w:ascii="Calibri" w:hAnsi="Calibri" w:cs="Calibri"/>
          <w:szCs w:val="24"/>
        </w:rPr>
      </w:pPr>
    </w:p>
    <w:p w14:paraId="277EF2AE" w14:textId="77777777" w:rsidR="007610F9" w:rsidRPr="006725F0" w:rsidRDefault="007610F9" w:rsidP="00FE4B9C">
      <w:pPr>
        <w:pStyle w:val="ListParagraph"/>
        <w:numPr>
          <w:ilvl w:val="0"/>
          <w:numId w:val="30"/>
        </w:numPr>
        <w:contextualSpacing/>
        <w:rPr>
          <w:rFonts w:ascii="Calibri" w:hAnsi="Calibri" w:cs="Calibri"/>
          <w:szCs w:val="24"/>
        </w:rPr>
      </w:pPr>
      <w:r w:rsidRPr="006725F0">
        <w:rPr>
          <w:rFonts w:ascii="Calibri" w:hAnsi="Calibri" w:cs="Calibri"/>
          <w:szCs w:val="24"/>
        </w:rPr>
        <w:t>Click on retrieve secret value to get the vault root token</w:t>
      </w:r>
    </w:p>
    <w:p w14:paraId="4C30C4B1" w14:textId="77777777" w:rsidR="007610F9" w:rsidRPr="006725F0" w:rsidRDefault="007610F9" w:rsidP="007610F9">
      <w:pPr>
        <w:pStyle w:val="ListParagraph"/>
        <w:ind w:left="728"/>
        <w:contextualSpacing/>
        <w:rPr>
          <w:rFonts w:ascii="Calibri" w:hAnsi="Calibri" w:cs="Calibri"/>
          <w:szCs w:val="24"/>
        </w:rPr>
      </w:pPr>
    </w:p>
    <w:p w14:paraId="05F69F15" w14:textId="77777777" w:rsidR="007610F9" w:rsidRPr="006725F0" w:rsidRDefault="00566BBD" w:rsidP="007610F9">
      <w:pPr>
        <w:pStyle w:val="ListParagraph"/>
        <w:ind w:left="728"/>
        <w:contextualSpacing/>
        <w:rPr>
          <w:rFonts w:ascii="Calibri" w:hAnsi="Calibri" w:cs="Calibri"/>
          <w:szCs w:val="24"/>
        </w:rPr>
      </w:pPr>
      <w:r w:rsidRPr="00E70535">
        <w:rPr>
          <w:rFonts w:ascii="Calibri" w:hAnsi="Calibri" w:cs="Calibri"/>
          <w:noProof/>
          <w:szCs w:val="24"/>
        </w:rPr>
        <w:drawing>
          <wp:inline distT="0" distB="0" distL="0" distR="0" wp14:anchorId="19AEC198" wp14:editId="60459F30">
            <wp:extent cx="4955540" cy="2653665"/>
            <wp:effectExtent l="0" t="0" r="0" b="0"/>
            <wp:docPr id="34" name="Picture 198"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8" descr="Graphical user interface, application&#10;&#10;Description automatically generated"/>
                    <pic:cNvPicPr>
                      <a:picLocks/>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55540" cy="2653665"/>
                    </a:xfrm>
                    <a:prstGeom prst="rect">
                      <a:avLst/>
                    </a:prstGeom>
                    <a:noFill/>
                    <a:ln>
                      <a:noFill/>
                    </a:ln>
                  </pic:spPr>
                </pic:pic>
              </a:graphicData>
            </a:graphic>
          </wp:inline>
        </w:drawing>
      </w:r>
    </w:p>
    <w:p w14:paraId="6141A7DE" w14:textId="77777777" w:rsidR="007610F9" w:rsidRPr="006725F0" w:rsidRDefault="007610F9" w:rsidP="007610F9">
      <w:pPr>
        <w:pStyle w:val="ListParagraph"/>
        <w:ind w:left="728"/>
        <w:contextualSpacing/>
        <w:rPr>
          <w:rFonts w:ascii="Calibri" w:hAnsi="Calibri" w:cs="Calibri"/>
          <w:szCs w:val="24"/>
        </w:rPr>
      </w:pPr>
    </w:p>
    <w:p w14:paraId="2ED1D52D" w14:textId="77777777" w:rsidR="007610F9" w:rsidRPr="006725F0" w:rsidRDefault="007610F9" w:rsidP="00FE4B9C">
      <w:pPr>
        <w:pStyle w:val="ListParagraph"/>
        <w:numPr>
          <w:ilvl w:val="0"/>
          <w:numId w:val="30"/>
        </w:numPr>
        <w:contextualSpacing/>
        <w:rPr>
          <w:rFonts w:ascii="Calibri" w:hAnsi="Calibri" w:cs="Calibri"/>
          <w:szCs w:val="24"/>
        </w:rPr>
      </w:pPr>
      <w:r w:rsidRPr="006725F0">
        <w:rPr>
          <w:rFonts w:ascii="Calibri" w:hAnsi="Calibri" w:cs="Calibri"/>
          <w:szCs w:val="24"/>
        </w:rPr>
        <w:t xml:space="preserve">Setup port forward using below command </w:t>
      </w:r>
    </w:p>
    <w:p w14:paraId="42EBFDE8" w14:textId="77777777" w:rsidR="007610F9" w:rsidRPr="006725F0" w:rsidRDefault="007610F9" w:rsidP="007610F9">
      <w:pPr>
        <w:pStyle w:val="ListParagraph"/>
        <w:contextualSpacing/>
        <w:rPr>
          <w:rFonts w:ascii="Calibri" w:hAnsi="Calibri" w:cs="Calibri"/>
          <w:szCs w:val="24"/>
        </w:rPr>
      </w:pPr>
    </w:p>
    <w:p w14:paraId="72788FF6" w14:textId="77777777" w:rsidR="007610F9" w:rsidRPr="006725F0" w:rsidRDefault="007610F9" w:rsidP="00F21402">
      <w:pPr>
        <w:pStyle w:val="ListParagraph"/>
        <w:ind w:left="0" w:firstLine="360"/>
        <w:contextualSpacing/>
        <w:rPr>
          <w:rFonts w:ascii="Calibri" w:hAnsi="Calibri" w:cs="Calibri"/>
          <w:szCs w:val="24"/>
        </w:rPr>
      </w:pPr>
      <w:r w:rsidRPr="006725F0">
        <w:rPr>
          <w:rFonts w:ascii="Calibri" w:hAnsi="Calibri" w:cs="Calibri"/>
          <w:szCs w:val="24"/>
        </w:rPr>
        <w:t>#</w:t>
      </w:r>
      <w:proofErr w:type="gramStart"/>
      <w:r w:rsidRPr="006725F0">
        <w:rPr>
          <w:rFonts w:ascii="Calibri" w:hAnsi="Calibri" w:cs="Calibri"/>
          <w:szCs w:val="24"/>
        </w:rPr>
        <w:t>kubectl</w:t>
      </w:r>
      <w:proofErr w:type="gramEnd"/>
      <w:r w:rsidRPr="006725F0">
        <w:rPr>
          <w:rFonts w:ascii="Calibri" w:hAnsi="Calibri" w:cs="Calibri"/>
          <w:szCs w:val="24"/>
        </w:rPr>
        <w:t xml:space="preserve"> port-forward –namespace vault svc/vault 8200:8200</w:t>
      </w:r>
    </w:p>
    <w:p w14:paraId="1637B2AD" w14:textId="77777777" w:rsidR="007610F9" w:rsidRPr="006725F0" w:rsidRDefault="007610F9" w:rsidP="007610F9">
      <w:pPr>
        <w:pStyle w:val="ListParagraph"/>
        <w:ind w:left="728"/>
        <w:contextualSpacing/>
        <w:rPr>
          <w:rFonts w:ascii="Calibri" w:hAnsi="Calibri" w:cs="Calibri"/>
          <w:szCs w:val="24"/>
        </w:rPr>
      </w:pPr>
    </w:p>
    <w:p w14:paraId="71CE564F" w14:textId="77777777" w:rsidR="007610F9" w:rsidRPr="006725F0" w:rsidRDefault="007610F9" w:rsidP="00FE4B9C">
      <w:pPr>
        <w:pStyle w:val="ListParagraph"/>
        <w:numPr>
          <w:ilvl w:val="0"/>
          <w:numId w:val="30"/>
        </w:numPr>
        <w:contextualSpacing/>
        <w:rPr>
          <w:rFonts w:ascii="Calibri" w:hAnsi="Calibri" w:cs="Calibri"/>
          <w:szCs w:val="24"/>
        </w:rPr>
      </w:pPr>
      <w:r w:rsidRPr="006725F0">
        <w:rPr>
          <w:rFonts w:ascii="Calibri" w:hAnsi="Calibri" w:cs="Calibri"/>
          <w:szCs w:val="24"/>
        </w:rPr>
        <w:t xml:space="preserve">Vault should be available at </w:t>
      </w:r>
      <w:hyperlink r:id="rId89" w:history="1">
        <w:r w:rsidRPr="006725F0">
          <w:rPr>
            <w:rStyle w:val="Hyperlink"/>
            <w:rFonts w:ascii="Calibri" w:hAnsi="Calibri" w:cs="Calibri"/>
            <w:szCs w:val="24"/>
          </w:rPr>
          <w:t>http://localhost:8200/</w:t>
        </w:r>
      </w:hyperlink>
    </w:p>
    <w:p w14:paraId="13D20F23" w14:textId="77777777" w:rsidR="007610F9" w:rsidRPr="006725F0" w:rsidRDefault="007610F9" w:rsidP="00FE4B9C">
      <w:pPr>
        <w:pStyle w:val="ListParagraph"/>
        <w:numPr>
          <w:ilvl w:val="0"/>
          <w:numId w:val="30"/>
        </w:numPr>
        <w:contextualSpacing/>
        <w:rPr>
          <w:rFonts w:ascii="Calibri" w:hAnsi="Calibri" w:cs="Calibri"/>
          <w:szCs w:val="24"/>
        </w:rPr>
      </w:pPr>
      <w:r w:rsidRPr="006725F0">
        <w:rPr>
          <w:rFonts w:ascii="Calibri" w:hAnsi="Calibri" w:cs="Calibri"/>
          <w:szCs w:val="24"/>
        </w:rPr>
        <w:t xml:space="preserve">Login to vault using root token retrieved from AWS secret manager </w:t>
      </w:r>
    </w:p>
    <w:p w14:paraId="7C9B5DB2" w14:textId="77777777" w:rsidR="007610F9" w:rsidRPr="006725F0" w:rsidRDefault="007610F9" w:rsidP="007610F9">
      <w:pPr>
        <w:pStyle w:val="ListParagraph"/>
        <w:ind w:left="728"/>
        <w:contextualSpacing/>
        <w:rPr>
          <w:rFonts w:ascii="Calibri" w:hAnsi="Calibri" w:cs="Calibri"/>
          <w:szCs w:val="24"/>
        </w:rPr>
      </w:pPr>
    </w:p>
    <w:p w14:paraId="6F666767" w14:textId="77777777" w:rsidR="007610F9" w:rsidRPr="006725F0" w:rsidRDefault="00566BBD" w:rsidP="007610F9">
      <w:pPr>
        <w:pStyle w:val="ListParagraph"/>
        <w:ind w:left="728"/>
        <w:contextualSpacing/>
        <w:rPr>
          <w:rFonts w:ascii="Calibri" w:hAnsi="Calibri" w:cs="Calibri"/>
          <w:szCs w:val="24"/>
        </w:rPr>
      </w:pPr>
      <w:r w:rsidRPr="00E70535">
        <w:rPr>
          <w:rFonts w:ascii="Calibri" w:hAnsi="Calibri" w:cs="Calibri"/>
          <w:noProof/>
          <w:szCs w:val="24"/>
        </w:rPr>
        <w:lastRenderedPageBreak/>
        <w:drawing>
          <wp:inline distT="0" distB="0" distL="0" distR="0" wp14:anchorId="69F8CC67" wp14:editId="08C66EB4">
            <wp:extent cx="4866005" cy="2543810"/>
            <wp:effectExtent l="0" t="0" r="0" b="0"/>
            <wp:docPr id="35" name="Picture 1"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66005" cy="2543810"/>
                    </a:xfrm>
                    <a:prstGeom prst="rect">
                      <a:avLst/>
                    </a:prstGeom>
                    <a:noFill/>
                    <a:ln>
                      <a:noFill/>
                    </a:ln>
                  </pic:spPr>
                </pic:pic>
              </a:graphicData>
            </a:graphic>
          </wp:inline>
        </w:drawing>
      </w:r>
    </w:p>
    <w:p w14:paraId="4699D06E" w14:textId="77777777" w:rsidR="007610F9" w:rsidRPr="006725F0" w:rsidRDefault="007610F9" w:rsidP="00FE4B9C">
      <w:pPr>
        <w:pStyle w:val="ListParagraph"/>
        <w:numPr>
          <w:ilvl w:val="0"/>
          <w:numId w:val="30"/>
        </w:numPr>
        <w:contextualSpacing/>
        <w:rPr>
          <w:rFonts w:ascii="Calibri" w:hAnsi="Calibri" w:cs="Calibri"/>
          <w:szCs w:val="24"/>
        </w:rPr>
      </w:pPr>
      <w:r w:rsidRPr="006725F0">
        <w:rPr>
          <w:rFonts w:ascii="Calibri" w:hAnsi="Calibri" w:cs="Calibri"/>
          <w:szCs w:val="24"/>
        </w:rPr>
        <w:t>The certificates can be checked further like below</w:t>
      </w:r>
    </w:p>
    <w:p w14:paraId="15DDE91A" w14:textId="77777777" w:rsidR="007610F9" w:rsidRPr="006725F0" w:rsidRDefault="007610F9" w:rsidP="00FE4B9C">
      <w:pPr>
        <w:pStyle w:val="ListParagraph"/>
        <w:numPr>
          <w:ilvl w:val="0"/>
          <w:numId w:val="30"/>
        </w:numPr>
        <w:contextualSpacing/>
        <w:rPr>
          <w:rFonts w:ascii="Calibri" w:hAnsi="Calibri" w:cs="Calibri"/>
          <w:szCs w:val="24"/>
        </w:rPr>
      </w:pPr>
      <w:r w:rsidRPr="006725F0">
        <w:rPr>
          <w:rFonts w:ascii="Calibri" w:hAnsi="Calibri" w:cs="Calibri"/>
          <w:szCs w:val="24"/>
        </w:rPr>
        <w:t>CA Certificate is available at the below path. Replace &lt;</w:t>
      </w:r>
      <w:proofErr w:type="spellStart"/>
      <w:r w:rsidRPr="006725F0">
        <w:rPr>
          <w:rFonts w:ascii="Calibri" w:hAnsi="Calibri" w:cs="Calibri"/>
          <w:szCs w:val="24"/>
        </w:rPr>
        <w:t>orgname</w:t>
      </w:r>
      <w:proofErr w:type="spellEnd"/>
      <w:r w:rsidRPr="006725F0">
        <w:rPr>
          <w:rFonts w:ascii="Calibri" w:hAnsi="Calibri" w:cs="Calibri"/>
          <w:szCs w:val="24"/>
        </w:rPr>
        <w:t>&gt; with organization name</w:t>
      </w:r>
    </w:p>
    <w:p w14:paraId="7D443573" w14:textId="77777777" w:rsidR="007610F9" w:rsidRPr="006725F0" w:rsidRDefault="007610F9" w:rsidP="007610F9">
      <w:pPr>
        <w:pStyle w:val="ListParagraph"/>
        <w:ind w:left="728"/>
        <w:contextualSpacing/>
        <w:rPr>
          <w:rFonts w:ascii="Calibri" w:hAnsi="Calibri" w:cs="Calibri"/>
          <w:szCs w:val="24"/>
        </w:rPr>
      </w:pPr>
    </w:p>
    <w:p w14:paraId="3CC38705" w14:textId="77777777" w:rsidR="007610F9" w:rsidRPr="006725F0" w:rsidRDefault="002E0F67" w:rsidP="007610F9">
      <w:pPr>
        <w:pStyle w:val="ListParagraph"/>
        <w:ind w:left="728"/>
        <w:contextualSpacing/>
        <w:rPr>
          <w:rFonts w:ascii="Calibri" w:hAnsi="Calibri" w:cs="Calibri"/>
          <w:szCs w:val="24"/>
        </w:rPr>
      </w:pPr>
      <w:hyperlink r:id="rId91" w:history="1">
        <w:r w:rsidR="007610F9" w:rsidRPr="006725F0">
          <w:rPr>
            <w:rStyle w:val="Hyperlink"/>
            <w:rFonts w:ascii="Calibri" w:hAnsi="Calibri" w:cs="Calibri"/>
            <w:szCs w:val="24"/>
          </w:rPr>
          <w:t>http://localhost:8200/ui/vault/secrets/&lt;orgname&gt;/show/crypto/peerOrganizations/&lt;orgname&gt;-net/ca</w:t>
        </w:r>
      </w:hyperlink>
      <w:r w:rsidR="007610F9" w:rsidRPr="006725F0">
        <w:rPr>
          <w:rFonts w:ascii="Calibri" w:hAnsi="Calibri" w:cs="Calibri"/>
          <w:szCs w:val="24"/>
        </w:rPr>
        <w:t xml:space="preserve"> </w:t>
      </w:r>
    </w:p>
    <w:p w14:paraId="341FA99A" w14:textId="77777777" w:rsidR="007610F9" w:rsidRPr="006725F0" w:rsidRDefault="007610F9" w:rsidP="007610F9">
      <w:pPr>
        <w:pStyle w:val="ListParagraph"/>
        <w:ind w:left="728"/>
        <w:contextualSpacing/>
        <w:rPr>
          <w:rFonts w:ascii="Calibri" w:hAnsi="Calibri" w:cs="Calibri"/>
          <w:szCs w:val="24"/>
        </w:rPr>
      </w:pPr>
    </w:p>
    <w:p w14:paraId="3DBA4A2B" w14:textId="77777777" w:rsidR="007610F9" w:rsidRPr="006725F0" w:rsidRDefault="007610F9" w:rsidP="007610F9">
      <w:pPr>
        <w:pStyle w:val="ListParagraph"/>
        <w:ind w:left="728"/>
        <w:contextualSpacing/>
        <w:rPr>
          <w:rFonts w:ascii="Calibri" w:hAnsi="Calibri" w:cs="Calibri"/>
          <w:b/>
          <w:bCs/>
          <w:color w:val="525761"/>
          <w:szCs w:val="24"/>
          <w:shd w:val="clear" w:color="auto" w:fill="FFFFFF"/>
        </w:rPr>
      </w:pPr>
      <w:proofErr w:type="spellStart"/>
      <w:r w:rsidRPr="006725F0">
        <w:rPr>
          <w:rFonts w:ascii="Calibri" w:hAnsi="Calibri" w:cs="Calibri"/>
          <w:b/>
          <w:bCs/>
          <w:color w:val="525761"/>
          <w:szCs w:val="24"/>
          <w:shd w:val="clear" w:color="auto" w:fill="FFFFFF"/>
        </w:rPr>
        <w:t>ca.aais</w:t>
      </w:r>
      <w:proofErr w:type="spellEnd"/>
      <w:r w:rsidRPr="006725F0">
        <w:rPr>
          <w:rFonts w:ascii="Calibri" w:hAnsi="Calibri" w:cs="Calibri"/>
          <w:b/>
          <w:bCs/>
          <w:color w:val="525761"/>
          <w:szCs w:val="24"/>
          <w:shd w:val="clear" w:color="auto" w:fill="FFFFFF"/>
        </w:rPr>
        <w:t>-net-</w:t>
      </w:r>
      <w:proofErr w:type="spellStart"/>
      <w:r w:rsidRPr="006725F0">
        <w:rPr>
          <w:rFonts w:ascii="Calibri" w:hAnsi="Calibri" w:cs="Calibri"/>
          <w:b/>
          <w:bCs/>
          <w:color w:val="525761"/>
          <w:szCs w:val="24"/>
          <w:shd w:val="clear" w:color="auto" w:fill="FFFFFF"/>
        </w:rPr>
        <w:t>cert.pem</w:t>
      </w:r>
      <w:proofErr w:type="spellEnd"/>
    </w:p>
    <w:p w14:paraId="2EBC2991" w14:textId="77777777" w:rsidR="007610F9" w:rsidRPr="006725F0" w:rsidRDefault="007610F9" w:rsidP="007610F9">
      <w:pPr>
        <w:pStyle w:val="ListParagraph"/>
        <w:ind w:left="728"/>
        <w:contextualSpacing/>
        <w:rPr>
          <w:rFonts w:ascii="Calibri" w:hAnsi="Calibri" w:cs="Calibri"/>
          <w:b/>
          <w:bCs/>
          <w:color w:val="525761"/>
          <w:szCs w:val="24"/>
          <w:shd w:val="clear" w:color="auto" w:fill="FFFFFF"/>
        </w:rPr>
      </w:pPr>
    </w:p>
    <w:p w14:paraId="03936045" w14:textId="77777777" w:rsidR="007610F9" w:rsidRPr="006725F0" w:rsidRDefault="00566BBD" w:rsidP="005E13EE">
      <w:pPr>
        <w:pStyle w:val="ListParagraph"/>
        <w:ind w:left="728"/>
        <w:contextualSpacing/>
        <w:rPr>
          <w:rFonts w:ascii="Calibri" w:hAnsi="Calibri" w:cs="Calibri"/>
          <w:szCs w:val="24"/>
        </w:rPr>
      </w:pPr>
      <w:r w:rsidRPr="00E70535">
        <w:rPr>
          <w:rFonts w:ascii="Calibri" w:hAnsi="Calibri" w:cs="Calibri"/>
          <w:noProof/>
          <w:szCs w:val="24"/>
        </w:rPr>
        <w:drawing>
          <wp:inline distT="0" distB="0" distL="0" distR="0" wp14:anchorId="3F91965B" wp14:editId="4F41E5EB">
            <wp:extent cx="4661535" cy="2401570"/>
            <wp:effectExtent l="0" t="0" r="0" b="0"/>
            <wp:docPr id="36" name="Picture 201" descr="Graphical user interface, text, application, email&#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1" descr="Graphical user interface, text, application, email&#10;&#10;Description automatically generated"/>
                    <pic:cNvPicPr>
                      <a:picLocks/>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61535" cy="2401570"/>
                    </a:xfrm>
                    <a:prstGeom prst="rect">
                      <a:avLst/>
                    </a:prstGeom>
                    <a:noFill/>
                    <a:ln>
                      <a:noFill/>
                    </a:ln>
                  </pic:spPr>
                </pic:pic>
              </a:graphicData>
            </a:graphic>
          </wp:inline>
        </w:drawing>
      </w:r>
    </w:p>
    <w:p w14:paraId="47E0DA35" w14:textId="77777777" w:rsidR="00675367" w:rsidRPr="006725F0" w:rsidRDefault="00675367" w:rsidP="00176E31">
      <w:pPr>
        <w:pStyle w:val="Heading2"/>
        <w:rPr>
          <w:rFonts w:ascii="Calibri" w:eastAsia="Times New Roman" w:hAnsi="Calibri" w:cs="Calibri"/>
          <w:color w:val="2F5496"/>
          <w:sz w:val="26"/>
          <w:szCs w:val="26"/>
          <w:lang w:val="en-MY" w:eastAsia="en-US" w:bidi="ar-SA"/>
        </w:rPr>
      </w:pPr>
      <w:bookmarkStart w:id="110" w:name="_Toc86222688"/>
      <w:bookmarkStart w:id="111" w:name="_Toc86913800"/>
      <w:r w:rsidRPr="006725F0">
        <w:rPr>
          <w:rFonts w:ascii="Calibri" w:eastAsia="Times New Roman" w:hAnsi="Calibri" w:cs="Calibri"/>
          <w:color w:val="2F5496"/>
          <w:sz w:val="26"/>
          <w:szCs w:val="26"/>
          <w:lang w:val="en-MY" w:eastAsia="en-US" w:bidi="ar-SA"/>
        </w:rPr>
        <w:t>Adding config files to Vault</w:t>
      </w:r>
      <w:bookmarkEnd w:id="110"/>
      <w:bookmarkEnd w:id="111"/>
    </w:p>
    <w:p w14:paraId="1820045D" w14:textId="77777777" w:rsidR="00675367" w:rsidRPr="006725F0" w:rsidRDefault="00675367" w:rsidP="00675367">
      <w:pPr>
        <w:pStyle w:val="LO-normal1"/>
        <w:rPr>
          <w:rFonts w:ascii="Calibri" w:hAnsi="Calibri" w:cs="Calibri"/>
          <w:lang w:val="en-MY" w:eastAsia="en-US" w:bidi="ar-SA"/>
        </w:rPr>
      </w:pPr>
    </w:p>
    <w:p w14:paraId="1F5426D9" w14:textId="77777777" w:rsidR="00EB0156"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Setup AWS CLI and login using AWS access key and secret key</w:t>
      </w:r>
    </w:p>
    <w:p w14:paraId="7A631C1C" w14:textId="77777777"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Set the cluster context to blockchain cluster</w:t>
      </w:r>
    </w:p>
    <w:p w14:paraId="473A50BD" w14:textId="77777777" w:rsidR="00675367" w:rsidRPr="006725F0" w:rsidRDefault="00675367" w:rsidP="00675367">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ab/>
        <w:t xml:space="preserve">#aws </w:t>
      </w:r>
      <w:proofErr w:type="spellStart"/>
      <w:r w:rsidRPr="006725F0">
        <w:rPr>
          <w:rFonts w:ascii="Calibri" w:hAnsi="Calibri" w:cs="Calibri"/>
          <w:sz w:val="24"/>
          <w:szCs w:val="24"/>
          <w:lang w:val="en-MY" w:eastAsia="en-US" w:bidi="ar-SA"/>
        </w:rPr>
        <w:t>eks</w:t>
      </w:r>
      <w:proofErr w:type="spellEnd"/>
      <w:r w:rsidRPr="006725F0">
        <w:rPr>
          <w:rFonts w:ascii="Calibri" w:hAnsi="Calibri" w:cs="Calibri"/>
          <w:sz w:val="24"/>
          <w:szCs w:val="24"/>
          <w:lang w:val="en-MY" w:eastAsia="en-US" w:bidi="ar-SA"/>
        </w:rPr>
        <w:t xml:space="preserve"> update-</w:t>
      </w:r>
      <w:proofErr w:type="spellStart"/>
      <w:r w:rsidRPr="006725F0">
        <w:rPr>
          <w:rFonts w:ascii="Calibri" w:hAnsi="Calibri" w:cs="Calibri"/>
          <w:sz w:val="24"/>
          <w:szCs w:val="24"/>
          <w:lang w:val="en-MY" w:eastAsia="en-US" w:bidi="ar-SA"/>
        </w:rPr>
        <w:t>kubeconfig</w:t>
      </w:r>
      <w:proofErr w:type="spellEnd"/>
      <w:r w:rsidRPr="006725F0">
        <w:rPr>
          <w:rFonts w:ascii="Calibri" w:hAnsi="Calibri" w:cs="Calibri"/>
          <w:sz w:val="24"/>
          <w:szCs w:val="24"/>
          <w:lang w:val="en-MY" w:eastAsia="en-US" w:bidi="ar-SA"/>
        </w:rPr>
        <w:t xml:space="preserve"> –region &lt;region&gt; --name &lt;blockchain-cluster&gt;</w:t>
      </w:r>
    </w:p>
    <w:p w14:paraId="23383229" w14:textId="77777777"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Create a file </w:t>
      </w:r>
      <w:proofErr w:type="spellStart"/>
      <w:r w:rsidRPr="006725F0">
        <w:rPr>
          <w:rFonts w:ascii="Calibri" w:hAnsi="Calibri" w:cs="Calibri"/>
          <w:sz w:val="24"/>
          <w:szCs w:val="24"/>
          <w:lang w:val="en-MY" w:eastAsia="en-US" w:bidi="ar-SA"/>
        </w:rPr>
        <w:t>ubuntu.yml</w:t>
      </w:r>
      <w:proofErr w:type="spellEnd"/>
      <w:r w:rsidRPr="006725F0">
        <w:rPr>
          <w:rFonts w:ascii="Calibri" w:hAnsi="Calibri" w:cs="Calibri"/>
          <w:sz w:val="24"/>
          <w:szCs w:val="24"/>
          <w:lang w:val="en-MY" w:eastAsia="en-US" w:bidi="ar-SA"/>
        </w:rPr>
        <w:t xml:space="preserve"> and paste the following content in the file</w:t>
      </w:r>
      <w:r w:rsidR="005840EC">
        <w:rPr>
          <w:rFonts w:ascii="Calibri" w:hAnsi="Calibri" w:cs="Calibri"/>
          <w:sz w:val="24"/>
          <w:szCs w:val="24"/>
          <w:lang w:val="en-MY" w:eastAsia="en-US" w:bidi="ar-SA"/>
        </w:rPr>
        <w:t xml:space="preserve"> (this file is available in the openidl-config directory)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EC708E" w:rsidRPr="005E6929" w14:paraId="59E07FEA" w14:textId="77777777" w:rsidTr="005E6929">
        <w:tc>
          <w:tcPr>
            <w:tcW w:w="9576" w:type="dxa"/>
            <w:shd w:val="clear" w:color="auto" w:fill="auto"/>
          </w:tcPr>
          <w:p w14:paraId="3DE91E05" w14:textId="77777777" w:rsidR="00EC708E" w:rsidRPr="005E6929" w:rsidRDefault="00EC708E" w:rsidP="005E6929">
            <w:pPr>
              <w:shd w:val="clear" w:color="auto" w:fill="1E1E1E"/>
              <w:spacing w:line="270" w:lineRule="atLeast"/>
              <w:rPr>
                <w:rFonts w:ascii="Menlo" w:hAnsi="Menlo" w:cs="Menlo"/>
                <w:color w:val="D4D4D4"/>
                <w:sz w:val="18"/>
                <w:szCs w:val="18"/>
              </w:rPr>
            </w:pPr>
            <w:proofErr w:type="spellStart"/>
            <w:r w:rsidRPr="005E6929">
              <w:rPr>
                <w:rFonts w:ascii="Menlo" w:hAnsi="Menlo" w:cs="Menlo"/>
                <w:color w:val="569CD6"/>
                <w:sz w:val="18"/>
                <w:szCs w:val="18"/>
              </w:rPr>
              <w:t>apiVersion</w:t>
            </w:r>
            <w:proofErr w:type="spellEnd"/>
            <w:r w:rsidRPr="005E6929">
              <w:rPr>
                <w:rFonts w:ascii="Menlo" w:hAnsi="Menlo" w:cs="Menlo"/>
                <w:color w:val="D4D4D4"/>
                <w:sz w:val="18"/>
                <w:szCs w:val="18"/>
              </w:rPr>
              <w:t xml:space="preserve">: </w:t>
            </w:r>
            <w:r w:rsidRPr="005E6929">
              <w:rPr>
                <w:rFonts w:ascii="Menlo" w:hAnsi="Menlo" w:cs="Menlo"/>
                <w:color w:val="CE9178"/>
                <w:sz w:val="18"/>
                <w:szCs w:val="18"/>
              </w:rPr>
              <w:t>v1</w:t>
            </w:r>
          </w:p>
          <w:p w14:paraId="33317877" w14:textId="77777777" w:rsidR="00EC708E" w:rsidRPr="005E6929" w:rsidRDefault="00EC708E" w:rsidP="005E6929">
            <w:pPr>
              <w:shd w:val="clear" w:color="auto" w:fill="1E1E1E"/>
              <w:spacing w:line="270" w:lineRule="atLeast"/>
              <w:rPr>
                <w:rFonts w:ascii="Menlo" w:hAnsi="Menlo" w:cs="Menlo"/>
                <w:color w:val="D4D4D4"/>
                <w:sz w:val="18"/>
                <w:szCs w:val="18"/>
              </w:rPr>
            </w:pPr>
            <w:r w:rsidRPr="005E6929">
              <w:rPr>
                <w:rFonts w:ascii="Menlo" w:hAnsi="Menlo" w:cs="Menlo"/>
                <w:color w:val="569CD6"/>
                <w:sz w:val="18"/>
                <w:szCs w:val="18"/>
              </w:rPr>
              <w:t>kind</w:t>
            </w:r>
            <w:r w:rsidRPr="005E6929">
              <w:rPr>
                <w:rFonts w:ascii="Menlo" w:hAnsi="Menlo" w:cs="Menlo"/>
                <w:color w:val="D4D4D4"/>
                <w:sz w:val="18"/>
                <w:szCs w:val="18"/>
              </w:rPr>
              <w:t xml:space="preserve">: </w:t>
            </w:r>
            <w:r w:rsidRPr="005E6929">
              <w:rPr>
                <w:rFonts w:ascii="Menlo" w:hAnsi="Menlo" w:cs="Menlo"/>
                <w:color w:val="CE9178"/>
                <w:sz w:val="18"/>
                <w:szCs w:val="18"/>
              </w:rPr>
              <w:t>Pod</w:t>
            </w:r>
          </w:p>
          <w:p w14:paraId="0BE72E1F" w14:textId="77777777" w:rsidR="00EC708E" w:rsidRPr="005E6929" w:rsidRDefault="00EC708E" w:rsidP="005E6929">
            <w:pPr>
              <w:shd w:val="clear" w:color="auto" w:fill="1E1E1E"/>
              <w:spacing w:line="270" w:lineRule="atLeast"/>
              <w:rPr>
                <w:rFonts w:ascii="Menlo" w:hAnsi="Menlo" w:cs="Menlo"/>
                <w:color w:val="D4D4D4"/>
                <w:sz w:val="18"/>
                <w:szCs w:val="18"/>
              </w:rPr>
            </w:pPr>
            <w:r w:rsidRPr="005E6929">
              <w:rPr>
                <w:rFonts w:ascii="Menlo" w:hAnsi="Menlo" w:cs="Menlo"/>
                <w:color w:val="569CD6"/>
                <w:sz w:val="18"/>
                <w:szCs w:val="18"/>
              </w:rPr>
              <w:t>metadata</w:t>
            </w:r>
            <w:r w:rsidRPr="005E6929">
              <w:rPr>
                <w:rFonts w:ascii="Menlo" w:hAnsi="Menlo" w:cs="Menlo"/>
                <w:color w:val="D4D4D4"/>
                <w:sz w:val="18"/>
                <w:szCs w:val="18"/>
              </w:rPr>
              <w:t>:</w:t>
            </w:r>
          </w:p>
          <w:p w14:paraId="3EE11A47" w14:textId="77777777" w:rsidR="00EC708E" w:rsidRPr="005E6929" w:rsidRDefault="00EC708E" w:rsidP="005E6929">
            <w:pPr>
              <w:shd w:val="clear" w:color="auto" w:fill="1E1E1E"/>
              <w:spacing w:line="270" w:lineRule="atLeast"/>
              <w:rPr>
                <w:rFonts w:ascii="Menlo" w:hAnsi="Menlo" w:cs="Menlo"/>
                <w:color w:val="D4D4D4"/>
                <w:sz w:val="18"/>
                <w:szCs w:val="18"/>
              </w:rPr>
            </w:pPr>
            <w:r w:rsidRPr="005E6929">
              <w:rPr>
                <w:rFonts w:ascii="Menlo" w:hAnsi="Menlo" w:cs="Menlo"/>
                <w:color w:val="D4D4D4"/>
                <w:sz w:val="18"/>
                <w:szCs w:val="18"/>
              </w:rPr>
              <w:lastRenderedPageBreak/>
              <w:t xml:space="preserve">    </w:t>
            </w:r>
            <w:r w:rsidRPr="005E6929">
              <w:rPr>
                <w:rFonts w:ascii="Menlo" w:hAnsi="Menlo" w:cs="Menlo"/>
                <w:color w:val="569CD6"/>
                <w:sz w:val="18"/>
                <w:szCs w:val="18"/>
              </w:rPr>
              <w:t>name</w:t>
            </w:r>
            <w:r w:rsidRPr="005E6929">
              <w:rPr>
                <w:rFonts w:ascii="Menlo" w:hAnsi="Menlo" w:cs="Menlo"/>
                <w:color w:val="D4D4D4"/>
                <w:sz w:val="18"/>
                <w:szCs w:val="18"/>
              </w:rPr>
              <w:t xml:space="preserve">: </w:t>
            </w:r>
            <w:r w:rsidRPr="005E6929">
              <w:rPr>
                <w:rFonts w:ascii="Menlo" w:hAnsi="Menlo" w:cs="Menlo"/>
                <w:color w:val="CE9178"/>
                <w:sz w:val="18"/>
                <w:szCs w:val="18"/>
              </w:rPr>
              <w:t>ubuntu</w:t>
            </w:r>
          </w:p>
          <w:p w14:paraId="5CB9E66A" w14:textId="77777777" w:rsidR="00EC708E" w:rsidRPr="005E6929" w:rsidRDefault="00EC708E" w:rsidP="005E6929">
            <w:pPr>
              <w:shd w:val="clear" w:color="auto" w:fill="1E1E1E"/>
              <w:spacing w:line="270" w:lineRule="atLeast"/>
              <w:rPr>
                <w:rFonts w:ascii="Menlo" w:hAnsi="Menlo" w:cs="Menlo"/>
                <w:color w:val="D4D4D4"/>
                <w:sz w:val="18"/>
                <w:szCs w:val="18"/>
              </w:rPr>
            </w:pPr>
            <w:r w:rsidRPr="005E6929">
              <w:rPr>
                <w:rFonts w:ascii="Menlo" w:hAnsi="Menlo" w:cs="Menlo"/>
                <w:color w:val="569CD6"/>
                <w:sz w:val="18"/>
                <w:szCs w:val="18"/>
              </w:rPr>
              <w:t>spec</w:t>
            </w:r>
            <w:r w:rsidRPr="005E6929">
              <w:rPr>
                <w:rFonts w:ascii="Menlo" w:hAnsi="Menlo" w:cs="Menlo"/>
                <w:color w:val="D4D4D4"/>
                <w:sz w:val="18"/>
                <w:szCs w:val="18"/>
              </w:rPr>
              <w:t>:</w:t>
            </w:r>
          </w:p>
          <w:p w14:paraId="62C95B6E" w14:textId="77777777" w:rsidR="00EC708E" w:rsidRPr="005E6929" w:rsidRDefault="00EC708E" w:rsidP="005E6929">
            <w:pPr>
              <w:shd w:val="clear" w:color="auto" w:fill="1E1E1E"/>
              <w:spacing w:line="270" w:lineRule="atLeast"/>
              <w:rPr>
                <w:rFonts w:ascii="Menlo" w:hAnsi="Menlo" w:cs="Menlo"/>
                <w:color w:val="D4D4D4"/>
                <w:sz w:val="18"/>
                <w:szCs w:val="18"/>
              </w:rPr>
            </w:pPr>
            <w:r w:rsidRPr="005E6929">
              <w:rPr>
                <w:rFonts w:ascii="Menlo" w:hAnsi="Menlo" w:cs="Menlo"/>
                <w:color w:val="D4D4D4"/>
                <w:sz w:val="18"/>
                <w:szCs w:val="18"/>
              </w:rPr>
              <w:t xml:space="preserve">    </w:t>
            </w:r>
            <w:r w:rsidRPr="005E6929">
              <w:rPr>
                <w:rFonts w:ascii="Menlo" w:hAnsi="Menlo" w:cs="Menlo"/>
                <w:color w:val="569CD6"/>
                <w:sz w:val="18"/>
                <w:szCs w:val="18"/>
              </w:rPr>
              <w:t>containers</w:t>
            </w:r>
            <w:r w:rsidRPr="005E6929">
              <w:rPr>
                <w:rFonts w:ascii="Menlo" w:hAnsi="Menlo" w:cs="Menlo"/>
                <w:color w:val="D4D4D4"/>
                <w:sz w:val="18"/>
                <w:szCs w:val="18"/>
              </w:rPr>
              <w:t>:</w:t>
            </w:r>
          </w:p>
          <w:p w14:paraId="61C56C84" w14:textId="77777777" w:rsidR="00EC708E" w:rsidRPr="005E6929" w:rsidRDefault="00EC708E" w:rsidP="005E6929">
            <w:pPr>
              <w:shd w:val="clear" w:color="auto" w:fill="1E1E1E"/>
              <w:spacing w:line="270" w:lineRule="atLeast"/>
              <w:rPr>
                <w:rFonts w:ascii="Menlo" w:hAnsi="Menlo" w:cs="Menlo"/>
                <w:color w:val="D4D4D4"/>
                <w:sz w:val="18"/>
                <w:szCs w:val="18"/>
              </w:rPr>
            </w:pPr>
            <w:r w:rsidRPr="005E6929">
              <w:rPr>
                <w:rFonts w:ascii="Menlo" w:hAnsi="Menlo" w:cs="Menlo"/>
                <w:color w:val="D4D4D4"/>
                <w:sz w:val="18"/>
                <w:szCs w:val="18"/>
              </w:rPr>
              <w:t xml:space="preserve">        - </w:t>
            </w:r>
            <w:r w:rsidRPr="005E6929">
              <w:rPr>
                <w:rFonts w:ascii="Menlo" w:hAnsi="Menlo" w:cs="Menlo"/>
                <w:color w:val="569CD6"/>
                <w:sz w:val="18"/>
                <w:szCs w:val="18"/>
              </w:rPr>
              <w:t>name</w:t>
            </w:r>
            <w:r w:rsidRPr="005E6929">
              <w:rPr>
                <w:rFonts w:ascii="Menlo" w:hAnsi="Menlo" w:cs="Menlo"/>
                <w:color w:val="D4D4D4"/>
                <w:sz w:val="18"/>
                <w:szCs w:val="18"/>
              </w:rPr>
              <w:t xml:space="preserve">: </w:t>
            </w:r>
            <w:r w:rsidRPr="005E6929">
              <w:rPr>
                <w:rFonts w:ascii="Menlo" w:hAnsi="Menlo" w:cs="Menlo"/>
                <w:color w:val="CE9178"/>
                <w:sz w:val="18"/>
                <w:szCs w:val="18"/>
              </w:rPr>
              <w:t>ubuntu</w:t>
            </w:r>
          </w:p>
          <w:p w14:paraId="6DE0F0D2" w14:textId="77777777" w:rsidR="00EC708E" w:rsidRPr="005E6929" w:rsidRDefault="00EC708E" w:rsidP="005E6929">
            <w:pPr>
              <w:shd w:val="clear" w:color="auto" w:fill="1E1E1E"/>
              <w:spacing w:line="270" w:lineRule="atLeast"/>
              <w:rPr>
                <w:rFonts w:ascii="Menlo" w:hAnsi="Menlo" w:cs="Menlo"/>
                <w:color w:val="D4D4D4"/>
                <w:sz w:val="18"/>
                <w:szCs w:val="18"/>
              </w:rPr>
            </w:pPr>
            <w:r w:rsidRPr="005E6929">
              <w:rPr>
                <w:rFonts w:ascii="Menlo" w:hAnsi="Menlo" w:cs="Menlo"/>
                <w:color w:val="D4D4D4"/>
                <w:sz w:val="18"/>
                <w:szCs w:val="18"/>
              </w:rPr>
              <w:t xml:space="preserve">          </w:t>
            </w:r>
            <w:r w:rsidRPr="005E6929">
              <w:rPr>
                <w:rFonts w:ascii="Menlo" w:hAnsi="Menlo" w:cs="Menlo"/>
                <w:color w:val="569CD6"/>
                <w:sz w:val="18"/>
                <w:szCs w:val="18"/>
              </w:rPr>
              <w:t>image</w:t>
            </w:r>
            <w:r w:rsidRPr="005E6929">
              <w:rPr>
                <w:rFonts w:ascii="Menlo" w:hAnsi="Menlo" w:cs="Menlo"/>
                <w:color w:val="D4D4D4"/>
                <w:sz w:val="18"/>
                <w:szCs w:val="18"/>
              </w:rPr>
              <w:t xml:space="preserve">: </w:t>
            </w:r>
            <w:proofErr w:type="spellStart"/>
            <w:proofErr w:type="gramStart"/>
            <w:r w:rsidRPr="005E6929">
              <w:rPr>
                <w:rFonts w:ascii="Menlo" w:hAnsi="Menlo" w:cs="Menlo"/>
                <w:color w:val="CE9178"/>
                <w:sz w:val="18"/>
                <w:szCs w:val="18"/>
              </w:rPr>
              <w:t>ubuntu:latest</w:t>
            </w:r>
            <w:proofErr w:type="spellEnd"/>
            <w:proofErr w:type="gramEnd"/>
          </w:p>
          <w:p w14:paraId="6983A591" w14:textId="77777777" w:rsidR="00EC708E" w:rsidRPr="005E6929" w:rsidRDefault="00EC708E" w:rsidP="005E6929">
            <w:pPr>
              <w:shd w:val="clear" w:color="auto" w:fill="1E1E1E"/>
              <w:spacing w:line="270" w:lineRule="atLeast"/>
              <w:rPr>
                <w:rFonts w:ascii="Menlo" w:hAnsi="Menlo" w:cs="Menlo"/>
                <w:color w:val="D4D4D4"/>
                <w:sz w:val="18"/>
                <w:szCs w:val="18"/>
              </w:rPr>
            </w:pPr>
            <w:r w:rsidRPr="005E6929">
              <w:rPr>
                <w:rFonts w:ascii="Menlo" w:hAnsi="Menlo" w:cs="Menlo"/>
                <w:color w:val="D4D4D4"/>
                <w:sz w:val="18"/>
                <w:szCs w:val="18"/>
              </w:rPr>
              <w:t xml:space="preserve">          </w:t>
            </w:r>
            <w:r w:rsidRPr="005E6929">
              <w:rPr>
                <w:rFonts w:ascii="Menlo" w:hAnsi="Menlo" w:cs="Menlo"/>
                <w:color w:val="6A9955"/>
                <w:sz w:val="18"/>
                <w:szCs w:val="18"/>
              </w:rPr>
              <w:t># Just spin &amp; wait forever</w:t>
            </w:r>
          </w:p>
          <w:p w14:paraId="7A73A07C" w14:textId="77777777" w:rsidR="00EC708E" w:rsidRPr="005E6929" w:rsidRDefault="00EC708E" w:rsidP="005E6929">
            <w:pPr>
              <w:shd w:val="clear" w:color="auto" w:fill="1E1E1E"/>
              <w:spacing w:line="270" w:lineRule="atLeast"/>
              <w:rPr>
                <w:rFonts w:ascii="Menlo" w:hAnsi="Menlo" w:cs="Menlo"/>
                <w:color w:val="D4D4D4"/>
                <w:sz w:val="18"/>
                <w:szCs w:val="18"/>
              </w:rPr>
            </w:pPr>
            <w:r w:rsidRPr="005E6929">
              <w:rPr>
                <w:rFonts w:ascii="Menlo" w:hAnsi="Menlo" w:cs="Menlo"/>
                <w:color w:val="D4D4D4"/>
                <w:sz w:val="18"/>
                <w:szCs w:val="18"/>
              </w:rPr>
              <w:t xml:space="preserve">          </w:t>
            </w:r>
            <w:r w:rsidRPr="005E6929">
              <w:rPr>
                <w:rFonts w:ascii="Menlo" w:hAnsi="Menlo" w:cs="Menlo"/>
                <w:color w:val="569CD6"/>
                <w:sz w:val="18"/>
                <w:szCs w:val="18"/>
              </w:rPr>
              <w:t>command</w:t>
            </w:r>
            <w:r w:rsidRPr="005E6929">
              <w:rPr>
                <w:rFonts w:ascii="Menlo" w:hAnsi="Menlo" w:cs="Menlo"/>
                <w:color w:val="D4D4D4"/>
                <w:sz w:val="18"/>
                <w:szCs w:val="18"/>
              </w:rPr>
              <w:t>: [</w:t>
            </w:r>
            <w:r w:rsidRPr="005E6929">
              <w:rPr>
                <w:rFonts w:ascii="Menlo" w:hAnsi="Menlo" w:cs="Menlo"/>
                <w:color w:val="CE9178"/>
                <w:sz w:val="18"/>
                <w:szCs w:val="18"/>
              </w:rPr>
              <w:t>'/bin/bash'</w:t>
            </w:r>
            <w:r w:rsidRPr="005E6929">
              <w:rPr>
                <w:rFonts w:ascii="Menlo" w:hAnsi="Menlo" w:cs="Menlo"/>
                <w:color w:val="D4D4D4"/>
                <w:sz w:val="18"/>
                <w:szCs w:val="18"/>
              </w:rPr>
              <w:t xml:space="preserve">, </w:t>
            </w:r>
            <w:r w:rsidRPr="005E6929">
              <w:rPr>
                <w:rFonts w:ascii="Menlo" w:hAnsi="Menlo" w:cs="Menlo"/>
                <w:color w:val="CE9178"/>
                <w:sz w:val="18"/>
                <w:szCs w:val="18"/>
              </w:rPr>
              <w:t>'-c'</w:t>
            </w:r>
            <w:r w:rsidRPr="005E6929">
              <w:rPr>
                <w:rFonts w:ascii="Menlo" w:hAnsi="Menlo" w:cs="Menlo"/>
                <w:color w:val="D4D4D4"/>
                <w:sz w:val="18"/>
                <w:szCs w:val="18"/>
              </w:rPr>
              <w:t xml:space="preserve">, </w:t>
            </w:r>
            <w:r w:rsidRPr="005E6929">
              <w:rPr>
                <w:rFonts w:ascii="Menlo" w:hAnsi="Menlo" w:cs="Menlo"/>
                <w:color w:val="CE9178"/>
                <w:sz w:val="18"/>
                <w:szCs w:val="18"/>
              </w:rPr>
              <w:t>'--'</w:t>
            </w:r>
            <w:r w:rsidRPr="005E6929">
              <w:rPr>
                <w:rFonts w:ascii="Menlo" w:hAnsi="Menlo" w:cs="Menlo"/>
                <w:color w:val="D4D4D4"/>
                <w:sz w:val="18"/>
                <w:szCs w:val="18"/>
              </w:rPr>
              <w:t>]</w:t>
            </w:r>
          </w:p>
          <w:p w14:paraId="40E0BC11" w14:textId="77777777" w:rsidR="00EC708E" w:rsidRPr="005E6929" w:rsidRDefault="00EC708E" w:rsidP="005E6929">
            <w:pPr>
              <w:shd w:val="clear" w:color="auto" w:fill="1E1E1E"/>
              <w:spacing w:line="270" w:lineRule="atLeast"/>
              <w:rPr>
                <w:rFonts w:ascii="Menlo" w:hAnsi="Menlo" w:cs="Menlo"/>
                <w:color w:val="D4D4D4"/>
                <w:sz w:val="18"/>
                <w:szCs w:val="18"/>
              </w:rPr>
            </w:pPr>
            <w:r w:rsidRPr="005E6929">
              <w:rPr>
                <w:rFonts w:ascii="Menlo" w:hAnsi="Menlo" w:cs="Menlo"/>
                <w:color w:val="D4D4D4"/>
                <w:sz w:val="18"/>
                <w:szCs w:val="18"/>
              </w:rPr>
              <w:t xml:space="preserve">          </w:t>
            </w:r>
            <w:proofErr w:type="spellStart"/>
            <w:r w:rsidRPr="005E6929">
              <w:rPr>
                <w:rFonts w:ascii="Menlo" w:hAnsi="Menlo" w:cs="Menlo"/>
                <w:color w:val="569CD6"/>
                <w:sz w:val="18"/>
                <w:szCs w:val="18"/>
              </w:rPr>
              <w:t>args</w:t>
            </w:r>
            <w:proofErr w:type="spellEnd"/>
            <w:r w:rsidRPr="005E6929">
              <w:rPr>
                <w:rFonts w:ascii="Menlo" w:hAnsi="Menlo" w:cs="Menlo"/>
                <w:color w:val="D4D4D4"/>
                <w:sz w:val="18"/>
                <w:szCs w:val="18"/>
              </w:rPr>
              <w:t>: [</w:t>
            </w:r>
            <w:r w:rsidRPr="005E6929">
              <w:rPr>
                <w:rFonts w:ascii="Menlo" w:hAnsi="Menlo" w:cs="Menlo"/>
                <w:color w:val="CE9178"/>
                <w:sz w:val="18"/>
                <w:szCs w:val="18"/>
              </w:rPr>
              <w:t>'while true; do sleep 30; done;'</w:t>
            </w:r>
            <w:r w:rsidRPr="005E6929">
              <w:rPr>
                <w:rFonts w:ascii="Menlo" w:hAnsi="Menlo" w:cs="Menlo"/>
                <w:color w:val="D4D4D4"/>
                <w:sz w:val="18"/>
                <w:szCs w:val="18"/>
              </w:rPr>
              <w:t>]</w:t>
            </w:r>
          </w:p>
          <w:p w14:paraId="089BBE4F" w14:textId="77777777" w:rsidR="00EC708E" w:rsidRPr="005E6929" w:rsidRDefault="00EC708E" w:rsidP="00675367">
            <w:pPr>
              <w:pStyle w:val="LO-normal1"/>
              <w:rPr>
                <w:rFonts w:ascii="Calibri" w:hAnsi="Calibri" w:cs="Calibri"/>
                <w:sz w:val="24"/>
                <w:szCs w:val="24"/>
                <w:lang w:val="en-MY" w:eastAsia="en-US" w:bidi="ar-SA"/>
              </w:rPr>
            </w:pPr>
          </w:p>
        </w:tc>
      </w:tr>
    </w:tbl>
    <w:p w14:paraId="14981C16" w14:textId="77777777" w:rsidR="00675367" w:rsidRPr="006725F0" w:rsidRDefault="00675367" w:rsidP="00675367">
      <w:pPr>
        <w:pStyle w:val="LO-normal1"/>
        <w:rPr>
          <w:rFonts w:ascii="Calibri" w:hAnsi="Calibri" w:cs="Calibri"/>
          <w:sz w:val="24"/>
          <w:szCs w:val="24"/>
          <w:lang w:val="en-MY" w:eastAsia="en-US" w:bidi="ar-SA"/>
        </w:rPr>
      </w:pPr>
    </w:p>
    <w:p w14:paraId="2A7A36EF" w14:textId="77777777"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Create a new pod in the default namespace #kubectl apply -f ./</w:t>
      </w:r>
      <w:proofErr w:type="spellStart"/>
      <w:r w:rsidRPr="006725F0">
        <w:rPr>
          <w:rFonts w:ascii="Calibri" w:hAnsi="Calibri" w:cs="Calibri"/>
          <w:sz w:val="24"/>
          <w:szCs w:val="24"/>
          <w:lang w:val="en-MY" w:eastAsia="en-US" w:bidi="ar-SA"/>
        </w:rPr>
        <w:t>ubuntu.yml</w:t>
      </w:r>
      <w:proofErr w:type="spellEnd"/>
      <w:r w:rsidRPr="006725F0">
        <w:rPr>
          <w:rFonts w:ascii="Calibri" w:hAnsi="Calibri" w:cs="Calibri"/>
          <w:sz w:val="24"/>
          <w:szCs w:val="24"/>
          <w:lang w:val="en-MY" w:eastAsia="en-US" w:bidi="ar-SA"/>
        </w:rPr>
        <w:t xml:space="preserve"> </w:t>
      </w:r>
    </w:p>
    <w:p w14:paraId="2D9A387B" w14:textId="77777777"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Copy the config files and pull-vault-config script</w:t>
      </w:r>
      <w:r w:rsidR="009C08B5">
        <w:rPr>
          <w:rFonts w:ascii="Calibri" w:hAnsi="Calibri" w:cs="Calibri"/>
          <w:sz w:val="24"/>
          <w:szCs w:val="24"/>
          <w:lang w:val="en-MY" w:eastAsia="en-US" w:bidi="ar-SA"/>
        </w:rPr>
        <w:t xml:space="preserve"> (from openidl-config directory)</w:t>
      </w:r>
    </w:p>
    <w:p w14:paraId="10758F5E" w14:textId="77777777" w:rsidR="00675367" w:rsidRPr="006725F0" w:rsidRDefault="00675367" w:rsidP="007429DB">
      <w:pPr>
        <w:pStyle w:val="LO-normal1"/>
        <w:ind w:firstLine="360"/>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 </w:t>
      </w:r>
      <w:proofErr w:type="spellStart"/>
      <w:r w:rsidRPr="006725F0">
        <w:rPr>
          <w:rFonts w:ascii="Calibri" w:hAnsi="Calibri" w:cs="Calibri"/>
          <w:sz w:val="24"/>
          <w:szCs w:val="24"/>
          <w:lang w:val="en-MY" w:eastAsia="en-US" w:bidi="ar-SA"/>
        </w:rPr>
        <w:t>kubectl</w:t>
      </w:r>
      <w:proofErr w:type="spellEnd"/>
      <w:r w:rsidRPr="006725F0">
        <w:rPr>
          <w:rFonts w:ascii="Calibri" w:hAnsi="Calibri" w:cs="Calibri"/>
          <w:sz w:val="24"/>
          <w:szCs w:val="24"/>
          <w:lang w:val="en-MY" w:eastAsia="en-US" w:bidi="ar-SA"/>
        </w:rPr>
        <w:t xml:space="preserve"> cp </w:t>
      </w:r>
      <w:r w:rsidR="009C08B5">
        <w:rPr>
          <w:rFonts w:ascii="Calibri" w:hAnsi="Calibri" w:cs="Calibri"/>
          <w:sz w:val="24"/>
          <w:szCs w:val="24"/>
          <w:lang w:val="en-MY" w:eastAsia="en-US" w:bidi="ar-SA"/>
        </w:rPr>
        <w:t>config</w:t>
      </w:r>
      <w:r w:rsidRPr="006725F0">
        <w:rPr>
          <w:rFonts w:ascii="Calibri" w:hAnsi="Calibri" w:cs="Calibri"/>
          <w:sz w:val="24"/>
          <w:szCs w:val="24"/>
          <w:lang w:val="en-MY" w:eastAsia="en-US" w:bidi="ar-SA"/>
        </w:rPr>
        <w:t>/config-dev-</w:t>
      </w:r>
      <w:r w:rsidR="00B54EC3">
        <w:rPr>
          <w:rFonts w:ascii="Calibri" w:hAnsi="Calibri" w:cs="Calibri"/>
          <w:sz w:val="24"/>
          <w:szCs w:val="24"/>
          <w:lang w:val="en-MY" w:eastAsia="en-US" w:bidi="ar-SA"/>
        </w:rPr>
        <w:t>&lt;</w:t>
      </w:r>
      <w:proofErr w:type="spellStart"/>
      <w:r w:rsidR="00B54EC3">
        <w:rPr>
          <w:rFonts w:ascii="Calibri" w:hAnsi="Calibri" w:cs="Calibri"/>
          <w:sz w:val="24"/>
          <w:szCs w:val="24"/>
          <w:lang w:val="en-MY" w:eastAsia="en-US" w:bidi="ar-SA"/>
        </w:rPr>
        <w:t>node_type</w:t>
      </w:r>
      <w:proofErr w:type="spellEnd"/>
      <w:r w:rsidR="00B54EC3">
        <w:rPr>
          <w:rFonts w:ascii="Calibri" w:hAnsi="Calibri" w:cs="Calibri"/>
          <w:sz w:val="24"/>
          <w:szCs w:val="24"/>
          <w:lang w:val="en-MY" w:eastAsia="en-US" w:bidi="ar-SA"/>
        </w:rPr>
        <w:t>&gt;</w:t>
      </w:r>
      <w:r w:rsidRPr="006725F0">
        <w:rPr>
          <w:rFonts w:ascii="Calibri" w:hAnsi="Calibri" w:cs="Calibri"/>
          <w:sz w:val="24"/>
          <w:szCs w:val="24"/>
          <w:lang w:val="en-MY" w:eastAsia="en-US" w:bidi="ar-SA"/>
        </w:rPr>
        <w:t>/ default/</w:t>
      </w:r>
      <w:proofErr w:type="spellStart"/>
      <w:r w:rsidRPr="006725F0">
        <w:rPr>
          <w:rFonts w:ascii="Calibri" w:hAnsi="Calibri" w:cs="Calibri"/>
          <w:sz w:val="24"/>
          <w:szCs w:val="24"/>
          <w:lang w:val="en-MY" w:eastAsia="en-US" w:bidi="ar-SA"/>
        </w:rPr>
        <w:t>ubuntu:config</w:t>
      </w:r>
      <w:proofErr w:type="spellEnd"/>
    </w:p>
    <w:p w14:paraId="0909C3F9" w14:textId="77777777" w:rsidR="00675367" w:rsidRPr="006725F0" w:rsidRDefault="00675367" w:rsidP="007429DB">
      <w:pPr>
        <w:pStyle w:val="LO-normal1"/>
        <w:ind w:firstLine="360"/>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 </w:t>
      </w:r>
      <w:proofErr w:type="spellStart"/>
      <w:r w:rsidRPr="006725F0">
        <w:rPr>
          <w:rFonts w:ascii="Calibri" w:hAnsi="Calibri" w:cs="Calibri"/>
          <w:sz w:val="24"/>
          <w:szCs w:val="24"/>
          <w:lang w:val="en-MY" w:eastAsia="en-US" w:bidi="ar-SA"/>
        </w:rPr>
        <w:t>kubectl</w:t>
      </w:r>
      <w:proofErr w:type="spellEnd"/>
      <w:r w:rsidRPr="006725F0">
        <w:rPr>
          <w:rFonts w:ascii="Calibri" w:hAnsi="Calibri" w:cs="Calibri"/>
          <w:sz w:val="24"/>
          <w:szCs w:val="24"/>
          <w:lang w:val="en-MY" w:eastAsia="en-US" w:bidi="ar-SA"/>
        </w:rPr>
        <w:t xml:space="preserve"> cp </w:t>
      </w:r>
      <w:r w:rsidR="00B438FD">
        <w:rPr>
          <w:rFonts w:ascii="Calibri" w:hAnsi="Calibri" w:cs="Calibri"/>
          <w:sz w:val="24"/>
          <w:szCs w:val="24"/>
          <w:lang w:val="en-MY" w:eastAsia="en-US" w:bidi="ar-SA"/>
        </w:rPr>
        <w:t>../</w:t>
      </w:r>
      <w:r w:rsidRPr="006725F0">
        <w:rPr>
          <w:rFonts w:ascii="Calibri" w:hAnsi="Calibri" w:cs="Calibri"/>
          <w:sz w:val="24"/>
          <w:szCs w:val="24"/>
          <w:lang w:val="en-MY" w:eastAsia="en-US" w:bidi="ar-SA"/>
        </w:rPr>
        <w:t>openidl-test-network/vault/add-vault-config.sh default/</w:t>
      </w:r>
      <w:proofErr w:type="spellStart"/>
      <w:r w:rsidRPr="006725F0">
        <w:rPr>
          <w:rFonts w:ascii="Calibri" w:hAnsi="Calibri" w:cs="Calibri"/>
          <w:sz w:val="24"/>
          <w:szCs w:val="24"/>
          <w:lang w:val="en-MY" w:eastAsia="en-US" w:bidi="ar-SA"/>
        </w:rPr>
        <w:t>ubuntu:add-vault-config.sh</w:t>
      </w:r>
      <w:proofErr w:type="spellEnd"/>
    </w:p>
    <w:p w14:paraId="56AFCB1F" w14:textId="77777777"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Exec into the pod #kubectl exec </w:t>
      </w:r>
      <w:r w:rsidR="009C08B5">
        <w:rPr>
          <w:rFonts w:ascii="Calibri" w:hAnsi="Calibri" w:cs="Calibri"/>
          <w:sz w:val="24"/>
          <w:szCs w:val="24"/>
          <w:lang w:val="en-MY" w:eastAsia="en-US" w:bidi="ar-SA"/>
        </w:rPr>
        <w:t>--</w:t>
      </w:r>
      <w:r w:rsidRPr="006725F0">
        <w:rPr>
          <w:rFonts w:ascii="Calibri" w:hAnsi="Calibri" w:cs="Calibri"/>
          <w:sz w:val="24"/>
          <w:szCs w:val="24"/>
          <w:lang w:val="en-MY" w:eastAsia="en-US" w:bidi="ar-SA"/>
        </w:rPr>
        <w:t xml:space="preserve">stdin </w:t>
      </w:r>
      <w:r w:rsidR="009C08B5">
        <w:rPr>
          <w:rFonts w:ascii="Calibri" w:hAnsi="Calibri" w:cs="Calibri"/>
          <w:sz w:val="24"/>
          <w:szCs w:val="24"/>
          <w:lang w:val="en-MY" w:eastAsia="en-US" w:bidi="ar-SA"/>
        </w:rPr>
        <w:t>--</w:t>
      </w:r>
      <w:proofErr w:type="spellStart"/>
      <w:r w:rsidRPr="006725F0">
        <w:rPr>
          <w:rFonts w:ascii="Calibri" w:hAnsi="Calibri" w:cs="Calibri"/>
          <w:sz w:val="24"/>
          <w:szCs w:val="24"/>
          <w:lang w:val="en-MY" w:eastAsia="en-US" w:bidi="ar-SA"/>
        </w:rPr>
        <w:t>tty</w:t>
      </w:r>
      <w:proofErr w:type="spellEnd"/>
      <w:r w:rsidRPr="006725F0">
        <w:rPr>
          <w:rFonts w:ascii="Calibri" w:hAnsi="Calibri" w:cs="Calibri"/>
          <w:sz w:val="24"/>
          <w:szCs w:val="24"/>
          <w:lang w:val="en-MY" w:eastAsia="en-US" w:bidi="ar-SA"/>
        </w:rPr>
        <w:t xml:space="preserve"> ubuntu -- /bin/bash</w:t>
      </w:r>
    </w:p>
    <w:p w14:paraId="31104FC9" w14:textId="77777777"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Update the pod and install vim/curl/</w:t>
      </w:r>
      <w:proofErr w:type="spellStart"/>
      <w:r w:rsidRPr="006725F0">
        <w:rPr>
          <w:rFonts w:ascii="Calibri" w:hAnsi="Calibri" w:cs="Calibri"/>
          <w:sz w:val="24"/>
          <w:szCs w:val="24"/>
          <w:lang w:val="en-MY" w:eastAsia="en-US" w:bidi="ar-SA"/>
        </w:rPr>
        <w:t>jq</w:t>
      </w:r>
      <w:proofErr w:type="spellEnd"/>
      <w:r w:rsidRPr="006725F0">
        <w:rPr>
          <w:rFonts w:ascii="Calibri" w:hAnsi="Calibri" w:cs="Calibri"/>
          <w:sz w:val="24"/>
          <w:szCs w:val="24"/>
          <w:lang w:val="en-MY" w:eastAsia="en-US" w:bidi="ar-SA"/>
        </w:rPr>
        <w:t xml:space="preserve"> </w:t>
      </w:r>
    </w:p>
    <w:p w14:paraId="59D19E98" w14:textId="77777777" w:rsidR="00675367" w:rsidRPr="006725F0" w:rsidRDefault="00675367" w:rsidP="007429DB">
      <w:pPr>
        <w:pStyle w:val="LO-normal1"/>
        <w:ind w:firstLine="360"/>
        <w:rPr>
          <w:rFonts w:ascii="Calibri" w:hAnsi="Calibri" w:cs="Calibri"/>
          <w:sz w:val="24"/>
          <w:szCs w:val="24"/>
          <w:lang w:val="en-MY" w:eastAsia="en-US" w:bidi="ar-SA"/>
        </w:rPr>
      </w:pPr>
      <w:r w:rsidRPr="006725F0">
        <w:rPr>
          <w:rFonts w:ascii="Calibri" w:hAnsi="Calibri" w:cs="Calibri"/>
          <w:sz w:val="24"/>
          <w:szCs w:val="24"/>
          <w:lang w:val="en-MY" w:eastAsia="en-US" w:bidi="ar-SA"/>
        </w:rPr>
        <w:t>#apt-get update</w:t>
      </w:r>
    </w:p>
    <w:p w14:paraId="59BE1F7C" w14:textId="77777777" w:rsidR="00675367" w:rsidRPr="006725F0" w:rsidRDefault="00675367" w:rsidP="007429DB">
      <w:pPr>
        <w:pStyle w:val="LO-normal1"/>
        <w:ind w:firstLine="360"/>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#apt-get install vim </w:t>
      </w:r>
      <w:proofErr w:type="spellStart"/>
      <w:r w:rsidRPr="006725F0">
        <w:rPr>
          <w:rFonts w:ascii="Calibri" w:hAnsi="Calibri" w:cs="Calibri"/>
          <w:sz w:val="24"/>
          <w:szCs w:val="24"/>
          <w:lang w:val="en-MY" w:eastAsia="en-US" w:bidi="ar-SA"/>
        </w:rPr>
        <w:t>jq</w:t>
      </w:r>
      <w:proofErr w:type="spellEnd"/>
      <w:r w:rsidRPr="006725F0">
        <w:rPr>
          <w:rFonts w:ascii="Calibri" w:hAnsi="Calibri" w:cs="Calibri"/>
          <w:sz w:val="24"/>
          <w:szCs w:val="24"/>
          <w:lang w:val="en-MY" w:eastAsia="en-US" w:bidi="ar-SA"/>
        </w:rPr>
        <w:t xml:space="preserve"> curl </w:t>
      </w:r>
    </w:p>
    <w:p w14:paraId="6DCAB1F5" w14:textId="77777777"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Check whether the files are copied correctly into the pod. You should see the file “add-vault-config.sh” in “</w:t>
      </w:r>
      <w:r w:rsidR="00C94D55">
        <w:rPr>
          <w:rFonts w:ascii="Calibri" w:hAnsi="Calibri" w:cs="Calibri"/>
          <w:sz w:val="24"/>
          <w:szCs w:val="24"/>
          <w:lang w:val="en-MY" w:eastAsia="en-US" w:bidi="ar-SA"/>
        </w:rPr>
        <w:t>/</w:t>
      </w:r>
      <w:r w:rsidRPr="006725F0">
        <w:rPr>
          <w:rFonts w:ascii="Calibri" w:hAnsi="Calibri" w:cs="Calibri"/>
          <w:sz w:val="24"/>
          <w:szCs w:val="24"/>
          <w:lang w:val="en-MY" w:eastAsia="en-US" w:bidi="ar-SA"/>
        </w:rPr>
        <w:t xml:space="preserve">” folder </w:t>
      </w:r>
    </w:p>
    <w:p w14:paraId="141A0303" w14:textId="77777777"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Get the vault credentials from AWS secret manager </w:t>
      </w:r>
    </w:p>
    <w:p w14:paraId="44F23912" w14:textId="77777777" w:rsidR="00675367" w:rsidRPr="006725F0" w:rsidRDefault="00675367" w:rsidP="007429DB">
      <w:pPr>
        <w:pStyle w:val="LO-normal1"/>
        <w:ind w:firstLine="360"/>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Vault credentials will be available at </w:t>
      </w:r>
      <w:r w:rsidR="008E4C2F">
        <w:rPr>
          <w:rFonts w:ascii="Calibri" w:hAnsi="Calibri" w:cs="Calibri"/>
          <w:sz w:val="24"/>
          <w:szCs w:val="24"/>
          <w:lang w:val="en-MY" w:eastAsia="en-US" w:bidi="ar-SA"/>
        </w:rPr>
        <w:t>&lt;org&gt;-</w:t>
      </w:r>
      <w:r w:rsidRPr="006725F0">
        <w:rPr>
          <w:rFonts w:ascii="Calibri" w:hAnsi="Calibri" w:cs="Calibri"/>
          <w:sz w:val="24"/>
          <w:szCs w:val="24"/>
          <w:lang w:val="en-MY" w:eastAsia="en-US" w:bidi="ar-SA"/>
        </w:rPr>
        <w:t>&lt;env&gt;-</w:t>
      </w:r>
      <w:r w:rsidR="004B1636">
        <w:rPr>
          <w:rFonts w:ascii="Calibri" w:hAnsi="Calibri" w:cs="Calibri"/>
          <w:sz w:val="24"/>
          <w:szCs w:val="24"/>
          <w:lang w:val="en-MY" w:eastAsia="en-US" w:bidi="ar-SA"/>
        </w:rPr>
        <w:t>config-</w:t>
      </w:r>
      <w:r w:rsidRPr="006725F0">
        <w:rPr>
          <w:rFonts w:ascii="Calibri" w:hAnsi="Calibri" w:cs="Calibri"/>
          <w:sz w:val="24"/>
          <w:szCs w:val="24"/>
          <w:lang w:val="en-MY" w:eastAsia="en-US" w:bidi="ar-SA"/>
        </w:rPr>
        <w:t xml:space="preserve">vault. </w:t>
      </w:r>
    </w:p>
    <w:p w14:paraId="1B843D1C" w14:textId="77777777" w:rsidR="00675367" w:rsidRPr="006725F0" w:rsidRDefault="00675367" w:rsidP="007429DB">
      <w:pPr>
        <w:pStyle w:val="LO-normal1"/>
        <w:ind w:firstLine="360"/>
        <w:rPr>
          <w:rFonts w:ascii="Calibri" w:hAnsi="Calibri" w:cs="Calibri"/>
          <w:sz w:val="24"/>
          <w:szCs w:val="24"/>
          <w:lang w:val="en-MY" w:eastAsia="en-US" w:bidi="ar-SA"/>
        </w:rPr>
      </w:pPr>
      <w:r w:rsidRPr="006725F0">
        <w:rPr>
          <w:rFonts w:ascii="Calibri" w:hAnsi="Calibri" w:cs="Calibri"/>
          <w:sz w:val="24"/>
          <w:szCs w:val="24"/>
          <w:lang w:val="en-MY" w:eastAsia="en-US" w:bidi="ar-SA"/>
        </w:rPr>
        <w:t>Example: dev-</w:t>
      </w:r>
      <w:proofErr w:type="spellStart"/>
      <w:r w:rsidRPr="006725F0">
        <w:rPr>
          <w:rFonts w:ascii="Calibri" w:hAnsi="Calibri" w:cs="Calibri"/>
          <w:sz w:val="24"/>
          <w:szCs w:val="24"/>
          <w:lang w:val="en-MY" w:eastAsia="en-US" w:bidi="ar-SA"/>
        </w:rPr>
        <w:t>aais</w:t>
      </w:r>
      <w:proofErr w:type="spellEnd"/>
      <w:r w:rsidRPr="006725F0">
        <w:rPr>
          <w:rFonts w:ascii="Calibri" w:hAnsi="Calibri" w:cs="Calibri"/>
          <w:sz w:val="24"/>
          <w:szCs w:val="24"/>
          <w:lang w:val="en-MY" w:eastAsia="en-US" w:bidi="ar-SA"/>
        </w:rPr>
        <w:t xml:space="preserve">-config-vault </w:t>
      </w:r>
    </w:p>
    <w:p w14:paraId="3B291F48" w14:textId="77777777" w:rsidR="00675367" w:rsidRPr="006725F0" w:rsidRDefault="00675367" w:rsidP="00EB0156">
      <w:pPr>
        <w:pStyle w:val="LO-normal1"/>
        <w:rPr>
          <w:rFonts w:ascii="Calibri" w:hAnsi="Calibri" w:cs="Calibri"/>
          <w:sz w:val="24"/>
          <w:szCs w:val="24"/>
          <w:lang w:val="en-MY" w:eastAsia="en-US" w:bidi="ar-SA"/>
        </w:rPr>
      </w:pPr>
    </w:p>
    <w:p w14:paraId="33A1EB44" w14:textId="77777777" w:rsidR="00675367" w:rsidRPr="006725F0" w:rsidRDefault="00566BBD" w:rsidP="00EB0156">
      <w:pPr>
        <w:pStyle w:val="LO-normal1"/>
        <w:rPr>
          <w:rFonts w:ascii="Calibri" w:hAnsi="Calibri" w:cs="Calibri"/>
          <w:sz w:val="24"/>
          <w:szCs w:val="24"/>
          <w:lang w:val="en-MY" w:eastAsia="en-US" w:bidi="ar-SA"/>
        </w:rPr>
      </w:pPr>
      <w:r w:rsidRPr="00E70535">
        <w:rPr>
          <w:rFonts w:ascii="Calibri" w:hAnsi="Calibri" w:cs="Calibri"/>
          <w:noProof/>
          <w:sz w:val="24"/>
          <w:szCs w:val="24"/>
          <w:lang w:val="en-MY" w:eastAsia="en-US" w:bidi="ar-SA"/>
        </w:rPr>
        <w:drawing>
          <wp:inline distT="0" distB="0" distL="0" distR="0" wp14:anchorId="2E1E3F70" wp14:editId="59748813">
            <wp:extent cx="5118735" cy="3042920"/>
            <wp:effectExtent l="0" t="0" r="0" b="0"/>
            <wp:docPr id="37" name="Picture 204" descr="Graphical user interface, application,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4" descr="Graphical user interface, application, table&#10;&#10;Description automatically generated"/>
                    <pic:cNvPicPr>
                      <a:picLocks/>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18735" cy="3042920"/>
                    </a:xfrm>
                    <a:prstGeom prst="rect">
                      <a:avLst/>
                    </a:prstGeom>
                    <a:noFill/>
                    <a:ln>
                      <a:noFill/>
                    </a:ln>
                  </pic:spPr>
                </pic:pic>
              </a:graphicData>
            </a:graphic>
          </wp:inline>
        </w:drawing>
      </w:r>
    </w:p>
    <w:p w14:paraId="65CB6EEF" w14:textId="77777777" w:rsidR="00675367" w:rsidRPr="006725F0" w:rsidRDefault="00675367" w:rsidP="00EB0156">
      <w:pPr>
        <w:pStyle w:val="LO-normal1"/>
        <w:rPr>
          <w:rFonts w:ascii="Calibri" w:hAnsi="Calibri" w:cs="Calibri"/>
          <w:sz w:val="24"/>
          <w:szCs w:val="24"/>
          <w:lang w:val="en-MY" w:eastAsia="en-US" w:bidi="ar-SA"/>
        </w:rPr>
      </w:pPr>
    </w:p>
    <w:p w14:paraId="486BC1DB" w14:textId="77777777"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Click on retrieve secret value to get the credentials </w:t>
      </w:r>
    </w:p>
    <w:p w14:paraId="68F8D223" w14:textId="77777777" w:rsidR="00675367" w:rsidRDefault="00566BBD" w:rsidP="00EB0156">
      <w:pPr>
        <w:pStyle w:val="LO-normal1"/>
        <w:rPr>
          <w:rFonts w:ascii="Calibri" w:hAnsi="Calibri" w:cs="Calibri"/>
          <w:sz w:val="24"/>
          <w:szCs w:val="24"/>
          <w:lang w:val="en-MY" w:eastAsia="en-US" w:bidi="ar-SA"/>
        </w:rPr>
      </w:pPr>
      <w:r w:rsidRPr="00E70535">
        <w:rPr>
          <w:rFonts w:ascii="Calibri" w:hAnsi="Calibri" w:cs="Calibri"/>
          <w:noProof/>
          <w:sz w:val="24"/>
          <w:szCs w:val="24"/>
          <w:lang w:val="en-MY" w:eastAsia="en-US" w:bidi="ar-SA"/>
        </w:rPr>
        <w:lastRenderedPageBreak/>
        <w:drawing>
          <wp:inline distT="0" distB="0" distL="0" distR="0" wp14:anchorId="66951951" wp14:editId="00F91F28">
            <wp:extent cx="5539105" cy="2869565"/>
            <wp:effectExtent l="0" t="0" r="0" b="0"/>
            <wp:docPr id="38" name="Picture 205" descr="Graphical user interface, application, Team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5" descr="Graphical user interface, application, Teams&#10;&#10;Description automatically generated"/>
                    <pic:cNvPicPr>
                      <a:picLocks/>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39105" cy="2869565"/>
                    </a:xfrm>
                    <a:prstGeom prst="rect">
                      <a:avLst/>
                    </a:prstGeom>
                    <a:noFill/>
                    <a:ln>
                      <a:noFill/>
                    </a:ln>
                  </pic:spPr>
                </pic:pic>
              </a:graphicData>
            </a:graphic>
          </wp:inline>
        </w:drawing>
      </w:r>
    </w:p>
    <w:p w14:paraId="2CA271EA" w14:textId="77777777" w:rsidR="00F439D5" w:rsidRPr="006725F0" w:rsidRDefault="00F439D5" w:rsidP="00EB0156">
      <w:pPr>
        <w:pStyle w:val="LO-normal1"/>
        <w:rPr>
          <w:rFonts w:ascii="Calibri" w:hAnsi="Calibri" w:cs="Calibri"/>
          <w:sz w:val="24"/>
          <w:szCs w:val="24"/>
          <w:lang w:val="en-MY" w:eastAsia="en-US" w:bidi="ar-SA"/>
        </w:rPr>
      </w:pPr>
      <w:r>
        <w:rPr>
          <w:rFonts w:ascii="Calibri" w:hAnsi="Calibri" w:cs="Calibri"/>
          <w:sz w:val="24"/>
          <w:szCs w:val="24"/>
          <w:lang w:val="en-MY" w:eastAsia="en-US" w:bidi="ar-SA"/>
        </w:rPr>
        <w:t>Retri</w:t>
      </w:r>
      <w:r w:rsidR="00F431B0">
        <w:rPr>
          <w:rFonts w:ascii="Calibri" w:hAnsi="Calibri" w:cs="Calibri"/>
          <w:sz w:val="24"/>
          <w:szCs w:val="24"/>
          <w:lang w:val="en-MY" w:eastAsia="en-US" w:bidi="ar-SA"/>
        </w:rPr>
        <w:t>e</w:t>
      </w:r>
      <w:r>
        <w:rPr>
          <w:rFonts w:ascii="Calibri" w:hAnsi="Calibri" w:cs="Calibri"/>
          <w:sz w:val="24"/>
          <w:szCs w:val="24"/>
          <w:lang w:val="en-MY" w:eastAsia="en-US" w:bidi="ar-SA"/>
        </w:rPr>
        <w:t>ve secret value to get all the values you need.</w:t>
      </w:r>
    </w:p>
    <w:p w14:paraId="6EF8F8BE" w14:textId="77777777" w:rsidR="00BB4262" w:rsidRPr="006725F0" w:rsidRDefault="00BB4262" w:rsidP="00EB0156">
      <w:pPr>
        <w:pStyle w:val="LO-normal1"/>
        <w:rPr>
          <w:rFonts w:ascii="Calibri" w:hAnsi="Calibri" w:cs="Calibri"/>
          <w:sz w:val="24"/>
          <w:szCs w:val="24"/>
          <w:lang w:val="en-MY" w:eastAsia="en-US" w:bidi="ar-SA"/>
        </w:rPr>
      </w:pPr>
    </w:p>
    <w:p w14:paraId="606B8FF3" w14:textId="77777777"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Run the script add-vault-config to update the vault with all config files. </w:t>
      </w:r>
    </w:p>
    <w:p w14:paraId="197E5218" w14:textId="77777777" w:rsidR="00675367" w:rsidRPr="006725F0" w:rsidRDefault="00675367" w:rsidP="007429DB">
      <w:pPr>
        <w:pStyle w:val="LO-normal1"/>
        <w:ind w:left="360"/>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 ./add-vault-config.sh -V </w:t>
      </w:r>
      <w:r w:rsidR="00F439D5">
        <w:rPr>
          <w:rFonts w:ascii="Calibri" w:hAnsi="Calibri" w:cs="Calibri"/>
          <w:sz w:val="24"/>
          <w:szCs w:val="24"/>
          <w:lang w:val="en-MY" w:eastAsia="en-US" w:bidi="ar-SA"/>
        </w:rPr>
        <w:t>&lt;</w:t>
      </w:r>
      <w:proofErr w:type="spellStart"/>
      <w:r w:rsidR="00F439D5">
        <w:rPr>
          <w:rFonts w:ascii="Calibri" w:hAnsi="Calibri" w:cs="Calibri"/>
          <w:sz w:val="24"/>
          <w:szCs w:val="24"/>
          <w:lang w:val="en-MY" w:eastAsia="en-US" w:bidi="ar-SA"/>
        </w:rPr>
        <w:t>url</w:t>
      </w:r>
      <w:proofErr w:type="spellEnd"/>
      <w:r w:rsidR="00F439D5">
        <w:rPr>
          <w:rFonts w:ascii="Calibri" w:hAnsi="Calibri" w:cs="Calibri"/>
          <w:sz w:val="24"/>
          <w:szCs w:val="24"/>
          <w:lang w:val="en-MY" w:eastAsia="en-US" w:bidi="ar-SA"/>
        </w:rPr>
        <w:t>&gt;</w:t>
      </w:r>
      <w:hyperlink w:history="1"/>
      <w:r w:rsidRPr="006725F0">
        <w:rPr>
          <w:rFonts w:ascii="Calibri" w:hAnsi="Calibri" w:cs="Calibri"/>
          <w:sz w:val="24"/>
          <w:szCs w:val="24"/>
          <w:lang w:val="en-MY" w:eastAsia="en-US" w:bidi="ar-SA"/>
        </w:rPr>
        <w:t xml:space="preserve"> -U </w:t>
      </w:r>
      <w:r w:rsidR="00F439D5">
        <w:rPr>
          <w:rFonts w:ascii="Calibri" w:hAnsi="Calibri" w:cs="Calibri"/>
          <w:sz w:val="24"/>
          <w:szCs w:val="24"/>
          <w:lang w:val="en-MY" w:eastAsia="en-US" w:bidi="ar-SA"/>
        </w:rPr>
        <w:t>&lt;username&gt;</w:t>
      </w:r>
      <w:r w:rsidRPr="006725F0">
        <w:rPr>
          <w:rFonts w:ascii="Calibri" w:hAnsi="Calibri" w:cs="Calibri"/>
          <w:sz w:val="24"/>
          <w:szCs w:val="24"/>
          <w:lang w:val="en-MY" w:eastAsia="en-US" w:bidi="ar-SA"/>
        </w:rPr>
        <w:t xml:space="preserve"> -P &lt;password&gt; -a </w:t>
      </w:r>
      <w:r w:rsidR="00F439D5">
        <w:rPr>
          <w:rFonts w:ascii="Calibri" w:hAnsi="Calibri" w:cs="Calibri"/>
          <w:sz w:val="24"/>
          <w:szCs w:val="24"/>
          <w:lang w:val="en-MY" w:eastAsia="en-US" w:bidi="ar-SA"/>
        </w:rPr>
        <w:t>&lt;</w:t>
      </w:r>
      <w:proofErr w:type="spellStart"/>
      <w:r w:rsidR="00F439D5">
        <w:rPr>
          <w:rFonts w:ascii="Calibri" w:hAnsi="Calibri" w:cs="Calibri"/>
          <w:sz w:val="24"/>
          <w:szCs w:val="24"/>
          <w:lang w:val="en-MY" w:eastAsia="en-US" w:bidi="ar-SA"/>
        </w:rPr>
        <w:t>vaultPath</w:t>
      </w:r>
      <w:proofErr w:type="spellEnd"/>
      <w:r w:rsidR="00F439D5">
        <w:rPr>
          <w:rFonts w:ascii="Calibri" w:hAnsi="Calibri" w:cs="Calibri"/>
          <w:sz w:val="24"/>
          <w:szCs w:val="24"/>
          <w:lang w:val="en-MY" w:eastAsia="en-US" w:bidi="ar-SA"/>
        </w:rPr>
        <w:t>&gt;</w:t>
      </w:r>
      <w:r w:rsidRPr="006725F0">
        <w:rPr>
          <w:rFonts w:ascii="Calibri" w:hAnsi="Calibri" w:cs="Calibri"/>
          <w:sz w:val="24"/>
          <w:szCs w:val="24"/>
          <w:lang w:val="en-MY" w:eastAsia="en-US" w:bidi="ar-SA"/>
        </w:rPr>
        <w:t xml:space="preserve"> -o </w:t>
      </w:r>
      <w:r w:rsidR="0053446D">
        <w:rPr>
          <w:rFonts w:ascii="Calibri" w:hAnsi="Calibri" w:cs="Calibri"/>
          <w:sz w:val="24"/>
          <w:szCs w:val="24"/>
          <w:lang w:val="en-MY" w:eastAsia="en-US" w:bidi="ar-SA"/>
        </w:rPr>
        <w:t>&lt;</w:t>
      </w:r>
      <w:proofErr w:type="spellStart"/>
      <w:r w:rsidR="0053446D">
        <w:rPr>
          <w:rFonts w:ascii="Calibri" w:hAnsi="Calibri" w:cs="Calibri"/>
          <w:sz w:val="24"/>
          <w:szCs w:val="24"/>
          <w:lang w:val="en-MY" w:eastAsia="en-US" w:bidi="ar-SA"/>
        </w:rPr>
        <w:t>orgName</w:t>
      </w:r>
      <w:proofErr w:type="spellEnd"/>
      <w:r w:rsidR="0053446D">
        <w:rPr>
          <w:rFonts w:ascii="Calibri" w:hAnsi="Calibri" w:cs="Calibri"/>
          <w:sz w:val="24"/>
          <w:szCs w:val="24"/>
          <w:lang w:val="en-MY" w:eastAsia="en-US" w:bidi="ar-SA"/>
        </w:rPr>
        <w:t xml:space="preserve"> from secret&gt;</w:t>
      </w:r>
      <w:r w:rsidRPr="006725F0">
        <w:rPr>
          <w:rFonts w:ascii="Calibri" w:hAnsi="Calibri" w:cs="Calibri"/>
          <w:sz w:val="24"/>
          <w:szCs w:val="24"/>
          <w:lang w:val="en-MY" w:eastAsia="en-US" w:bidi="ar-SA"/>
        </w:rPr>
        <w:t xml:space="preserve"> -</w:t>
      </w:r>
      <w:proofErr w:type="gramStart"/>
      <w:r w:rsidRPr="006725F0">
        <w:rPr>
          <w:rFonts w:ascii="Calibri" w:hAnsi="Calibri" w:cs="Calibri"/>
          <w:sz w:val="24"/>
          <w:szCs w:val="24"/>
          <w:lang w:val="en-MY" w:eastAsia="en-US" w:bidi="ar-SA"/>
        </w:rPr>
        <w:t>c .</w:t>
      </w:r>
      <w:proofErr w:type="gramEnd"/>
      <w:r w:rsidRPr="006725F0">
        <w:rPr>
          <w:rFonts w:ascii="Calibri" w:hAnsi="Calibri" w:cs="Calibri"/>
          <w:sz w:val="24"/>
          <w:szCs w:val="24"/>
          <w:lang w:val="en-MY" w:eastAsia="en-US" w:bidi="ar-SA"/>
        </w:rPr>
        <w:t xml:space="preserve">/config </w:t>
      </w:r>
    </w:p>
    <w:p w14:paraId="1E201D04" w14:textId="77777777" w:rsidR="00675367" w:rsidRPr="006725F0" w:rsidRDefault="00675367" w:rsidP="00675367">
      <w:pPr>
        <w:pStyle w:val="LO-normal1"/>
        <w:ind w:left="360"/>
        <w:rPr>
          <w:rFonts w:ascii="Calibri" w:hAnsi="Calibri" w:cs="Calibri"/>
          <w:sz w:val="24"/>
          <w:szCs w:val="24"/>
          <w:lang w:val="en-MY" w:eastAsia="en-US" w:bidi="ar-SA"/>
        </w:rPr>
      </w:pPr>
    </w:p>
    <w:p w14:paraId="5105E211" w14:textId="77777777" w:rsidR="00912290" w:rsidRPr="006725F0" w:rsidRDefault="00912290" w:rsidP="00675367">
      <w:pPr>
        <w:pStyle w:val="ListParagraph"/>
        <w:ind w:left="360"/>
        <w:rPr>
          <w:rFonts w:ascii="Calibri" w:hAnsi="Calibri" w:cs="Calibri"/>
          <w:color w:val="4472C4"/>
          <w:szCs w:val="24"/>
        </w:rPr>
      </w:pPr>
    </w:p>
    <w:p w14:paraId="69BE882E" w14:textId="77777777" w:rsidR="00912290" w:rsidRPr="006725F0" w:rsidRDefault="00912290" w:rsidP="00675367">
      <w:pPr>
        <w:pStyle w:val="ListParagraph"/>
        <w:ind w:left="360"/>
        <w:rPr>
          <w:rFonts w:ascii="Calibri" w:hAnsi="Calibri" w:cs="Calibri"/>
          <w:color w:val="4472C4"/>
          <w:szCs w:val="24"/>
        </w:rPr>
      </w:pPr>
    </w:p>
    <w:p w14:paraId="4D7B3D07" w14:textId="77777777" w:rsidR="00912290" w:rsidRPr="006725F0" w:rsidRDefault="00912290" w:rsidP="00675367">
      <w:pPr>
        <w:pStyle w:val="ListParagraph"/>
        <w:ind w:left="360"/>
        <w:rPr>
          <w:rFonts w:ascii="Calibri" w:hAnsi="Calibri" w:cs="Calibri"/>
          <w:color w:val="4472C4"/>
          <w:szCs w:val="24"/>
        </w:rPr>
      </w:pPr>
    </w:p>
    <w:p w14:paraId="0BE11A1A" w14:textId="77777777" w:rsidR="00912290" w:rsidRPr="006725F0" w:rsidRDefault="00912290" w:rsidP="00675367">
      <w:pPr>
        <w:pStyle w:val="ListParagraph"/>
        <w:ind w:left="360"/>
        <w:rPr>
          <w:rFonts w:ascii="Calibri" w:hAnsi="Calibri" w:cs="Calibri"/>
          <w:color w:val="4472C4"/>
          <w:szCs w:val="24"/>
        </w:rPr>
      </w:pPr>
    </w:p>
    <w:p w14:paraId="55B301C7" w14:textId="77777777" w:rsidR="00675367" w:rsidRPr="006725F0" w:rsidRDefault="00675367" w:rsidP="00675367">
      <w:pPr>
        <w:pStyle w:val="ListParagraph"/>
        <w:ind w:left="360"/>
        <w:rPr>
          <w:rFonts w:ascii="Calibri" w:hAnsi="Calibri" w:cs="Calibri"/>
          <w:color w:val="4472C4"/>
          <w:szCs w:val="24"/>
        </w:rPr>
      </w:pPr>
      <w:r w:rsidRPr="006725F0">
        <w:rPr>
          <w:rFonts w:ascii="Calibri" w:hAnsi="Calibri" w:cs="Calibri"/>
          <w:color w:val="4472C4"/>
          <w:szCs w:val="24"/>
        </w:rPr>
        <w:t>Mapping of values for add-vault-config script to AWS Secrets</w:t>
      </w:r>
    </w:p>
    <w:p w14:paraId="4F58212F" w14:textId="77777777" w:rsidR="007429DB" w:rsidRPr="006725F0" w:rsidRDefault="007429DB" w:rsidP="00675367">
      <w:pPr>
        <w:pStyle w:val="ListParagraph"/>
        <w:ind w:left="360"/>
        <w:rPr>
          <w:rFonts w:ascii="Calibri" w:hAnsi="Calibri" w:cs="Calibri"/>
          <w:color w:val="4472C4"/>
          <w:szCs w:val="24"/>
        </w:rPr>
      </w:pPr>
    </w:p>
    <w:tbl>
      <w:tblPr>
        <w:tblW w:w="0" w:type="auto"/>
        <w:tblInd w:w="1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0"/>
        <w:gridCol w:w="3330"/>
      </w:tblGrid>
      <w:tr w:rsidR="00675367" w:rsidRPr="006725F0" w14:paraId="6BBE8A5A" w14:textId="77777777" w:rsidTr="00FB39DF">
        <w:tc>
          <w:tcPr>
            <w:tcW w:w="1620" w:type="dxa"/>
            <w:shd w:val="clear" w:color="auto" w:fill="E7E6E6"/>
          </w:tcPr>
          <w:p w14:paraId="02FDE584" w14:textId="77777777" w:rsidR="00675367" w:rsidRPr="006725F0" w:rsidRDefault="00675367" w:rsidP="00FB39DF">
            <w:pPr>
              <w:pStyle w:val="ListParagraph"/>
              <w:ind w:left="0"/>
              <w:jc w:val="center"/>
              <w:rPr>
                <w:rFonts w:ascii="Calibri" w:hAnsi="Calibri" w:cs="Calibri"/>
                <w:b/>
                <w:bCs/>
                <w:szCs w:val="24"/>
              </w:rPr>
            </w:pPr>
            <w:r w:rsidRPr="006725F0">
              <w:rPr>
                <w:rFonts w:ascii="Calibri" w:hAnsi="Calibri" w:cs="Calibri"/>
                <w:b/>
                <w:bCs/>
                <w:szCs w:val="24"/>
              </w:rPr>
              <w:t>Input Param</w:t>
            </w:r>
          </w:p>
        </w:tc>
        <w:tc>
          <w:tcPr>
            <w:tcW w:w="3330" w:type="dxa"/>
            <w:shd w:val="clear" w:color="auto" w:fill="E7E6E6"/>
          </w:tcPr>
          <w:p w14:paraId="615A9978" w14:textId="77777777" w:rsidR="00675367" w:rsidRPr="006725F0" w:rsidRDefault="00675367" w:rsidP="00FB39DF">
            <w:pPr>
              <w:pStyle w:val="ListParagraph"/>
              <w:ind w:left="0"/>
              <w:jc w:val="center"/>
              <w:rPr>
                <w:rFonts w:ascii="Calibri" w:hAnsi="Calibri" w:cs="Calibri"/>
                <w:b/>
                <w:bCs/>
                <w:szCs w:val="24"/>
              </w:rPr>
            </w:pPr>
            <w:r w:rsidRPr="006725F0">
              <w:rPr>
                <w:rFonts w:ascii="Calibri" w:hAnsi="Calibri" w:cs="Calibri"/>
                <w:b/>
                <w:bCs/>
                <w:szCs w:val="24"/>
              </w:rPr>
              <w:t>Secret Key</w:t>
            </w:r>
          </w:p>
        </w:tc>
      </w:tr>
      <w:tr w:rsidR="00675367" w:rsidRPr="006725F0" w14:paraId="5CFA5A73" w14:textId="77777777" w:rsidTr="00FB39DF">
        <w:tc>
          <w:tcPr>
            <w:tcW w:w="1620" w:type="dxa"/>
            <w:shd w:val="clear" w:color="auto" w:fill="auto"/>
          </w:tcPr>
          <w:p w14:paraId="07CE95E9"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V</w:t>
            </w:r>
          </w:p>
        </w:tc>
        <w:tc>
          <w:tcPr>
            <w:tcW w:w="3330" w:type="dxa"/>
            <w:shd w:val="clear" w:color="auto" w:fill="auto"/>
          </w:tcPr>
          <w:p w14:paraId="1B59BED3" w14:textId="77777777" w:rsidR="00675367" w:rsidRPr="006725F0" w:rsidRDefault="00675367" w:rsidP="00FB39DF">
            <w:pPr>
              <w:rPr>
                <w:rFonts w:ascii="Calibri" w:hAnsi="Calibri" w:cs="Calibri"/>
              </w:rPr>
            </w:pPr>
            <w:proofErr w:type="spellStart"/>
            <w:r w:rsidRPr="006725F0">
              <w:rPr>
                <w:rFonts w:ascii="Calibri" w:hAnsi="Calibri" w:cs="Calibri"/>
                <w:color w:val="16191F"/>
                <w:shd w:val="clear" w:color="auto" w:fill="FFFFFF"/>
              </w:rPr>
              <w:t>url</w:t>
            </w:r>
            <w:proofErr w:type="spellEnd"/>
          </w:p>
        </w:tc>
      </w:tr>
      <w:tr w:rsidR="00675367" w:rsidRPr="006725F0" w14:paraId="515B7288" w14:textId="77777777" w:rsidTr="00FB39DF">
        <w:tc>
          <w:tcPr>
            <w:tcW w:w="1620" w:type="dxa"/>
            <w:shd w:val="clear" w:color="auto" w:fill="auto"/>
          </w:tcPr>
          <w:p w14:paraId="0B6CD7A8"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U</w:t>
            </w:r>
          </w:p>
        </w:tc>
        <w:tc>
          <w:tcPr>
            <w:tcW w:w="3330" w:type="dxa"/>
            <w:shd w:val="clear" w:color="auto" w:fill="auto"/>
          </w:tcPr>
          <w:p w14:paraId="6999EE64" w14:textId="77777777" w:rsidR="00675367" w:rsidRPr="006725F0" w:rsidRDefault="00675367" w:rsidP="00FB39DF">
            <w:pPr>
              <w:rPr>
                <w:rFonts w:ascii="Calibri" w:hAnsi="Calibri" w:cs="Calibri"/>
              </w:rPr>
            </w:pPr>
            <w:r w:rsidRPr="006725F0">
              <w:rPr>
                <w:rFonts w:ascii="Calibri" w:hAnsi="Calibri" w:cs="Calibri"/>
                <w:color w:val="16191F"/>
                <w:shd w:val="clear" w:color="auto" w:fill="FFFFFF"/>
              </w:rPr>
              <w:t>username</w:t>
            </w:r>
          </w:p>
        </w:tc>
      </w:tr>
      <w:tr w:rsidR="00675367" w:rsidRPr="006725F0" w14:paraId="3790DCE9" w14:textId="77777777" w:rsidTr="00FB39DF">
        <w:tc>
          <w:tcPr>
            <w:tcW w:w="1620" w:type="dxa"/>
            <w:shd w:val="clear" w:color="auto" w:fill="auto"/>
          </w:tcPr>
          <w:p w14:paraId="3C459D14"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P</w:t>
            </w:r>
          </w:p>
        </w:tc>
        <w:tc>
          <w:tcPr>
            <w:tcW w:w="3330" w:type="dxa"/>
            <w:shd w:val="clear" w:color="auto" w:fill="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7"/>
            </w:tblGrid>
            <w:tr w:rsidR="00675367" w:rsidRPr="006725F0" w14:paraId="2488B842" w14:textId="77777777" w:rsidTr="00FB39DF">
              <w:trPr>
                <w:tblCellSpacing w:w="15" w:type="dxa"/>
              </w:trPr>
              <w:tc>
                <w:tcPr>
                  <w:tcW w:w="0" w:type="auto"/>
                  <w:vAlign w:val="center"/>
                  <w:hideMark/>
                </w:tcPr>
                <w:p w14:paraId="55A7E1A7" w14:textId="77777777" w:rsidR="00675367" w:rsidRPr="006725F0" w:rsidRDefault="00675367" w:rsidP="00C94C35">
                  <w:r w:rsidRPr="006725F0">
                    <w:rPr>
                      <w:rStyle w:val="ng-binding"/>
                      <w:rFonts w:ascii="Calibri" w:hAnsi="Calibri" w:cs="Calibri"/>
                      <w:color w:val="16191F"/>
                    </w:rPr>
                    <w:t>password</w:t>
                  </w:r>
                </w:p>
              </w:tc>
            </w:tr>
          </w:tbl>
          <w:p w14:paraId="2C1187BB" w14:textId="77777777" w:rsidR="00675367" w:rsidRPr="006725F0" w:rsidRDefault="00675367" w:rsidP="00FB39DF">
            <w:pPr>
              <w:pStyle w:val="ListParagraph"/>
              <w:ind w:left="0"/>
              <w:rPr>
                <w:rFonts w:ascii="Calibri" w:hAnsi="Calibri" w:cs="Calibri"/>
                <w:szCs w:val="24"/>
              </w:rPr>
            </w:pPr>
          </w:p>
        </w:tc>
      </w:tr>
      <w:tr w:rsidR="00675367" w:rsidRPr="006725F0" w14:paraId="0A788BF6" w14:textId="77777777" w:rsidTr="00FB39DF">
        <w:tc>
          <w:tcPr>
            <w:tcW w:w="1620" w:type="dxa"/>
            <w:shd w:val="clear" w:color="auto" w:fill="auto"/>
          </w:tcPr>
          <w:p w14:paraId="4B77B787"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a</w:t>
            </w:r>
          </w:p>
        </w:tc>
        <w:tc>
          <w:tcPr>
            <w:tcW w:w="3330" w:type="dxa"/>
            <w:shd w:val="clear" w:color="auto" w:fill="auto"/>
          </w:tcPr>
          <w:p w14:paraId="4AC88A90" w14:textId="77777777" w:rsidR="00675367" w:rsidRPr="006725F0" w:rsidRDefault="00675367" w:rsidP="00FB39DF">
            <w:pPr>
              <w:rPr>
                <w:rFonts w:ascii="Calibri" w:hAnsi="Calibri" w:cs="Calibri"/>
              </w:rPr>
            </w:pPr>
            <w:proofErr w:type="spellStart"/>
            <w:r w:rsidRPr="006725F0">
              <w:rPr>
                <w:rFonts w:ascii="Calibri" w:hAnsi="Calibri" w:cs="Calibri"/>
                <w:color w:val="16191F"/>
                <w:shd w:val="clear" w:color="auto" w:fill="FFFFFF"/>
              </w:rPr>
              <w:t>vaultPath</w:t>
            </w:r>
            <w:proofErr w:type="spellEnd"/>
          </w:p>
        </w:tc>
      </w:tr>
      <w:tr w:rsidR="00675367" w:rsidRPr="006725F0" w14:paraId="2699F902" w14:textId="77777777" w:rsidTr="00FB39DF">
        <w:tc>
          <w:tcPr>
            <w:tcW w:w="1620" w:type="dxa"/>
            <w:shd w:val="clear" w:color="auto" w:fill="auto"/>
          </w:tcPr>
          <w:p w14:paraId="4D9E0115"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o</w:t>
            </w:r>
          </w:p>
        </w:tc>
        <w:tc>
          <w:tcPr>
            <w:tcW w:w="3330" w:type="dxa"/>
            <w:shd w:val="clear" w:color="auto" w:fill="auto"/>
          </w:tcPr>
          <w:p w14:paraId="419C5C9E" w14:textId="77777777" w:rsidR="00675367" w:rsidRPr="006725F0" w:rsidRDefault="0053446D" w:rsidP="00FB39DF">
            <w:pPr>
              <w:rPr>
                <w:rFonts w:ascii="Calibri" w:hAnsi="Calibri" w:cs="Calibri"/>
              </w:rPr>
            </w:pPr>
            <w:proofErr w:type="spellStart"/>
            <w:r>
              <w:rPr>
                <w:rFonts w:ascii="Calibri" w:hAnsi="Calibri" w:cs="Calibri"/>
              </w:rPr>
              <w:t>orgName</w:t>
            </w:r>
            <w:proofErr w:type="spellEnd"/>
          </w:p>
        </w:tc>
      </w:tr>
      <w:tr w:rsidR="00675367" w:rsidRPr="006725F0" w14:paraId="3271C38E" w14:textId="77777777" w:rsidTr="00FB39DF">
        <w:tc>
          <w:tcPr>
            <w:tcW w:w="1620" w:type="dxa"/>
            <w:shd w:val="clear" w:color="auto" w:fill="auto"/>
          </w:tcPr>
          <w:p w14:paraId="7BF292DF"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c</w:t>
            </w:r>
          </w:p>
        </w:tc>
        <w:tc>
          <w:tcPr>
            <w:tcW w:w="3330" w:type="dxa"/>
            <w:shd w:val="clear" w:color="auto" w:fill="auto"/>
          </w:tcPr>
          <w:p w14:paraId="23F96A5A" w14:textId="77777777" w:rsidR="00675367" w:rsidRPr="006725F0" w:rsidRDefault="00675367" w:rsidP="00FB39DF">
            <w:pPr>
              <w:rPr>
                <w:rFonts w:ascii="Calibri" w:hAnsi="Calibri" w:cs="Calibri"/>
                <w:color w:val="16191F"/>
                <w:shd w:val="clear" w:color="auto" w:fill="FFFFFF"/>
              </w:rPr>
            </w:pPr>
            <w:r w:rsidRPr="006725F0">
              <w:rPr>
                <w:rFonts w:ascii="Calibri" w:hAnsi="Calibri" w:cs="Calibri"/>
                <w:color w:val="16191F"/>
                <w:shd w:val="clear" w:color="auto" w:fill="FFFFFF"/>
              </w:rPr>
              <w:t>Config Path</w:t>
            </w:r>
          </w:p>
        </w:tc>
      </w:tr>
    </w:tbl>
    <w:p w14:paraId="5167F5A7" w14:textId="77777777" w:rsidR="00675367" w:rsidRPr="006725F0" w:rsidRDefault="00675367" w:rsidP="00675367">
      <w:pPr>
        <w:pStyle w:val="ListParagraph"/>
        <w:ind w:left="360"/>
        <w:rPr>
          <w:rFonts w:ascii="Calibri" w:hAnsi="Calibri" w:cs="Calibri"/>
          <w:szCs w:val="24"/>
        </w:rPr>
      </w:pPr>
    </w:p>
    <w:p w14:paraId="1C47E40F" w14:textId="77777777" w:rsidR="00675367" w:rsidRPr="006725F0" w:rsidRDefault="00675367" w:rsidP="00675367">
      <w:pPr>
        <w:pStyle w:val="LO-normal1"/>
        <w:ind w:left="360"/>
        <w:rPr>
          <w:rFonts w:ascii="Calibri" w:hAnsi="Calibri" w:cs="Calibri"/>
          <w:sz w:val="24"/>
          <w:szCs w:val="24"/>
          <w:lang w:val="en-MY" w:eastAsia="en-US" w:bidi="ar-SA"/>
        </w:rPr>
      </w:pPr>
    </w:p>
    <w:p w14:paraId="0D04C581" w14:textId="77777777"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Finally delete the pod </w:t>
      </w:r>
      <w:r w:rsidR="00DC4E61">
        <w:rPr>
          <w:rFonts w:ascii="Calibri" w:hAnsi="Calibri" w:cs="Calibri"/>
          <w:sz w:val="24"/>
          <w:szCs w:val="24"/>
          <w:lang w:val="en-MY" w:eastAsia="en-US" w:bidi="ar-SA"/>
        </w:rPr>
        <w:t>after some time just keep around to make sure all is ok.</w:t>
      </w:r>
    </w:p>
    <w:p w14:paraId="0B19A63B" w14:textId="77777777" w:rsidR="0039612C" w:rsidRPr="006725F0" w:rsidRDefault="00675367" w:rsidP="00912290">
      <w:pPr>
        <w:pStyle w:val="LO-normal1"/>
        <w:ind w:left="360"/>
        <w:rPr>
          <w:rFonts w:ascii="Calibri" w:hAnsi="Calibri" w:cs="Calibri"/>
          <w:sz w:val="24"/>
          <w:szCs w:val="24"/>
          <w:lang w:val="en-MY" w:eastAsia="en-US" w:bidi="ar-SA"/>
        </w:rPr>
      </w:pPr>
      <w:r w:rsidRPr="006725F0">
        <w:rPr>
          <w:rFonts w:ascii="Calibri" w:hAnsi="Calibri" w:cs="Calibri"/>
          <w:sz w:val="24"/>
          <w:szCs w:val="24"/>
          <w:lang w:val="en-MY" w:eastAsia="en-US" w:bidi="ar-SA"/>
        </w:rPr>
        <w:t>#kubectl delete pod ubuntu</w:t>
      </w:r>
    </w:p>
    <w:p w14:paraId="720ADA08" w14:textId="77777777" w:rsidR="0039612C" w:rsidRPr="006725F0" w:rsidRDefault="0039612C" w:rsidP="00565D7E">
      <w:pPr>
        <w:pStyle w:val="LO-normal1"/>
        <w:rPr>
          <w:rFonts w:ascii="Calibri" w:hAnsi="Calibri" w:cs="Calibri"/>
          <w:lang w:val="en-MY" w:eastAsia="en-US" w:bidi="ar-SA"/>
        </w:rPr>
      </w:pPr>
    </w:p>
    <w:p w14:paraId="255B5261" w14:textId="77777777" w:rsidR="0039612C" w:rsidRPr="006725F0" w:rsidRDefault="0074531E" w:rsidP="00176E31">
      <w:pPr>
        <w:pStyle w:val="Heading2"/>
        <w:rPr>
          <w:rFonts w:ascii="Calibri" w:eastAsia="Times New Roman" w:hAnsi="Calibri" w:cs="Calibri"/>
          <w:color w:val="2F5496"/>
          <w:sz w:val="26"/>
          <w:szCs w:val="26"/>
          <w:lang w:val="en-MY" w:eastAsia="en-US" w:bidi="ar-SA"/>
        </w:rPr>
      </w:pPr>
      <w:bookmarkStart w:id="112" w:name="_Toc86222689"/>
      <w:bookmarkStart w:id="113" w:name="_Toc86913801"/>
      <w:r w:rsidRPr="006725F0">
        <w:rPr>
          <w:rFonts w:ascii="Calibri" w:eastAsia="Times New Roman" w:hAnsi="Calibri" w:cs="Calibri"/>
          <w:color w:val="2F5496"/>
          <w:sz w:val="26"/>
          <w:szCs w:val="26"/>
          <w:lang w:val="en-MY" w:eastAsia="en-US" w:bidi="ar-SA"/>
        </w:rPr>
        <w:lastRenderedPageBreak/>
        <w:t>GitHub</w:t>
      </w:r>
      <w:r w:rsidR="0039612C" w:rsidRPr="006725F0">
        <w:rPr>
          <w:rFonts w:ascii="Calibri" w:eastAsia="Times New Roman" w:hAnsi="Calibri" w:cs="Calibri"/>
          <w:color w:val="2F5496"/>
          <w:sz w:val="26"/>
          <w:szCs w:val="26"/>
          <w:lang w:val="en-MY" w:eastAsia="en-US" w:bidi="ar-SA"/>
        </w:rPr>
        <w:t xml:space="preserve"> Actions to Deploy Secrets and Application</w:t>
      </w:r>
      <w:bookmarkEnd w:id="112"/>
      <w:bookmarkEnd w:id="113"/>
    </w:p>
    <w:p w14:paraId="3B741540" w14:textId="77777777" w:rsidR="00BE0250" w:rsidRPr="006725F0" w:rsidRDefault="003B5709" w:rsidP="00176E31">
      <w:pPr>
        <w:pStyle w:val="Heading3"/>
        <w:rPr>
          <w:rFonts w:ascii="Calibri" w:hAnsi="Calibri" w:cs="Calibri"/>
          <w:color w:val="4472C4"/>
          <w:sz w:val="24"/>
          <w:szCs w:val="24"/>
          <w:lang w:val="en-MY" w:eastAsia="en-US" w:bidi="ar-SA"/>
        </w:rPr>
      </w:pPr>
      <w:bookmarkStart w:id="114" w:name="_Toc86913802"/>
      <w:r w:rsidRPr="006725F0">
        <w:rPr>
          <w:rFonts w:ascii="Calibri" w:hAnsi="Calibri" w:cs="Calibri"/>
          <w:color w:val="4472C4"/>
          <w:sz w:val="24"/>
          <w:szCs w:val="24"/>
          <w:lang w:val="en-MY" w:eastAsia="en-US" w:bidi="ar-SA"/>
        </w:rPr>
        <w:t>P</w:t>
      </w:r>
      <w:r w:rsidR="00BE0250" w:rsidRPr="006725F0">
        <w:rPr>
          <w:rFonts w:ascii="Calibri" w:hAnsi="Calibri" w:cs="Calibri"/>
          <w:color w:val="4472C4"/>
          <w:sz w:val="24"/>
          <w:szCs w:val="24"/>
          <w:lang w:val="en-MY" w:eastAsia="en-US" w:bidi="ar-SA"/>
        </w:rPr>
        <w:t>ipeline to deploy secrets</w:t>
      </w:r>
      <w:bookmarkEnd w:id="1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8"/>
        <w:gridCol w:w="2940"/>
        <w:gridCol w:w="1928"/>
        <w:gridCol w:w="2900"/>
      </w:tblGrid>
      <w:tr w:rsidR="00BE0250" w:rsidRPr="006725F0" w14:paraId="6FDBAE29" w14:textId="77777777" w:rsidTr="00855ED9">
        <w:trPr>
          <w:trHeight w:val="288"/>
        </w:trPr>
        <w:tc>
          <w:tcPr>
            <w:tcW w:w="1278" w:type="dxa"/>
            <w:shd w:val="clear" w:color="auto" w:fill="auto"/>
            <w:noWrap/>
            <w:hideMark/>
          </w:tcPr>
          <w:p w14:paraId="6F60130F" w14:textId="77777777" w:rsidR="00BE0250" w:rsidRPr="006725F0" w:rsidRDefault="00BE0250" w:rsidP="00855ED9">
            <w:pPr>
              <w:pStyle w:val="LO-normal1"/>
              <w:rPr>
                <w:rFonts w:ascii="Calibri" w:hAnsi="Calibri" w:cs="Calibri"/>
                <w:b/>
                <w:bCs/>
                <w:sz w:val="24"/>
                <w:szCs w:val="24"/>
                <w:lang w:val="en-US"/>
              </w:rPr>
            </w:pPr>
            <w:r w:rsidRPr="006725F0">
              <w:rPr>
                <w:rFonts w:ascii="Calibri" w:hAnsi="Calibri" w:cs="Calibri"/>
                <w:b/>
                <w:bCs/>
                <w:sz w:val="24"/>
                <w:szCs w:val="24"/>
                <w:lang w:val="en-US"/>
              </w:rPr>
              <w:t>Pipeline File</w:t>
            </w:r>
          </w:p>
        </w:tc>
        <w:tc>
          <w:tcPr>
            <w:tcW w:w="3143" w:type="dxa"/>
            <w:shd w:val="clear" w:color="auto" w:fill="auto"/>
            <w:noWrap/>
            <w:hideMark/>
          </w:tcPr>
          <w:p w14:paraId="53C82C58" w14:textId="77777777" w:rsidR="00BE0250" w:rsidRPr="006725F0" w:rsidRDefault="00BE0250" w:rsidP="00855ED9">
            <w:pPr>
              <w:pStyle w:val="LO-normal1"/>
              <w:rPr>
                <w:rFonts w:ascii="Calibri" w:hAnsi="Calibri" w:cs="Calibri"/>
                <w:b/>
                <w:bCs/>
                <w:sz w:val="24"/>
                <w:szCs w:val="24"/>
                <w:lang w:val="en-US"/>
              </w:rPr>
            </w:pPr>
            <w:r w:rsidRPr="006725F0">
              <w:rPr>
                <w:rFonts w:ascii="Calibri" w:hAnsi="Calibri" w:cs="Calibri"/>
                <w:b/>
                <w:bCs/>
                <w:sz w:val="24"/>
                <w:szCs w:val="24"/>
                <w:lang w:val="en-US"/>
              </w:rPr>
              <w:t>Prerequisites</w:t>
            </w:r>
          </w:p>
        </w:tc>
        <w:tc>
          <w:tcPr>
            <w:tcW w:w="2055" w:type="dxa"/>
            <w:shd w:val="clear" w:color="auto" w:fill="auto"/>
            <w:noWrap/>
            <w:hideMark/>
          </w:tcPr>
          <w:p w14:paraId="415A1C96" w14:textId="77777777" w:rsidR="00BE0250" w:rsidRPr="006725F0" w:rsidRDefault="00BE0250" w:rsidP="00855ED9">
            <w:pPr>
              <w:pStyle w:val="LO-normal1"/>
              <w:rPr>
                <w:rFonts w:ascii="Calibri" w:hAnsi="Calibri" w:cs="Calibri"/>
                <w:b/>
                <w:bCs/>
                <w:sz w:val="24"/>
                <w:szCs w:val="24"/>
                <w:lang w:val="en-US"/>
              </w:rPr>
            </w:pPr>
            <w:r w:rsidRPr="006725F0">
              <w:rPr>
                <w:rFonts w:ascii="Calibri" w:hAnsi="Calibri" w:cs="Calibri"/>
                <w:b/>
                <w:bCs/>
                <w:sz w:val="24"/>
                <w:szCs w:val="24"/>
                <w:lang w:val="en-US"/>
              </w:rPr>
              <w:t>Trigger</w:t>
            </w:r>
          </w:p>
        </w:tc>
        <w:tc>
          <w:tcPr>
            <w:tcW w:w="3100" w:type="dxa"/>
            <w:shd w:val="clear" w:color="auto" w:fill="auto"/>
            <w:noWrap/>
            <w:hideMark/>
          </w:tcPr>
          <w:p w14:paraId="3907808F" w14:textId="77777777" w:rsidR="00BE0250" w:rsidRPr="006725F0" w:rsidRDefault="00BE0250" w:rsidP="00855ED9">
            <w:pPr>
              <w:pStyle w:val="LO-normal1"/>
              <w:rPr>
                <w:rFonts w:ascii="Calibri" w:hAnsi="Calibri" w:cs="Calibri"/>
                <w:b/>
                <w:bCs/>
                <w:sz w:val="24"/>
                <w:szCs w:val="24"/>
                <w:lang w:val="en-US"/>
              </w:rPr>
            </w:pPr>
            <w:r w:rsidRPr="006725F0">
              <w:rPr>
                <w:rFonts w:ascii="Calibri" w:hAnsi="Calibri" w:cs="Calibri"/>
                <w:b/>
                <w:bCs/>
                <w:sz w:val="24"/>
                <w:szCs w:val="24"/>
                <w:lang w:val="en-US"/>
              </w:rPr>
              <w:t>Description</w:t>
            </w:r>
          </w:p>
        </w:tc>
      </w:tr>
      <w:tr w:rsidR="00BE0250" w:rsidRPr="006725F0" w14:paraId="00D9D606" w14:textId="77777777" w:rsidTr="00855ED9">
        <w:trPr>
          <w:trHeight w:val="1728"/>
        </w:trPr>
        <w:tc>
          <w:tcPr>
            <w:tcW w:w="1278" w:type="dxa"/>
            <w:shd w:val="clear" w:color="auto" w:fill="auto"/>
            <w:hideMark/>
          </w:tcPr>
          <w:p w14:paraId="59B54E48" w14:textId="77777777" w:rsidR="00BE0250" w:rsidRPr="006725F0" w:rsidRDefault="00BE0250" w:rsidP="00855ED9">
            <w:pPr>
              <w:pStyle w:val="LO-normal1"/>
              <w:rPr>
                <w:rFonts w:ascii="Calibri" w:hAnsi="Calibri" w:cs="Calibri"/>
                <w:sz w:val="24"/>
                <w:szCs w:val="24"/>
                <w:lang w:val="en-US"/>
              </w:rPr>
            </w:pPr>
            <w:r w:rsidRPr="006725F0">
              <w:rPr>
                <w:rFonts w:ascii="Calibri" w:hAnsi="Calibri" w:cs="Calibri"/>
                <w:sz w:val="24"/>
                <w:szCs w:val="24"/>
                <w:lang w:val="en-US"/>
              </w:rPr>
              <w:t>d</w:t>
            </w:r>
            <w:proofErr w:type="spellStart"/>
            <w:r w:rsidRPr="006725F0">
              <w:rPr>
                <w:rFonts w:ascii="Calibri" w:hAnsi="Calibri" w:cs="Calibri"/>
                <w:sz w:val="24"/>
                <w:szCs w:val="24"/>
              </w:rPr>
              <w:t>eploy-openidl-secrets.yml</w:t>
            </w:r>
            <w:proofErr w:type="spellEnd"/>
          </w:p>
        </w:tc>
        <w:tc>
          <w:tcPr>
            <w:tcW w:w="3143" w:type="dxa"/>
            <w:shd w:val="clear" w:color="auto" w:fill="auto"/>
            <w:hideMark/>
          </w:tcPr>
          <w:p w14:paraId="1B8915DF" w14:textId="77777777" w:rsidR="008D05E7" w:rsidRDefault="00BE0250" w:rsidP="00855ED9">
            <w:pPr>
              <w:pStyle w:val="LO-normal1"/>
              <w:rPr>
                <w:rFonts w:ascii="Calibri" w:hAnsi="Calibri" w:cs="Calibri"/>
                <w:sz w:val="24"/>
                <w:szCs w:val="24"/>
                <w:lang w:val="en-US"/>
              </w:rPr>
            </w:pPr>
            <w:r w:rsidRPr="006725F0">
              <w:rPr>
                <w:rFonts w:ascii="Calibri" w:hAnsi="Calibri" w:cs="Calibri"/>
                <w:sz w:val="24"/>
                <w:szCs w:val="24"/>
                <w:lang w:val="en-US"/>
              </w:rPr>
              <w:t xml:space="preserve">Based on node type and environment ensure that the secrets are configured as environment secrets. </w:t>
            </w:r>
            <w:r w:rsidRPr="006725F0">
              <w:rPr>
                <w:rFonts w:ascii="Calibri" w:hAnsi="Calibri" w:cs="Calibri"/>
                <w:sz w:val="24"/>
                <w:szCs w:val="24"/>
                <w:lang w:val="en-US"/>
              </w:rPr>
              <w:br/>
            </w:r>
            <w:r w:rsidRPr="006725F0">
              <w:rPr>
                <w:rFonts w:ascii="Calibri" w:hAnsi="Calibri" w:cs="Calibri"/>
                <w:b/>
                <w:bCs/>
                <w:sz w:val="24"/>
                <w:szCs w:val="24"/>
                <w:lang w:val="en-US"/>
              </w:rPr>
              <w:t xml:space="preserve">Name format: </w:t>
            </w:r>
            <w:r w:rsidR="008D05E7">
              <w:rPr>
                <w:rFonts w:ascii="Calibri" w:hAnsi="Calibri" w:cs="Calibri"/>
                <w:b/>
                <w:bCs/>
                <w:sz w:val="24"/>
                <w:szCs w:val="24"/>
                <w:lang w:val="en-US"/>
              </w:rPr>
              <w:t>should be &lt;env&gt;-&lt;org-name&gt;</w:t>
            </w:r>
            <w:r w:rsidR="006465FA">
              <w:rPr>
                <w:rFonts w:ascii="Calibri" w:hAnsi="Calibri" w:cs="Calibri"/>
                <w:b/>
                <w:bCs/>
                <w:sz w:val="24"/>
                <w:szCs w:val="24"/>
                <w:lang w:val="en-US"/>
              </w:rPr>
              <w:t xml:space="preserve"> (NOT: </w:t>
            </w:r>
            <w:r w:rsidR="006465FA" w:rsidRPr="006725F0">
              <w:rPr>
                <w:rFonts w:ascii="Calibri" w:hAnsi="Calibri" w:cs="Calibri"/>
                <w:b/>
                <w:bCs/>
                <w:sz w:val="24"/>
                <w:szCs w:val="24"/>
                <w:lang w:val="en-US"/>
              </w:rPr>
              <w:t>&lt;env-type&gt;-&lt;node-type&gt;</w:t>
            </w:r>
            <w:r w:rsidR="006465FA">
              <w:rPr>
                <w:rFonts w:ascii="Calibri" w:hAnsi="Calibri" w:cs="Calibri"/>
                <w:b/>
                <w:bCs/>
                <w:sz w:val="24"/>
                <w:szCs w:val="24"/>
                <w:lang w:val="en-US"/>
              </w:rPr>
              <w:t>)</w:t>
            </w:r>
            <w:r w:rsidRPr="006725F0">
              <w:rPr>
                <w:rFonts w:ascii="Calibri" w:hAnsi="Calibri" w:cs="Calibri"/>
                <w:b/>
                <w:bCs/>
                <w:sz w:val="24"/>
                <w:szCs w:val="24"/>
                <w:lang w:val="en-US"/>
              </w:rPr>
              <w:br/>
            </w:r>
            <w:r w:rsidRPr="006725F0">
              <w:rPr>
                <w:rFonts w:ascii="Calibri" w:hAnsi="Calibri" w:cs="Calibri"/>
                <w:sz w:val="24"/>
                <w:szCs w:val="24"/>
                <w:lang w:val="en-US"/>
              </w:rPr>
              <w:t xml:space="preserve">#1. </w:t>
            </w:r>
            <w:proofErr w:type="spellStart"/>
            <w:r w:rsidRPr="006725F0">
              <w:rPr>
                <w:rFonts w:ascii="Calibri" w:hAnsi="Calibri" w:cs="Calibri"/>
                <w:sz w:val="24"/>
                <w:szCs w:val="24"/>
                <w:lang w:val="en-US"/>
              </w:rPr>
              <w:t>gitactions_user_access_key</w:t>
            </w:r>
            <w:proofErr w:type="spellEnd"/>
            <w:r w:rsidR="008E4C2F">
              <w:rPr>
                <w:rFonts w:ascii="Calibri" w:hAnsi="Calibri" w:cs="Calibri"/>
                <w:sz w:val="24"/>
                <w:szCs w:val="24"/>
                <w:lang w:val="en-US"/>
              </w:rPr>
              <w:t xml:space="preserve"> (use your </w:t>
            </w:r>
            <w:proofErr w:type="spellStart"/>
            <w:r w:rsidR="00B9102D">
              <w:rPr>
                <w:rFonts w:ascii="Calibri" w:hAnsi="Calibri" w:cs="Calibri"/>
                <w:sz w:val="24"/>
                <w:szCs w:val="24"/>
                <w:lang w:val="en-US"/>
              </w:rPr>
              <w:t>gitactions_eksadm</w:t>
            </w:r>
            <w:proofErr w:type="spellEnd"/>
            <w:r w:rsidR="00B9102D">
              <w:rPr>
                <w:rFonts w:ascii="Calibri" w:hAnsi="Calibri" w:cs="Calibri"/>
                <w:sz w:val="24"/>
                <w:szCs w:val="24"/>
                <w:lang w:val="en-US"/>
              </w:rPr>
              <w:t xml:space="preserve"> </w:t>
            </w:r>
            <w:r w:rsidR="008E4C2F">
              <w:rPr>
                <w:rFonts w:ascii="Calibri" w:hAnsi="Calibri" w:cs="Calibri"/>
                <w:sz w:val="24"/>
                <w:szCs w:val="24"/>
                <w:lang w:val="en-US"/>
              </w:rPr>
              <w:t>user access key</w:t>
            </w:r>
            <w:r w:rsidR="008D05E7">
              <w:rPr>
                <w:rFonts w:ascii="Calibri" w:hAnsi="Calibri" w:cs="Calibri"/>
                <w:sz w:val="24"/>
                <w:szCs w:val="24"/>
                <w:lang w:val="en-US"/>
              </w:rPr>
              <w:t>)</w:t>
            </w:r>
            <w:r w:rsidRPr="006725F0">
              <w:rPr>
                <w:rFonts w:ascii="Calibri" w:hAnsi="Calibri" w:cs="Calibri"/>
                <w:sz w:val="24"/>
                <w:szCs w:val="24"/>
                <w:lang w:val="en-US"/>
              </w:rPr>
              <w:br/>
              <w:t xml:space="preserve">#2. </w:t>
            </w:r>
            <w:proofErr w:type="spellStart"/>
            <w:r w:rsidRPr="006725F0">
              <w:rPr>
                <w:rFonts w:ascii="Calibri" w:hAnsi="Calibri" w:cs="Calibri"/>
                <w:sz w:val="24"/>
                <w:szCs w:val="24"/>
                <w:lang w:val="en-US"/>
              </w:rPr>
              <w:t>gitactions_user_secret_key</w:t>
            </w:r>
            <w:proofErr w:type="spellEnd"/>
            <w:r w:rsidRPr="006725F0">
              <w:rPr>
                <w:rFonts w:ascii="Calibri" w:hAnsi="Calibri" w:cs="Calibri"/>
                <w:sz w:val="24"/>
                <w:szCs w:val="24"/>
                <w:lang w:val="en-US"/>
              </w:rPr>
              <w:br/>
            </w:r>
            <w:r w:rsidR="008D05E7">
              <w:rPr>
                <w:rFonts w:ascii="Calibri" w:hAnsi="Calibri" w:cs="Calibri"/>
                <w:sz w:val="24"/>
                <w:szCs w:val="24"/>
                <w:lang w:val="en-US"/>
              </w:rPr>
              <w:t xml:space="preserve">(use your </w:t>
            </w:r>
            <w:proofErr w:type="spellStart"/>
            <w:r w:rsidR="008D05E7">
              <w:rPr>
                <w:rFonts w:ascii="Calibri" w:hAnsi="Calibri" w:cs="Calibri"/>
                <w:sz w:val="24"/>
                <w:szCs w:val="24"/>
                <w:lang w:val="en-US"/>
              </w:rPr>
              <w:t>git</w:t>
            </w:r>
            <w:r w:rsidR="00B9102D">
              <w:rPr>
                <w:rFonts w:ascii="Calibri" w:hAnsi="Calibri" w:cs="Calibri"/>
                <w:sz w:val="24"/>
                <w:szCs w:val="24"/>
                <w:lang w:val="en-US"/>
              </w:rPr>
              <w:t>actions_eksadm</w:t>
            </w:r>
            <w:proofErr w:type="spellEnd"/>
            <w:r w:rsidR="008D05E7">
              <w:rPr>
                <w:rFonts w:ascii="Calibri" w:hAnsi="Calibri" w:cs="Calibri"/>
                <w:sz w:val="24"/>
                <w:szCs w:val="24"/>
                <w:lang w:val="en-US"/>
              </w:rPr>
              <w:t xml:space="preserve"> user secret key)</w:t>
            </w:r>
          </w:p>
          <w:p w14:paraId="7518CD32" w14:textId="77777777" w:rsidR="00BE0250" w:rsidRPr="006725F0" w:rsidRDefault="00BE0250" w:rsidP="00855ED9">
            <w:pPr>
              <w:pStyle w:val="LO-normal1"/>
              <w:rPr>
                <w:rFonts w:ascii="Calibri" w:hAnsi="Calibri" w:cs="Calibri"/>
                <w:sz w:val="24"/>
                <w:szCs w:val="24"/>
                <w:lang w:val="en-US"/>
              </w:rPr>
            </w:pPr>
            <w:r w:rsidRPr="006725F0">
              <w:rPr>
                <w:rFonts w:ascii="Calibri" w:hAnsi="Calibri" w:cs="Calibri"/>
                <w:sz w:val="24"/>
                <w:szCs w:val="24"/>
                <w:lang w:val="en-US"/>
              </w:rPr>
              <w:t xml:space="preserve">#3. </w:t>
            </w:r>
            <w:proofErr w:type="spellStart"/>
            <w:r w:rsidRPr="006725F0">
              <w:rPr>
                <w:rFonts w:ascii="Calibri" w:hAnsi="Calibri" w:cs="Calibri"/>
                <w:sz w:val="24"/>
                <w:szCs w:val="24"/>
                <w:lang w:val="en-US"/>
              </w:rPr>
              <w:t>gitactions_eksadm_role</w:t>
            </w:r>
            <w:proofErr w:type="spellEnd"/>
            <w:r w:rsidR="00C915C3">
              <w:rPr>
                <w:rFonts w:ascii="Calibri" w:hAnsi="Calibri" w:cs="Calibri"/>
                <w:sz w:val="24"/>
                <w:szCs w:val="24"/>
                <w:lang w:val="en-US"/>
              </w:rPr>
              <w:t xml:space="preserve"> (this is the </w:t>
            </w:r>
            <w:proofErr w:type="spellStart"/>
            <w:r w:rsidR="00C915C3">
              <w:rPr>
                <w:rFonts w:ascii="Calibri" w:hAnsi="Calibri" w:cs="Calibri"/>
                <w:sz w:val="24"/>
                <w:szCs w:val="24"/>
                <w:lang w:val="en-US"/>
              </w:rPr>
              <w:t>arn</w:t>
            </w:r>
            <w:proofErr w:type="spellEnd"/>
            <w:r w:rsidR="00C915C3">
              <w:rPr>
                <w:rFonts w:ascii="Calibri" w:hAnsi="Calibri" w:cs="Calibri"/>
                <w:sz w:val="24"/>
                <w:szCs w:val="24"/>
                <w:lang w:val="en-US"/>
              </w:rPr>
              <w:t>)</w:t>
            </w:r>
            <w:r w:rsidRPr="006725F0">
              <w:rPr>
                <w:rFonts w:ascii="Calibri" w:hAnsi="Calibri" w:cs="Calibri"/>
                <w:sz w:val="24"/>
                <w:szCs w:val="24"/>
                <w:lang w:val="en-US"/>
              </w:rPr>
              <w:br/>
              <w:t xml:space="preserve">#4. </w:t>
            </w:r>
            <w:proofErr w:type="spellStart"/>
            <w:r w:rsidRPr="006725F0">
              <w:rPr>
                <w:rFonts w:ascii="Calibri" w:hAnsi="Calibri" w:cs="Calibri"/>
                <w:sz w:val="24"/>
                <w:szCs w:val="24"/>
                <w:lang w:val="en-US"/>
              </w:rPr>
              <w:t>gitactions_external_id</w:t>
            </w:r>
            <w:proofErr w:type="spellEnd"/>
            <w:r w:rsidR="00C95672">
              <w:rPr>
                <w:rFonts w:ascii="Calibri" w:hAnsi="Calibri" w:cs="Calibri"/>
                <w:sz w:val="24"/>
                <w:szCs w:val="24"/>
                <w:lang w:val="en-US"/>
              </w:rPr>
              <w:t xml:space="preserve"> (git-actions)</w:t>
            </w:r>
            <w:r w:rsidRPr="006725F0">
              <w:rPr>
                <w:rFonts w:ascii="Calibri" w:hAnsi="Calibri" w:cs="Calibri"/>
                <w:sz w:val="24"/>
                <w:szCs w:val="24"/>
                <w:lang w:val="en-US"/>
              </w:rPr>
              <w:br/>
              <w:t xml:space="preserve">#5. </w:t>
            </w:r>
            <w:proofErr w:type="spellStart"/>
            <w:r w:rsidRPr="006725F0">
              <w:rPr>
                <w:rFonts w:ascii="Calibri" w:hAnsi="Calibri" w:cs="Calibri"/>
                <w:sz w:val="24"/>
                <w:szCs w:val="24"/>
                <w:lang w:val="en-US"/>
              </w:rPr>
              <w:t>aws_region</w:t>
            </w:r>
            <w:proofErr w:type="spellEnd"/>
            <w:r w:rsidRPr="006725F0">
              <w:rPr>
                <w:rFonts w:ascii="Calibri" w:hAnsi="Calibri" w:cs="Calibri"/>
                <w:sz w:val="24"/>
                <w:szCs w:val="24"/>
                <w:lang w:val="en-US"/>
              </w:rPr>
              <w:br/>
              <w:t xml:space="preserve">#6. </w:t>
            </w:r>
            <w:proofErr w:type="spellStart"/>
            <w:r w:rsidRPr="006725F0">
              <w:rPr>
                <w:rFonts w:ascii="Calibri" w:hAnsi="Calibri" w:cs="Calibri"/>
                <w:sz w:val="24"/>
                <w:szCs w:val="24"/>
                <w:lang w:val="en-US"/>
              </w:rPr>
              <w:t>app_cluster_name</w:t>
            </w:r>
            <w:proofErr w:type="spellEnd"/>
            <w:r w:rsidRPr="006725F0">
              <w:rPr>
                <w:rFonts w:ascii="Calibri" w:hAnsi="Calibri" w:cs="Calibri"/>
                <w:sz w:val="24"/>
                <w:szCs w:val="24"/>
                <w:lang w:val="en-US"/>
              </w:rPr>
              <w:br/>
              <w:t xml:space="preserve">#7. </w:t>
            </w:r>
            <w:proofErr w:type="spellStart"/>
            <w:r w:rsidRPr="006725F0">
              <w:rPr>
                <w:rFonts w:ascii="Calibri" w:hAnsi="Calibri" w:cs="Calibri"/>
                <w:sz w:val="24"/>
                <w:szCs w:val="24"/>
                <w:lang w:val="en-US"/>
              </w:rPr>
              <w:t>vault_secret_name</w:t>
            </w:r>
            <w:proofErr w:type="spellEnd"/>
            <w:r w:rsidRPr="006725F0">
              <w:rPr>
                <w:rFonts w:ascii="Calibri" w:hAnsi="Calibri" w:cs="Calibri"/>
                <w:sz w:val="24"/>
                <w:szCs w:val="24"/>
                <w:lang w:val="en-US"/>
              </w:rPr>
              <w:t xml:space="preserve"> (name of the secret setup in vault to retrieve credentials. Refer to AWS Secret Manager to identify the vault secret names provisioned</w:t>
            </w:r>
            <w:r w:rsidR="00C6017B" w:rsidRPr="006725F0">
              <w:rPr>
                <w:rFonts w:ascii="Calibri" w:hAnsi="Calibri" w:cs="Calibri"/>
                <w:sz w:val="24"/>
                <w:szCs w:val="24"/>
                <w:lang w:val="en-US"/>
              </w:rPr>
              <w:t>. Format &lt;</w:t>
            </w:r>
            <w:proofErr w:type="spellStart"/>
            <w:r w:rsidR="00C6017B" w:rsidRPr="006725F0">
              <w:rPr>
                <w:rFonts w:ascii="Calibri" w:hAnsi="Calibri" w:cs="Calibri"/>
                <w:sz w:val="24"/>
                <w:szCs w:val="24"/>
                <w:lang w:val="en-US"/>
              </w:rPr>
              <w:t>orgname</w:t>
            </w:r>
            <w:proofErr w:type="spellEnd"/>
            <w:r w:rsidR="00C6017B" w:rsidRPr="006725F0">
              <w:rPr>
                <w:rFonts w:ascii="Calibri" w:hAnsi="Calibri" w:cs="Calibri"/>
                <w:sz w:val="24"/>
                <w:szCs w:val="24"/>
                <w:lang w:val="en-US"/>
              </w:rPr>
              <w:t xml:space="preserve">&gt;-&lt;env&gt;-config-vault. Ex: </w:t>
            </w:r>
            <w:proofErr w:type="spellStart"/>
            <w:r w:rsidR="00C6017B" w:rsidRPr="006725F0">
              <w:rPr>
                <w:rFonts w:ascii="Calibri" w:hAnsi="Calibri" w:cs="Calibri"/>
                <w:sz w:val="24"/>
                <w:szCs w:val="24"/>
                <w:lang w:val="en-US"/>
              </w:rPr>
              <w:t>aais</w:t>
            </w:r>
            <w:proofErr w:type="spellEnd"/>
            <w:r w:rsidR="00C6017B" w:rsidRPr="006725F0">
              <w:rPr>
                <w:rFonts w:ascii="Calibri" w:hAnsi="Calibri" w:cs="Calibri"/>
                <w:sz w:val="24"/>
                <w:szCs w:val="24"/>
                <w:lang w:val="en-US"/>
              </w:rPr>
              <w:t>-dev-config-vault</w:t>
            </w:r>
          </w:p>
        </w:tc>
        <w:tc>
          <w:tcPr>
            <w:tcW w:w="2055" w:type="dxa"/>
            <w:shd w:val="clear" w:color="auto" w:fill="auto"/>
            <w:hideMark/>
          </w:tcPr>
          <w:p w14:paraId="5384F86A" w14:textId="77777777" w:rsidR="00BE0250" w:rsidRPr="006725F0" w:rsidRDefault="00BE0250" w:rsidP="00855ED9">
            <w:pPr>
              <w:pStyle w:val="LO-normal1"/>
              <w:rPr>
                <w:rFonts w:ascii="Calibri" w:hAnsi="Calibri" w:cs="Calibri"/>
                <w:sz w:val="24"/>
                <w:szCs w:val="24"/>
                <w:lang w:val="en-US"/>
              </w:rPr>
            </w:pPr>
            <w:r w:rsidRPr="006725F0">
              <w:rPr>
                <w:rFonts w:ascii="Calibri" w:hAnsi="Calibri" w:cs="Calibri"/>
                <w:sz w:val="24"/>
                <w:szCs w:val="24"/>
                <w:lang w:val="en-US"/>
              </w:rPr>
              <w:t xml:space="preserve">Manual trigger. Input </w:t>
            </w:r>
            <w:proofErr w:type="spellStart"/>
            <w:r w:rsidR="00E704BD" w:rsidRPr="006725F0">
              <w:rPr>
                <w:rFonts w:ascii="Calibri" w:hAnsi="Calibri" w:cs="Calibri"/>
                <w:sz w:val="24"/>
                <w:szCs w:val="24"/>
                <w:lang w:val="en-US"/>
              </w:rPr>
              <w:t>o</w:t>
            </w:r>
            <w:r w:rsidRPr="006725F0">
              <w:rPr>
                <w:rFonts w:ascii="Calibri" w:hAnsi="Calibri" w:cs="Calibri"/>
                <w:sz w:val="24"/>
                <w:szCs w:val="24"/>
                <w:lang w:val="en-US"/>
              </w:rPr>
              <w:t>rg_name</w:t>
            </w:r>
            <w:proofErr w:type="spellEnd"/>
            <w:r w:rsidRPr="006725F0">
              <w:rPr>
                <w:rFonts w:ascii="Calibri" w:hAnsi="Calibri" w:cs="Calibri"/>
                <w:sz w:val="24"/>
                <w:szCs w:val="24"/>
                <w:lang w:val="en-US"/>
              </w:rPr>
              <w:t xml:space="preserve"> and </w:t>
            </w:r>
            <w:proofErr w:type="spellStart"/>
            <w:r w:rsidRPr="006725F0">
              <w:rPr>
                <w:rFonts w:ascii="Calibri" w:hAnsi="Calibri" w:cs="Calibri"/>
                <w:sz w:val="24"/>
                <w:szCs w:val="24"/>
                <w:lang w:val="en-US"/>
              </w:rPr>
              <w:t>env_type</w:t>
            </w:r>
            <w:proofErr w:type="spellEnd"/>
            <w:r w:rsidRPr="006725F0">
              <w:rPr>
                <w:rFonts w:ascii="Calibri" w:hAnsi="Calibri" w:cs="Calibri"/>
                <w:sz w:val="24"/>
                <w:szCs w:val="24"/>
                <w:lang w:val="en-US"/>
              </w:rPr>
              <w:t xml:space="preserve"> to trigger the pipeline for deploying secrets</w:t>
            </w:r>
          </w:p>
        </w:tc>
        <w:tc>
          <w:tcPr>
            <w:tcW w:w="3100" w:type="dxa"/>
            <w:shd w:val="clear" w:color="auto" w:fill="auto"/>
          </w:tcPr>
          <w:p w14:paraId="2F3AE116" w14:textId="77777777" w:rsidR="00BE0250" w:rsidRPr="006725F0" w:rsidRDefault="00BE0250" w:rsidP="00855ED9">
            <w:pPr>
              <w:pStyle w:val="LO-normal1"/>
              <w:rPr>
                <w:rFonts w:ascii="Calibri" w:hAnsi="Calibri" w:cs="Calibri"/>
                <w:sz w:val="24"/>
                <w:szCs w:val="24"/>
                <w:lang w:val="en-US"/>
              </w:rPr>
            </w:pPr>
            <w:r w:rsidRPr="006725F0">
              <w:rPr>
                <w:rFonts w:ascii="Calibri" w:hAnsi="Calibri" w:cs="Calibri"/>
                <w:sz w:val="24"/>
                <w:szCs w:val="24"/>
                <w:lang w:val="en-US"/>
              </w:rPr>
              <w:t xml:space="preserve">The pipeline is used to deploy secrets. This should be executed before deploying </w:t>
            </w:r>
            <w:r w:rsidR="00C6017B" w:rsidRPr="006725F0">
              <w:rPr>
                <w:rFonts w:ascii="Calibri" w:hAnsi="Calibri" w:cs="Calibri"/>
                <w:sz w:val="24"/>
                <w:szCs w:val="24"/>
                <w:lang w:val="en-US"/>
              </w:rPr>
              <w:t>OpenIDL</w:t>
            </w:r>
            <w:r w:rsidRPr="006725F0">
              <w:rPr>
                <w:rFonts w:ascii="Calibri" w:hAnsi="Calibri" w:cs="Calibri"/>
                <w:sz w:val="24"/>
                <w:szCs w:val="24"/>
                <w:lang w:val="en-US"/>
              </w:rPr>
              <w:t xml:space="preserve"> </w:t>
            </w:r>
            <w:r w:rsidR="0016778B" w:rsidRPr="006725F0">
              <w:rPr>
                <w:rFonts w:ascii="Calibri" w:hAnsi="Calibri" w:cs="Calibri"/>
                <w:sz w:val="24"/>
                <w:szCs w:val="24"/>
                <w:lang w:val="en-US"/>
              </w:rPr>
              <w:t>applicat</w:t>
            </w:r>
            <w:r w:rsidRPr="006725F0">
              <w:rPr>
                <w:rFonts w:ascii="Calibri" w:hAnsi="Calibri" w:cs="Calibri"/>
                <w:sz w:val="24"/>
                <w:szCs w:val="24"/>
                <w:lang w:val="en-US"/>
              </w:rPr>
              <w:t>ion</w:t>
            </w:r>
          </w:p>
        </w:tc>
      </w:tr>
    </w:tbl>
    <w:p w14:paraId="3FF44D2A" w14:textId="77777777" w:rsidR="00BE0250" w:rsidRPr="006725F0" w:rsidRDefault="00BE0250" w:rsidP="00BE0250">
      <w:pPr>
        <w:pStyle w:val="LO-normal1"/>
        <w:rPr>
          <w:rFonts w:ascii="Calibri" w:hAnsi="Calibri" w:cs="Calibri"/>
          <w:sz w:val="24"/>
          <w:szCs w:val="24"/>
          <w:lang w:val="en-MY" w:eastAsia="en-US" w:bidi="ar-SA"/>
        </w:rPr>
      </w:pPr>
    </w:p>
    <w:p w14:paraId="1A412BD0" w14:textId="77777777" w:rsidR="0016778B" w:rsidRPr="006725F0" w:rsidRDefault="0016778B" w:rsidP="00BE0250">
      <w:pPr>
        <w:pStyle w:val="LO-normal1"/>
        <w:rPr>
          <w:rFonts w:ascii="Calibri" w:hAnsi="Calibri" w:cs="Calibri"/>
          <w:sz w:val="24"/>
          <w:szCs w:val="24"/>
          <w:lang w:val="en-MY" w:eastAsia="en-US" w:bidi="ar-SA"/>
        </w:rPr>
      </w:pPr>
    </w:p>
    <w:p w14:paraId="513A8A8D" w14:textId="77777777" w:rsidR="00BE0250" w:rsidRPr="006725F0" w:rsidRDefault="00BE0250" w:rsidP="00BE0250">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lastRenderedPageBreak/>
        <w:t xml:space="preserve">1.  Go to GitHub and Actions section, look for Deploy openIDL secrets and trigger the pipeline with below inputs </w:t>
      </w:r>
    </w:p>
    <w:p w14:paraId="4DE221B5" w14:textId="77777777" w:rsidR="00BE0250" w:rsidRPr="006725F0" w:rsidRDefault="00BE0250" w:rsidP="00BE0250">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ab/>
      </w:r>
      <w:proofErr w:type="spellStart"/>
      <w:r w:rsidRPr="006725F0">
        <w:rPr>
          <w:rFonts w:ascii="Calibri" w:hAnsi="Calibri" w:cs="Calibri"/>
          <w:sz w:val="24"/>
          <w:szCs w:val="24"/>
          <w:lang w:val="en-MY" w:eastAsia="en-US" w:bidi="ar-SA"/>
        </w:rPr>
        <w:t>i</w:t>
      </w:r>
      <w:proofErr w:type="spellEnd"/>
      <w:r w:rsidRPr="006725F0">
        <w:rPr>
          <w:rFonts w:ascii="Calibri" w:hAnsi="Calibri" w:cs="Calibri"/>
          <w:sz w:val="24"/>
          <w:szCs w:val="24"/>
          <w:lang w:val="en-MY" w:eastAsia="en-US" w:bidi="ar-SA"/>
        </w:rPr>
        <w:t xml:space="preserve">. </w:t>
      </w:r>
      <w:proofErr w:type="spellStart"/>
      <w:r w:rsidRPr="006725F0">
        <w:rPr>
          <w:rFonts w:ascii="Calibri" w:hAnsi="Calibri" w:cs="Calibri"/>
          <w:sz w:val="24"/>
          <w:szCs w:val="24"/>
          <w:lang w:val="en-MY" w:eastAsia="en-US" w:bidi="ar-SA"/>
        </w:rPr>
        <w:t>org_name</w:t>
      </w:r>
      <w:proofErr w:type="spellEnd"/>
      <w:r w:rsidRPr="006725F0">
        <w:rPr>
          <w:rFonts w:ascii="Calibri" w:hAnsi="Calibri" w:cs="Calibri"/>
          <w:sz w:val="24"/>
          <w:szCs w:val="24"/>
          <w:lang w:val="en-MY" w:eastAsia="en-US" w:bidi="ar-SA"/>
        </w:rPr>
        <w:t xml:space="preserve"> – Name of the organization. Example:  </w:t>
      </w:r>
      <w:proofErr w:type="spellStart"/>
      <w:r w:rsidRPr="006725F0">
        <w:rPr>
          <w:rFonts w:ascii="Calibri" w:hAnsi="Calibri" w:cs="Calibri"/>
          <w:sz w:val="24"/>
          <w:szCs w:val="24"/>
          <w:lang w:val="en-MY" w:eastAsia="en-US" w:bidi="ar-SA"/>
        </w:rPr>
        <w:t>aais</w:t>
      </w:r>
      <w:proofErr w:type="spellEnd"/>
      <w:r w:rsidRPr="006725F0">
        <w:rPr>
          <w:rFonts w:ascii="Calibri" w:hAnsi="Calibri" w:cs="Calibri"/>
          <w:sz w:val="24"/>
          <w:szCs w:val="24"/>
          <w:lang w:val="en-MY" w:eastAsia="en-US" w:bidi="ar-SA"/>
        </w:rPr>
        <w:t xml:space="preserve"> | analytics | </w:t>
      </w:r>
      <w:proofErr w:type="spellStart"/>
      <w:r w:rsidRPr="006725F0">
        <w:rPr>
          <w:rFonts w:ascii="Calibri" w:hAnsi="Calibri" w:cs="Calibri"/>
          <w:sz w:val="24"/>
          <w:szCs w:val="24"/>
          <w:lang w:val="en-MY" w:eastAsia="en-US" w:bidi="ar-SA"/>
        </w:rPr>
        <w:t>trv</w:t>
      </w:r>
      <w:proofErr w:type="spellEnd"/>
      <w:r w:rsidRPr="006725F0">
        <w:rPr>
          <w:rFonts w:ascii="Calibri" w:hAnsi="Calibri" w:cs="Calibri"/>
          <w:sz w:val="24"/>
          <w:szCs w:val="24"/>
          <w:lang w:val="en-MY" w:eastAsia="en-US" w:bidi="ar-SA"/>
        </w:rPr>
        <w:t xml:space="preserve"> etc </w:t>
      </w:r>
    </w:p>
    <w:p w14:paraId="7733F877" w14:textId="77777777" w:rsidR="00BE0250" w:rsidRPr="006725F0" w:rsidRDefault="00BE0250" w:rsidP="00BE0250">
      <w:pPr>
        <w:pStyle w:val="LO-normal1"/>
        <w:ind w:firstLine="720"/>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ii. </w:t>
      </w:r>
      <w:proofErr w:type="spellStart"/>
      <w:r w:rsidRPr="006725F0">
        <w:rPr>
          <w:rFonts w:ascii="Calibri" w:hAnsi="Calibri" w:cs="Calibri"/>
          <w:sz w:val="24"/>
          <w:szCs w:val="24"/>
          <w:lang w:val="en-MY" w:eastAsia="en-US" w:bidi="ar-SA"/>
        </w:rPr>
        <w:t>env_type</w:t>
      </w:r>
      <w:proofErr w:type="spellEnd"/>
      <w:r w:rsidRPr="006725F0">
        <w:rPr>
          <w:rFonts w:ascii="Calibri" w:hAnsi="Calibri" w:cs="Calibri"/>
          <w:sz w:val="24"/>
          <w:szCs w:val="24"/>
          <w:lang w:val="en-MY" w:eastAsia="en-US" w:bidi="ar-SA"/>
        </w:rPr>
        <w:t xml:space="preserve"> – Type of the environment.  Example:   dev | test | prod</w:t>
      </w:r>
    </w:p>
    <w:p w14:paraId="1FCFD3A9" w14:textId="77777777" w:rsidR="00BE0250" w:rsidRDefault="00BE0250" w:rsidP="00663852">
      <w:pPr>
        <w:numPr>
          <w:ilvl w:val="0"/>
          <w:numId w:val="31"/>
        </w:numPr>
        <w:rPr>
          <w:lang w:val="en-MY"/>
        </w:rPr>
      </w:pPr>
      <w:r w:rsidRPr="006725F0">
        <w:rPr>
          <w:lang w:val="en-MY"/>
        </w:rPr>
        <w:t>Upon the pipeline is manually triggered it deploys the secrets for openIDL application.</w:t>
      </w:r>
    </w:p>
    <w:p w14:paraId="02F7B990" w14:textId="77777777" w:rsidR="00663852" w:rsidRDefault="00663852" w:rsidP="00663852">
      <w:pPr>
        <w:pStyle w:val="Heading4"/>
        <w:rPr>
          <w:lang w:val="en-MY"/>
        </w:rPr>
      </w:pPr>
      <w:r>
        <w:rPr>
          <w:lang w:val="en-MY"/>
        </w:rPr>
        <w:t>Trouble Shooting</w:t>
      </w:r>
    </w:p>
    <w:p w14:paraId="74968181" w14:textId="77777777" w:rsidR="00663852" w:rsidRDefault="00663852" w:rsidP="00663852">
      <w:pPr>
        <w:pStyle w:val="LO-normal1"/>
        <w:rPr>
          <w:lang w:val="en-MY"/>
        </w:rPr>
      </w:pPr>
      <w:r>
        <w:rPr>
          <w:lang w:val="en-MY"/>
        </w:rPr>
        <w:t>If you see an error in the log that it can’t copy the secrets or an error of cannot iterate over null, then you are missing a rule in the policies for vault.</w:t>
      </w:r>
    </w:p>
    <w:p w14:paraId="4CF33AE9" w14:textId="77777777" w:rsidR="000542B5" w:rsidRDefault="000542B5" w:rsidP="00663852">
      <w:pPr>
        <w:pStyle w:val="LO-normal1"/>
        <w:rPr>
          <w:lang w:val="en-MY"/>
        </w:rPr>
      </w:pPr>
      <w:r>
        <w:rPr>
          <w:lang w:val="en-MY"/>
        </w:rPr>
        <w:t xml:space="preserve">Go into vault on the </w:t>
      </w:r>
      <w:proofErr w:type="spellStart"/>
      <w:r>
        <w:rPr>
          <w:lang w:val="en-MY"/>
        </w:rPr>
        <w:t>blk</w:t>
      </w:r>
      <w:proofErr w:type="spellEnd"/>
      <w:r>
        <w:rPr>
          <w:lang w:val="en-MY"/>
        </w:rPr>
        <w:t xml:space="preserve"> cluster through the port-forward.</w:t>
      </w:r>
    </w:p>
    <w:p w14:paraId="2A27CF98" w14:textId="77777777" w:rsidR="000542B5" w:rsidRDefault="000542B5" w:rsidP="00663852">
      <w:pPr>
        <w:pStyle w:val="LO-normal1"/>
        <w:rPr>
          <w:lang w:val="en-MY"/>
        </w:rPr>
      </w:pPr>
      <w:r>
        <w:rPr>
          <w:lang w:val="en-MY"/>
        </w:rPr>
        <w:t>Go to the policies tab.</w:t>
      </w:r>
    </w:p>
    <w:p w14:paraId="5453B09E" w14:textId="77777777" w:rsidR="000542B5" w:rsidRDefault="000542B5" w:rsidP="00663852">
      <w:pPr>
        <w:pStyle w:val="LO-normal1"/>
        <w:rPr>
          <w:lang w:val="en-MY"/>
        </w:rPr>
      </w:pPr>
      <w:r>
        <w:rPr>
          <w:lang w:val="en-MY"/>
        </w:rPr>
        <w:t>Open the config… policy.</w:t>
      </w:r>
    </w:p>
    <w:p w14:paraId="29AB724B" w14:textId="77777777" w:rsidR="000542B5" w:rsidRDefault="000542B5" w:rsidP="00663852">
      <w:pPr>
        <w:pStyle w:val="LO-normal1"/>
        <w:rPr>
          <w:lang w:val="en-MY"/>
        </w:rPr>
      </w:pPr>
      <w:r>
        <w:rPr>
          <w:lang w:val="en-MY"/>
        </w:rPr>
        <w:t>If there is only, the first line, then copy it to make the second line changing config/data to config/metadata and save.</w:t>
      </w:r>
    </w:p>
    <w:p w14:paraId="314C795E" w14:textId="77777777" w:rsidR="00663852" w:rsidRPr="00663852" w:rsidRDefault="00566BBD" w:rsidP="00663852">
      <w:pPr>
        <w:pStyle w:val="LO-normal1"/>
        <w:rPr>
          <w:lang w:val="en-MY"/>
        </w:rPr>
      </w:pPr>
      <w:r w:rsidRPr="00AA6CBF">
        <w:rPr>
          <w:noProof/>
          <w:lang w:val="en-MY"/>
        </w:rPr>
        <w:drawing>
          <wp:inline distT="0" distB="0" distL="0" distR="0" wp14:anchorId="702CF621" wp14:editId="07EB3D77">
            <wp:extent cx="5728335" cy="2091690"/>
            <wp:effectExtent l="0" t="0" r="0" b="0"/>
            <wp:docPr id="39" name="Picture 72" descr="Graphical user interface, text,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descr="Graphical user interface, text, application&#10;&#10;Description automatically generated"/>
                    <pic:cNvPicPr>
                      <a:picLocks/>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8335" cy="2091690"/>
                    </a:xfrm>
                    <a:prstGeom prst="rect">
                      <a:avLst/>
                    </a:prstGeom>
                    <a:noFill/>
                    <a:ln>
                      <a:noFill/>
                    </a:ln>
                  </pic:spPr>
                </pic:pic>
              </a:graphicData>
            </a:graphic>
          </wp:inline>
        </w:drawing>
      </w:r>
    </w:p>
    <w:p w14:paraId="5DD8E7FC" w14:textId="77777777" w:rsidR="0039612C" w:rsidRPr="006725F0" w:rsidRDefault="00BE0250" w:rsidP="00176E31">
      <w:pPr>
        <w:pStyle w:val="Heading3"/>
        <w:rPr>
          <w:rFonts w:ascii="Calibri" w:hAnsi="Calibri" w:cs="Calibri"/>
          <w:color w:val="4472C4"/>
          <w:sz w:val="24"/>
          <w:szCs w:val="24"/>
          <w:lang w:val="en-MY" w:eastAsia="en-US" w:bidi="ar-SA"/>
        </w:rPr>
      </w:pPr>
      <w:r w:rsidRPr="006725F0">
        <w:rPr>
          <w:rFonts w:ascii="Calibri" w:hAnsi="Calibri" w:cs="Calibri"/>
          <w:color w:val="4472C4"/>
          <w:sz w:val="24"/>
          <w:szCs w:val="24"/>
          <w:lang w:val="en-MY" w:eastAsia="en-US" w:bidi="ar-SA"/>
        </w:rPr>
        <w:br w:type="page"/>
      </w:r>
      <w:bookmarkStart w:id="115" w:name="_Toc86913803"/>
      <w:r w:rsidR="003B5709" w:rsidRPr="006725F0">
        <w:rPr>
          <w:rFonts w:ascii="Calibri" w:hAnsi="Calibri" w:cs="Calibri"/>
          <w:color w:val="4472C4"/>
          <w:sz w:val="24"/>
          <w:szCs w:val="24"/>
          <w:lang w:val="en-MY" w:eastAsia="en-US" w:bidi="ar-SA"/>
        </w:rPr>
        <w:lastRenderedPageBreak/>
        <w:t>P</w:t>
      </w:r>
      <w:r w:rsidR="004720ED" w:rsidRPr="006725F0">
        <w:rPr>
          <w:rFonts w:ascii="Calibri" w:hAnsi="Calibri" w:cs="Calibri"/>
          <w:color w:val="4472C4"/>
          <w:sz w:val="24"/>
          <w:szCs w:val="24"/>
          <w:lang w:val="en-MY" w:eastAsia="en-US" w:bidi="ar-SA"/>
        </w:rPr>
        <w:t>ipeline to deploy application</w:t>
      </w:r>
      <w:bookmarkEnd w:id="115"/>
    </w:p>
    <w:p w14:paraId="65488A68" w14:textId="77777777" w:rsidR="00FE3903" w:rsidRPr="006725F0" w:rsidRDefault="00FE3903" w:rsidP="00FE3903">
      <w:pPr>
        <w:pStyle w:val="LO-normal1"/>
        <w:rPr>
          <w:rFonts w:ascii="Calibri" w:hAnsi="Calibri" w:cs="Calibri"/>
          <w:sz w:val="24"/>
          <w:szCs w:val="24"/>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7"/>
        <w:gridCol w:w="2836"/>
        <w:gridCol w:w="1914"/>
        <w:gridCol w:w="2879"/>
      </w:tblGrid>
      <w:tr w:rsidR="00225235" w:rsidRPr="006725F0" w14:paraId="5EBDFB21" w14:textId="77777777" w:rsidTr="00361DE9">
        <w:trPr>
          <w:trHeight w:val="288"/>
        </w:trPr>
        <w:tc>
          <w:tcPr>
            <w:tcW w:w="1368" w:type="dxa"/>
            <w:shd w:val="clear" w:color="auto" w:fill="E7E6E6"/>
            <w:noWrap/>
            <w:hideMark/>
          </w:tcPr>
          <w:p w14:paraId="2AF2AC26" w14:textId="77777777" w:rsidR="00225235" w:rsidRPr="006725F0" w:rsidRDefault="00225235" w:rsidP="00361DE9">
            <w:pPr>
              <w:pStyle w:val="LO-normal1"/>
              <w:rPr>
                <w:rFonts w:ascii="Calibri" w:hAnsi="Calibri" w:cs="Calibri"/>
                <w:b/>
                <w:bCs/>
                <w:sz w:val="24"/>
                <w:szCs w:val="24"/>
                <w:lang w:val="en-US"/>
              </w:rPr>
            </w:pPr>
            <w:r w:rsidRPr="006725F0">
              <w:rPr>
                <w:rFonts w:ascii="Calibri" w:hAnsi="Calibri" w:cs="Calibri"/>
                <w:b/>
                <w:bCs/>
                <w:sz w:val="24"/>
                <w:szCs w:val="24"/>
                <w:lang w:val="en-US"/>
              </w:rPr>
              <w:t>Pipeline File</w:t>
            </w:r>
          </w:p>
        </w:tc>
        <w:tc>
          <w:tcPr>
            <w:tcW w:w="3053" w:type="dxa"/>
            <w:shd w:val="clear" w:color="auto" w:fill="E7E6E6"/>
            <w:noWrap/>
            <w:hideMark/>
          </w:tcPr>
          <w:p w14:paraId="3AC2E4A7" w14:textId="77777777" w:rsidR="00225235" w:rsidRPr="006725F0" w:rsidRDefault="00225235" w:rsidP="00361DE9">
            <w:pPr>
              <w:pStyle w:val="LO-normal1"/>
              <w:rPr>
                <w:rFonts w:ascii="Calibri" w:hAnsi="Calibri" w:cs="Calibri"/>
                <w:b/>
                <w:bCs/>
                <w:sz w:val="24"/>
                <w:szCs w:val="24"/>
                <w:lang w:val="en-US"/>
              </w:rPr>
            </w:pPr>
            <w:r w:rsidRPr="006725F0">
              <w:rPr>
                <w:rFonts w:ascii="Calibri" w:hAnsi="Calibri" w:cs="Calibri"/>
                <w:b/>
                <w:bCs/>
                <w:sz w:val="24"/>
                <w:szCs w:val="24"/>
                <w:lang w:val="en-US"/>
              </w:rPr>
              <w:t>Prerequisites</w:t>
            </w:r>
          </w:p>
        </w:tc>
        <w:tc>
          <w:tcPr>
            <w:tcW w:w="2055" w:type="dxa"/>
            <w:shd w:val="clear" w:color="auto" w:fill="E7E6E6"/>
            <w:noWrap/>
            <w:hideMark/>
          </w:tcPr>
          <w:p w14:paraId="61CAB302" w14:textId="77777777" w:rsidR="00225235" w:rsidRPr="006725F0" w:rsidRDefault="00225235" w:rsidP="00361DE9">
            <w:pPr>
              <w:pStyle w:val="LO-normal1"/>
              <w:rPr>
                <w:rFonts w:ascii="Calibri" w:hAnsi="Calibri" w:cs="Calibri"/>
                <w:b/>
                <w:bCs/>
                <w:sz w:val="24"/>
                <w:szCs w:val="24"/>
                <w:lang w:val="en-US"/>
              </w:rPr>
            </w:pPr>
            <w:r w:rsidRPr="006725F0">
              <w:rPr>
                <w:rFonts w:ascii="Calibri" w:hAnsi="Calibri" w:cs="Calibri"/>
                <w:b/>
                <w:bCs/>
                <w:sz w:val="24"/>
                <w:szCs w:val="24"/>
                <w:lang w:val="en-US"/>
              </w:rPr>
              <w:t>Trigger</w:t>
            </w:r>
          </w:p>
        </w:tc>
        <w:tc>
          <w:tcPr>
            <w:tcW w:w="3100" w:type="dxa"/>
            <w:shd w:val="clear" w:color="auto" w:fill="E7E6E6"/>
            <w:noWrap/>
            <w:hideMark/>
          </w:tcPr>
          <w:p w14:paraId="3842337C" w14:textId="77777777" w:rsidR="00225235" w:rsidRPr="006725F0" w:rsidRDefault="00225235" w:rsidP="00361DE9">
            <w:pPr>
              <w:pStyle w:val="LO-normal1"/>
              <w:rPr>
                <w:rFonts w:ascii="Calibri" w:hAnsi="Calibri" w:cs="Calibri"/>
                <w:b/>
                <w:bCs/>
                <w:sz w:val="24"/>
                <w:szCs w:val="24"/>
                <w:lang w:val="en-US"/>
              </w:rPr>
            </w:pPr>
            <w:r w:rsidRPr="006725F0">
              <w:rPr>
                <w:rFonts w:ascii="Calibri" w:hAnsi="Calibri" w:cs="Calibri"/>
                <w:b/>
                <w:bCs/>
                <w:sz w:val="24"/>
                <w:szCs w:val="24"/>
                <w:lang w:val="en-US"/>
              </w:rPr>
              <w:t>Description</w:t>
            </w:r>
          </w:p>
        </w:tc>
      </w:tr>
      <w:tr w:rsidR="00225235" w:rsidRPr="006725F0" w14:paraId="230BAE9D" w14:textId="77777777" w:rsidTr="00361DE9">
        <w:trPr>
          <w:trHeight w:val="1728"/>
        </w:trPr>
        <w:tc>
          <w:tcPr>
            <w:tcW w:w="1368" w:type="dxa"/>
            <w:shd w:val="clear" w:color="auto" w:fill="auto"/>
            <w:hideMark/>
          </w:tcPr>
          <w:p w14:paraId="39580E16" w14:textId="77777777" w:rsidR="00225235" w:rsidRPr="006725F0" w:rsidRDefault="00225235" w:rsidP="00361DE9">
            <w:pPr>
              <w:pStyle w:val="LO-normal1"/>
              <w:rPr>
                <w:rFonts w:ascii="Calibri" w:hAnsi="Calibri" w:cs="Calibri"/>
                <w:sz w:val="24"/>
                <w:szCs w:val="24"/>
                <w:lang w:val="en-US"/>
              </w:rPr>
            </w:pPr>
            <w:r w:rsidRPr="006725F0">
              <w:rPr>
                <w:rFonts w:ascii="Calibri" w:hAnsi="Calibri" w:cs="Calibri"/>
                <w:sz w:val="24"/>
                <w:szCs w:val="24"/>
                <w:lang w:val="en-US"/>
              </w:rPr>
              <w:t>deploy-</w:t>
            </w:r>
            <w:proofErr w:type="spellStart"/>
            <w:r w:rsidRPr="006725F0">
              <w:rPr>
                <w:rFonts w:ascii="Calibri" w:hAnsi="Calibri" w:cs="Calibri"/>
                <w:sz w:val="24"/>
                <w:szCs w:val="24"/>
                <w:lang w:val="en-US"/>
              </w:rPr>
              <w:t>openidl</w:t>
            </w:r>
            <w:proofErr w:type="spellEnd"/>
            <w:r w:rsidRPr="006725F0">
              <w:rPr>
                <w:rFonts w:ascii="Calibri" w:hAnsi="Calibri" w:cs="Calibri"/>
                <w:sz w:val="24"/>
                <w:szCs w:val="24"/>
                <w:lang w:val="en-US"/>
              </w:rPr>
              <w:t>-app-dev-</w:t>
            </w:r>
            <w:proofErr w:type="spellStart"/>
            <w:r w:rsidRPr="006725F0">
              <w:rPr>
                <w:rFonts w:ascii="Calibri" w:hAnsi="Calibri" w:cs="Calibri"/>
                <w:sz w:val="24"/>
                <w:szCs w:val="24"/>
                <w:lang w:val="en-US"/>
              </w:rPr>
              <w:t>aais.yml</w:t>
            </w:r>
            <w:proofErr w:type="spellEnd"/>
          </w:p>
        </w:tc>
        <w:tc>
          <w:tcPr>
            <w:tcW w:w="3053" w:type="dxa"/>
            <w:vMerge w:val="restart"/>
            <w:shd w:val="clear" w:color="auto" w:fill="auto"/>
            <w:hideMark/>
          </w:tcPr>
          <w:p w14:paraId="02212774" w14:textId="77777777" w:rsidR="00225235" w:rsidRPr="006725F0" w:rsidRDefault="00225235" w:rsidP="00361DE9">
            <w:pPr>
              <w:pStyle w:val="LO-normal1"/>
              <w:rPr>
                <w:rFonts w:ascii="Calibri" w:hAnsi="Calibri" w:cs="Calibri"/>
                <w:sz w:val="24"/>
                <w:szCs w:val="24"/>
                <w:lang w:val="en-US"/>
              </w:rPr>
            </w:pPr>
            <w:r w:rsidRPr="006725F0">
              <w:rPr>
                <w:rFonts w:ascii="Calibri" w:hAnsi="Calibri" w:cs="Calibri"/>
                <w:sz w:val="24"/>
                <w:szCs w:val="24"/>
                <w:lang w:val="en-US"/>
              </w:rPr>
              <w:t xml:space="preserve">Based on node type and environment that it belongs to setup </w:t>
            </w:r>
            <w:proofErr w:type="spellStart"/>
            <w:r w:rsidRPr="006725F0">
              <w:rPr>
                <w:rFonts w:ascii="Calibri" w:hAnsi="Calibri" w:cs="Calibri"/>
                <w:sz w:val="24"/>
                <w:szCs w:val="24"/>
                <w:lang w:val="en-US"/>
              </w:rPr>
              <w:t>gitactions</w:t>
            </w:r>
            <w:proofErr w:type="spellEnd"/>
            <w:r w:rsidRPr="006725F0">
              <w:rPr>
                <w:rFonts w:ascii="Calibri" w:hAnsi="Calibri" w:cs="Calibri"/>
                <w:sz w:val="24"/>
                <w:szCs w:val="24"/>
                <w:lang w:val="en-US"/>
              </w:rPr>
              <w:t xml:space="preserve"> secrets accordingly in the respective environment:</w:t>
            </w:r>
            <w:r w:rsidRPr="006725F0">
              <w:rPr>
                <w:rFonts w:ascii="Calibri" w:hAnsi="Calibri" w:cs="Calibri"/>
                <w:sz w:val="24"/>
                <w:szCs w:val="24"/>
                <w:lang w:val="en-US"/>
              </w:rPr>
              <w:br/>
            </w:r>
            <w:r w:rsidRPr="006725F0">
              <w:rPr>
                <w:rFonts w:ascii="Calibri" w:hAnsi="Calibri" w:cs="Calibri"/>
                <w:b/>
                <w:bCs/>
                <w:sz w:val="24"/>
                <w:szCs w:val="24"/>
                <w:lang w:val="en-US"/>
              </w:rPr>
              <w:t>Naming format:</w:t>
            </w:r>
            <w:r w:rsidRPr="006725F0">
              <w:rPr>
                <w:rFonts w:ascii="Calibri" w:hAnsi="Calibri" w:cs="Calibri"/>
                <w:sz w:val="24"/>
                <w:szCs w:val="24"/>
                <w:lang w:val="en-US"/>
              </w:rPr>
              <w:t xml:space="preserve"> </w:t>
            </w:r>
            <w:r w:rsidRPr="006725F0">
              <w:rPr>
                <w:rFonts w:ascii="Calibri" w:hAnsi="Calibri" w:cs="Calibri"/>
                <w:b/>
                <w:bCs/>
                <w:sz w:val="24"/>
                <w:szCs w:val="24"/>
                <w:lang w:val="en-US"/>
              </w:rPr>
              <w:t>&lt;env-type&gt;-&lt;node-type&gt;</w:t>
            </w:r>
            <w:r w:rsidRPr="006725F0">
              <w:rPr>
                <w:rFonts w:ascii="Calibri" w:hAnsi="Calibri" w:cs="Calibri"/>
                <w:sz w:val="24"/>
                <w:szCs w:val="24"/>
                <w:lang w:val="en-US"/>
              </w:rPr>
              <w:br/>
              <w:t xml:space="preserve">#1. </w:t>
            </w:r>
            <w:proofErr w:type="spellStart"/>
            <w:r w:rsidRPr="006725F0">
              <w:rPr>
                <w:rFonts w:ascii="Calibri" w:hAnsi="Calibri" w:cs="Calibri"/>
                <w:sz w:val="24"/>
                <w:szCs w:val="24"/>
                <w:lang w:val="en-US"/>
              </w:rPr>
              <w:t>gitactions_user_access_key</w:t>
            </w:r>
            <w:proofErr w:type="spellEnd"/>
            <w:r w:rsidRPr="006725F0">
              <w:rPr>
                <w:rFonts w:ascii="Calibri" w:hAnsi="Calibri" w:cs="Calibri"/>
                <w:sz w:val="24"/>
                <w:szCs w:val="24"/>
                <w:lang w:val="en-US"/>
              </w:rPr>
              <w:br/>
              <w:t xml:space="preserve">#2. </w:t>
            </w:r>
            <w:proofErr w:type="spellStart"/>
            <w:r w:rsidRPr="006725F0">
              <w:rPr>
                <w:rFonts w:ascii="Calibri" w:hAnsi="Calibri" w:cs="Calibri"/>
                <w:sz w:val="24"/>
                <w:szCs w:val="24"/>
                <w:lang w:val="en-US"/>
              </w:rPr>
              <w:t>gitactions_user_secret_key</w:t>
            </w:r>
            <w:proofErr w:type="spellEnd"/>
            <w:r w:rsidRPr="006725F0">
              <w:rPr>
                <w:rFonts w:ascii="Calibri" w:hAnsi="Calibri" w:cs="Calibri"/>
                <w:sz w:val="24"/>
                <w:szCs w:val="24"/>
                <w:lang w:val="en-US"/>
              </w:rPr>
              <w:br/>
              <w:t xml:space="preserve">#3. </w:t>
            </w:r>
            <w:proofErr w:type="spellStart"/>
            <w:r w:rsidRPr="006725F0">
              <w:rPr>
                <w:rFonts w:ascii="Calibri" w:hAnsi="Calibri" w:cs="Calibri"/>
                <w:sz w:val="24"/>
                <w:szCs w:val="24"/>
                <w:lang w:val="en-US"/>
              </w:rPr>
              <w:t>gitactions_eksadm_role</w:t>
            </w:r>
            <w:proofErr w:type="spellEnd"/>
            <w:r w:rsidR="009D1A50">
              <w:rPr>
                <w:rFonts w:ascii="Calibri" w:hAnsi="Calibri" w:cs="Calibri"/>
                <w:sz w:val="24"/>
                <w:szCs w:val="24"/>
                <w:lang w:val="en-US"/>
              </w:rPr>
              <w:t xml:space="preserve"> (this is the full </w:t>
            </w:r>
            <w:proofErr w:type="spellStart"/>
            <w:r w:rsidR="009D1A50">
              <w:rPr>
                <w:rFonts w:ascii="Calibri" w:hAnsi="Calibri" w:cs="Calibri"/>
                <w:sz w:val="24"/>
                <w:szCs w:val="24"/>
                <w:lang w:val="en-US"/>
              </w:rPr>
              <w:t>arn</w:t>
            </w:r>
            <w:proofErr w:type="spellEnd"/>
            <w:r w:rsidR="009D1A50">
              <w:rPr>
                <w:rFonts w:ascii="Calibri" w:hAnsi="Calibri" w:cs="Calibri"/>
                <w:sz w:val="24"/>
                <w:szCs w:val="24"/>
                <w:lang w:val="en-US"/>
              </w:rPr>
              <w:t>)</w:t>
            </w:r>
            <w:r w:rsidRPr="006725F0">
              <w:rPr>
                <w:rFonts w:ascii="Calibri" w:hAnsi="Calibri" w:cs="Calibri"/>
                <w:sz w:val="24"/>
                <w:szCs w:val="24"/>
                <w:lang w:val="en-US"/>
              </w:rPr>
              <w:br/>
              <w:t xml:space="preserve">#4. </w:t>
            </w:r>
            <w:proofErr w:type="spellStart"/>
            <w:r w:rsidRPr="006725F0">
              <w:rPr>
                <w:rFonts w:ascii="Calibri" w:hAnsi="Calibri" w:cs="Calibri"/>
                <w:sz w:val="24"/>
                <w:szCs w:val="24"/>
                <w:lang w:val="en-US"/>
              </w:rPr>
              <w:t>gitactions_external_id</w:t>
            </w:r>
            <w:proofErr w:type="spellEnd"/>
            <w:r w:rsidRPr="006725F0">
              <w:rPr>
                <w:rFonts w:ascii="Calibri" w:hAnsi="Calibri" w:cs="Calibri"/>
                <w:sz w:val="24"/>
                <w:szCs w:val="24"/>
                <w:lang w:val="en-US"/>
              </w:rPr>
              <w:t xml:space="preserve"> </w:t>
            </w:r>
            <w:r w:rsidRPr="006725F0">
              <w:rPr>
                <w:rFonts w:ascii="Calibri" w:hAnsi="Calibri" w:cs="Calibri"/>
                <w:b/>
                <w:bCs/>
                <w:sz w:val="24"/>
                <w:szCs w:val="24"/>
                <w:lang w:val="en-US"/>
              </w:rPr>
              <w:t>(default: git-actions)</w:t>
            </w:r>
            <w:r w:rsidRPr="006725F0">
              <w:rPr>
                <w:rFonts w:ascii="Calibri" w:hAnsi="Calibri" w:cs="Calibri"/>
                <w:sz w:val="24"/>
                <w:szCs w:val="24"/>
                <w:lang w:val="en-US"/>
              </w:rPr>
              <w:br/>
              <w:t xml:space="preserve">#5. </w:t>
            </w:r>
            <w:proofErr w:type="spellStart"/>
            <w:r w:rsidRPr="006725F0">
              <w:rPr>
                <w:rFonts w:ascii="Calibri" w:hAnsi="Calibri" w:cs="Calibri"/>
                <w:sz w:val="24"/>
                <w:szCs w:val="24"/>
                <w:lang w:val="en-US"/>
              </w:rPr>
              <w:t>aws_region</w:t>
            </w:r>
            <w:proofErr w:type="spellEnd"/>
            <w:r w:rsidRPr="006725F0">
              <w:rPr>
                <w:rFonts w:ascii="Calibri" w:hAnsi="Calibri" w:cs="Calibri"/>
                <w:sz w:val="24"/>
                <w:szCs w:val="24"/>
                <w:lang w:val="en-US"/>
              </w:rPr>
              <w:br/>
              <w:t xml:space="preserve">#6. </w:t>
            </w:r>
            <w:proofErr w:type="spellStart"/>
            <w:r w:rsidRPr="006725F0">
              <w:rPr>
                <w:rFonts w:ascii="Calibri" w:hAnsi="Calibri" w:cs="Calibri"/>
                <w:sz w:val="24"/>
                <w:szCs w:val="24"/>
                <w:lang w:val="en-US"/>
              </w:rPr>
              <w:t>app_cluster_name</w:t>
            </w:r>
            <w:proofErr w:type="spellEnd"/>
          </w:p>
        </w:tc>
        <w:tc>
          <w:tcPr>
            <w:tcW w:w="2055" w:type="dxa"/>
            <w:shd w:val="clear" w:color="auto" w:fill="auto"/>
            <w:hideMark/>
          </w:tcPr>
          <w:p w14:paraId="4CF34F3A" w14:textId="77777777" w:rsidR="00225235" w:rsidRPr="006725F0" w:rsidRDefault="00225235" w:rsidP="00361DE9">
            <w:pPr>
              <w:pStyle w:val="LO-normal1"/>
              <w:rPr>
                <w:rFonts w:ascii="Calibri" w:hAnsi="Calibri" w:cs="Calibri"/>
                <w:sz w:val="24"/>
                <w:szCs w:val="24"/>
                <w:lang w:val="en-US"/>
              </w:rPr>
            </w:pPr>
            <w:r w:rsidRPr="006725F0">
              <w:rPr>
                <w:rFonts w:ascii="Calibri" w:hAnsi="Calibri" w:cs="Calibri"/>
                <w:sz w:val="24"/>
                <w:szCs w:val="24"/>
                <w:lang w:val="en-US"/>
              </w:rPr>
              <w:t>On push to branch: "develop",</w:t>
            </w:r>
            <w:r w:rsidRPr="006725F0">
              <w:rPr>
                <w:rFonts w:ascii="Calibri" w:hAnsi="Calibri" w:cs="Calibri"/>
                <w:sz w:val="24"/>
                <w:szCs w:val="24"/>
                <w:lang w:val="en-US"/>
              </w:rPr>
              <w:br/>
              <w:t>change in file: openidl-k8s/global-values-dev-</w:t>
            </w:r>
            <w:proofErr w:type="spellStart"/>
            <w:r w:rsidRPr="006725F0">
              <w:rPr>
                <w:rFonts w:ascii="Calibri" w:hAnsi="Calibri" w:cs="Calibri"/>
                <w:sz w:val="24"/>
                <w:szCs w:val="24"/>
                <w:lang w:val="en-US"/>
              </w:rPr>
              <w:t>aais.yml</w:t>
            </w:r>
            <w:proofErr w:type="spellEnd"/>
          </w:p>
        </w:tc>
        <w:tc>
          <w:tcPr>
            <w:tcW w:w="3100" w:type="dxa"/>
            <w:shd w:val="clear" w:color="auto" w:fill="auto"/>
            <w:hideMark/>
          </w:tcPr>
          <w:p w14:paraId="2D3345DB" w14:textId="77777777" w:rsidR="00225235" w:rsidRPr="006725F0" w:rsidRDefault="00225235" w:rsidP="00361DE9">
            <w:pPr>
              <w:pStyle w:val="LO-normal1"/>
              <w:rPr>
                <w:rFonts w:ascii="Calibri" w:hAnsi="Calibri" w:cs="Calibri"/>
                <w:sz w:val="24"/>
                <w:szCs w:val="24"/>
                <w:lang w:val="en-US"/>
              </w:rPr>
            </w:pPr>
            <w:r w:rsidRPr="006725F0">
              <w:rPr>
                <w:rFonts w:ascii="Calibri" w:hAnsi="Calibri" w:cs="Calibri"/>
                <w:sz w:val="24"/>
                <w:szCs w:val="24"/>
                <w:lang w:val="en-US"/>
              </w:rPr>
              <w:t xml:space="preserve">Currently the pipeline exists only for dev AAIS. When needed additional pipeline file needs to be created for test/prod AAIS. </w:t>
            </w:r>
          </w:p>
        </w:tc>
      </w:tr>
      <w:tr w:rsidR="00225235" w:rsidRPr="006725F0" w14:paraId="576830A6" w14:textId="77777777" w:rsidTr="00361DE9">
        <w:trPr>
          <w:trHeight w:val="1152"/>
        </w:trPr>
        <w:tc>
          <w:tcPr>
            <w:tcW w:w="1368" w:type="dxa"/>
            <w:shd w:val="clear" w:color="auto" w:fill="auto"/>
            <w:hideMark/>
          </w:tcPr>
          <w:p w14:paraId="12367E87" w14:textId="77777777" w:rsidR="00225235" w:rsidRPr="006725F0" w:rsidRDefault="002E0F67" w:rsidP="00361DE9">
            <w:pPr>
              <w:pStyle w:val="LO-normal1"/>
              <w:rPr>
                <w:rFonts w:ascii="Calibri" w:hAnsi="Calibri" w:cs="Calibri"/>
                <w:sz w:val="24"/>
                <w:szCs w:val="24"/>
                <w:lang w:val="en-US"/>
              </w:rPr>
            </w:pPr>
            <w:hyperlink r:id="rId96" w:tooltip="deploy-openidl-app-dev-analytics.yml" w:history="1">
              <w:r w:rsidR="00225235" w:rsidRPr="006725F0">
                <w:rPr>
                  <w:rStyle w:val="Hyperlink"/>
                  <w:rFonts w:ascii="Calibri" w:hAnsi="Calibri" w:cs="Calibri"/>
                  <w:sz w:val="24"/>
                  <w:szCs w:val="24"/>
                  <w:lang w:val="en-US"/>
                </w:rPr>
                <w:t>deploy-</w:t>
              </w:r>
              <w:proofErr w:type="spellStart"/>
              <w:r w:rsidR="00225235" w:rsidRPr="006725F0">
                <w:rPr>
                  <w:rStyle w:val="Hyperlink"/>
                  <w:rFonts w:ascii="Calibri" w:hAnsi="Calibri" w:cs="Calibri"/>
                  <w:sz w:val="24"/>
                  <w:szCs w:val="24"/>
                  <w:lang w:val="en-US"/>
                </w:rPr>
                <w:t>openidl</w:t>
              </w:r>
              <w:proofErr w:type="spellEnd"/>
              <w:r w:rsidR="00225235" w:rsidRPr="006725F0">
                <w:rPr>
                  <w:rStyle w:val="Hyperlink"/>
                  <w:rFonts w:ascii="Calibri" w:hAnsi="Calibri" w:cs="Calibri"/>
                  <w:sz w:val="24"/>
                  <w:szCs w:val="24"/>
                  <w:lang w:val="en-US"/>
                </w:rPr>
                <w:t>-app-dev-</w:t>
              </w:r>
              <w:proofErr w:type="spellStart"/>
              <w:r w:rsidR="00225235" w:rsidRPr="006725F0">
                <w:rPr>
                  <w:rStyle w:val="Hyperlink"/>
                  <w:rFonts w:ascii="Calibri" w:hAnsi="Calibri" w:cs="Calibri"/>
                  <w:sz w:val="24"/>
                  <w:szCs w:val="24"/>
                  <w:lang w:val="en-US"/>
                </w:rPr>
                <w:t>analytics.yml</w:t>
              </w:r>
              <w:proofErr w:type="spellEnd"/>
            </w:hyperlink>
          </w:p>
        </w:tc>
        <w:tc>
          <w:tcPr>
            <w:tcW w:w="3053" w:type="dxa"/>
            <w:vMerge/>
            <w:shd w:val="clear" w:color="auto" w:fill="auto"/>
            <w:hideMark/>
          </w:tcPr>
          <w:p w14:paraId="4FA0AB14" w14:textId="77777777" w:rsidR="00225235" w:rsidRPr="006725F0" w:rsidRDefault="00225235" w:rsidP="00361DE9">
            <w:pPr>
              <w:pStyle w:val="LO-normal1"/>
              <w:rPr>
                <w:rFonts w:ascii="Calibri" w:hAnsi="Calibri" w:cs="Calibri"/>
                <w:sz w:val="24"/>
                <w:szCs w:val="24"/>
                <w:lang w:val="en-US"/>
              </w:rPr>
            </w:pPr>
          </w:p>
        </w:tc>
        <w:tc>
          <w:tcPr>
            <w:tcW w:w="2055" w:type="dxa"/>
            <w:shd w:val="clear" w:color="auto" w:fill="auto"/>
            <w:hideMark/>
          </w:tcPr>
          <w:p w14:paraId="61CFF448" w14:textId="77777777" w:rsidR="00225235" w:rsidRPr="006725F0" w:rsidRDefault="00225235" w:rsidP="00361DE9">
            <w:pPr>
              <w:pStyle w:val="LO-normal1"/>
              <w:rPr>
                <w:rFonts w:ascii="Calibri" w:hAnsi="Calibri" w:cs="Calibri"/>
                <w:sz w:val="24"/>
                <w:szCs w:val="24"/>
                <w:lang w:val="en-US"/>
              </w:rPr>
            </w:pPr>
            <w:r w:rsidRPr="006725F0">
              <w:rPr>
                <w:rFonts w:ascii="Calibri" w:hAnsi="Calibri" w:cs="Calibri"/>
                <w:sz w:val="24"/>
                <w:szCs w:val="24"/>
                <w:lang w:val="en-US"/>
              </w:rPr>
              <w:t>On push to branch: "develop",</w:t>
            </w:r>
            <w:r w:rsidRPr="006725F0">
              <w:rPr>
                <w:rFonts w:ascii="Calibri" w:hAnsi="Calibri" w:cs="Calibri"/>
                <w:sz w:val="24"/>
                <w:szCs w:val="24"/>
                <w:lang w:val="en-US"/>
              </w:rPr>
              <w:br/>
              <w:t>change in file: openidl-k8s/global-values-dev-</w:t>
            </w:r>
            <w:proofErr w:type="spellStart"/>
            <w:r w:rsidRPr="006725F0">
              <w:rPr>
                <w:rFonts w:ascii="Calibri" w:hAnsi="Calibri" w:cs="Calibri"/>
                <w:sz w:val="24"/>
                <w:szCs w:val="24"/>
                <w:lang w:val="en-US"/>
              </w:rPr>
              <w:t>analytics.yml</w:t>
            </w:r>
            <w:proofErr w:type="spellEnd"/>
          </w:p>
        </w:tc>
        <w:tc>
          <w:tcPr>
            <w:tcW w:w="3100" w:type="dxa"/>
            <w:shd w:val="clear" w:color="auto" w:fill="auto"/>
            <w:hideMark/>
          </w:tcPr>
          <w:p w14:paraId="01DB5C15" w14:textId="77777777" w:rsidR="00225235" w:rsidRPr="006725F0" w:rsidRDefault="00225235" w:rsidP="00361DE9">
            <w:pPr>
              <w:pStyle w:val="LO-normal1"/>
              <w:rPr>
                <w:rFonts w:ascii="Calibri" w:hAnsi="Calibri" w:cs="Calibri"/>
                <w:sz w:val="24"/>
                <w:szCs w:val="24"/>
                <w:lang w:val="en-US"/>
              </w:rPr>
            </w:pPr>
            <w:r w:rsidRPr="006725F0">
              <w:rPr>
                <w:rFonts w:ascii="Calibri" w:hAnsi="Calibri" w:cs="Calibri"/>
                <w:sz w:val="24"/>
                <w:szCs w:val="24"/>
                <w:lang w:val="en-US"/>
              </w:rPr>
              <w:t xml:space="preserve">Currently the pipeline exists only for dev Analytics. When needed additional pipeline file needs to be created for test/prod Analytics. </w:t>
            </w:r>
          </w:p>
        </w:tc>
      </w:tr>
      <w:tr w:rsidR="00225235" w:rsidRPr="006725F0" w14:paraId="6E7A5788" w14:textId="77777777" w:rsidTr="00361DE9">
        <w:trPr>
          <w:trHeight w:val="1728"/>
        </w:trPr>
        <w:tc>
          <w:tcPr>
            <w:tcW w:w="1368" w:type="dxa"/>
            <w:shd w:val="clear" w:color="auto" w:fill="auto"/>
            <w:hideMark/>
          </w:tcPr>
          <w:p w14:paraId="531F31CA" w14:textId="77777777" w:rsidR="00225235" w:rsidRPr="006725F0" w:rsidRDefault="002E0F67" w:rsidP="00361DE9">
            <w:pPr>
              <w:pStyle w:val="LO-normal1"/>
              <w:rPr>
                <w:rFonts w:ascii="Calibri" w:hAnsi="Calibri" w:cs="Calibri"/>
                <w:sz w:val="24"/>
                <w:szCs w:val="24"/>
                <w:lang w:val="en-US"/>
              </w:rPr>
            </w:pPr>
            <w:hyperlink r:id="rId97" w:tooltip="deploy-openidl-app-dev-carrier.yml" w:history="1">
              <w:r w:rsidR="00225235" w:rsidRPr="006725F0">
                <w:rPr>
                  <w:rStyle w:val="Hyperlink"/>
                  <w:rFonts w:ascii="Calibri" w:hAnsi="Calibri" w:cs="Calibri"/>
                  <w:sz w:val="24"/>
                  <w:szCs w:val="24"/>
                  <w:lang w:val="en-US"/>
                </w:rPr>
                <w:t>deploy-</w:t>
              </w:r>
              <w:proofErr w:type="spellStart"/>
              <w:r w:rsidR="00225235" w:rsidRPr="006725F0">
                <w:rPr>
                  <w:rStyle w:val="Hyperlink"/>
                  <w:rFonts w:ascii="Calibri" w:hAnsi="Calibri" w:cs="Calibri"/>
                  <w:sz w:val="24"/>
                  <w:szCs w:val="24"/>
                  <w:lang w:val="en-US"/>
                </w:rPr>
                <w:t>openidl</w:t>
              </w:r>
              <w:proofErr w:type="spellEnd"/>
              <w:r w:rsidR="00225235" w:rsidRPr="006725F0">
                <w:rPr>
                  <w:rStyle w:val="Hyperlink"/>
                  <w:rFonts w:ascii="Calibri" w:hAnsi="Calibri" w:cs="Calibri"/>
                  <w:sz w:val="24"/>
                  <w:szCs w:val="24"/>
                  <w:lang w:val="en-US"/>
                </w:rPr>
                <w:t>-app-dev-</w:t>
              </w:r>
              <w:proofErr w:type="spellStart"/>
              <w:r w:rsidR="00225235" w:rsidRPr="006725F0">
                <w:rPr>
                  <w:rStyle w:val="Hyperlink"/>
                  <w:rFonts w:ascii="Calibri" w:hAnsi="Calibri" w:cs="Calibri"/>
                  <w:sz w:val="24"/>
                  <w:szCs w:val="24"/>
                  <w:lang w:val="en-US"/>
                </w:rPr>
                <w:t>carrier.yml</w:t>
              </w:r>
              <w:proofErr w:type="spellEnd"/>
            </w:hyperlink>
          </w:p>
        </w:tc>
        <w:tc>
          <w:tcPr>
            <w:tcW w:w="3053" w:type="dxa"/>
            <w:vMerge/>
            <w:shd w:val="clear" w:color="auto" w:fill="auto"/>
            <w:hideMark/>
          </w:tcPr>
          <w:p w14:paraId="6EC5E8EC" w14:textId="77777777" w:rsidR="00225235" w:rsidRPr="006725F0" w:rsidRDefault="00225235" w:rsidP="00361DE9">
            <w:pPr>
              <w:pStyle w:val="LO-normal1"/>
              <w:rPr>
                <w:rFonts w:ascii="Calibri" w:hAnsi="Calibri" w:cs="Calibri"/>
                <w:sz w:val="24"/>
                <w:szCs w:val="24"/>
                <w:lang w:val="en-US"/>
              </w:rPr>
            </w:pPr>
          </w:p>
        </w:tc>
        <w:tc>
          <w:tcPr>
            <w:tcW w:w="2055" w:type="dxa"/>
            <w:shd w:val="clear" w:color="auto" w:fill="auto"/>
            <w:hideMark/>
          </w:tcPr>
          <w:p w14:paraId="39859E12" w14:textId="77777777" w:rsidR="00225235" w:rsidRPr="006725F0" w:rsidRDefault="00225235" w:rsidP="00361DE9">
            <w:pPr>
              <w:pStyle w:val="LO-normal1"/>
              <w:rPr>
                <w:rFonts w:ascii="Calibri" w:hAnsi="Calibri" w:cs="Calibri"/>
                <w:sz w:val="24"/>
                <w:szCs w:val="24"/>
                <w:lang w:val="en-US"/>
              </w:rPr>
            </w:pPr>
            <w:r w:rsidRPr="006725F0">
              <w:rPr>
                <w:rFonts w:ascii="Calibri" w:hAnsi="Calibri" w:cs="Calibri"/>
                <w:sz w:val="24"/>
                <w:szCs w:val="24"/>
                <w:lang w:val="en-US"/>
              </w:rPr>
              <w:t>On push to branch: "develop",</w:t>
            </w:r>
            <w:r w:rsidRPr="006725F0">
              <w:rPr>
                <w:rFonts w:ascii="Calibri" w:hAnsi="Calibri" w:cs="Calibri"/>
                <w:sz w:val="24"/>
                <w:szCs w:val="24"/>
                <w:lang w:val="en-US"/>
              </w:rPr>
              <w:br/>
              <w:t>change in file: openidl-k8s/global-values-dev-&lt;carrier</w:t>
            </w:r>
            <w:proofErr w:type="gramStart"/>
            <w:r w:rsidRPr="006725F0">
              <w:rPr>
                <w:rFonts w:ascii="Calibri" w:hAnsi="Calibri" w:cs="Calibri"/>
                <w:sz w:val="24"/>
                <w:szCs w:val="24"/>
                <w:lang w:val="en-US"/>
              </w:rPr>
              <w:t>&gt;.</w:t>
            </w:r>
            <w:proofErr w:type="spellStart"/>
            <w:r w:rsidRPr="006725F0">
              <w:rPr>
                <w:rFonts w:ascii="Calibri" w:hAnsi="Calibri" w:cs="Calibri"/>
                <w:sz w:val="24"/>
                <w:szCs w:val="24"/>
                <w:lang w:val="en-US"/>
              </w:rPr>
              <w:t>yml</w:t>
            </w:r>
            <w:proofErr w:type="spellEnd"/>
            <w:proofErr w:type="gramEnd"/>
          </w:p>
        </w:tc>
        <w:tc>
          <w:tcPr>
            <w:tcW w:w="3100" w:type="dxa"/>
            <w:shd w:val="clear" w:color="auto" w:fill="auto"/>
            <w:hideMark/>
          </w:tcPr>
          <w:p w14:paraId="560DE796" w14:textId="77777777" w:rsidR="00225235" w:rsidRPr="006725F0" w:rsidRDefault="00225235" w:rsidP="00361DE9">
            <w:pPr>
              <w:pStyle w:val="LO-normal1"/>
              <w:rPr>
                <w:rFonts w:ascii="Calibri" w:hAnsi="Calibri" w:cs="Calibri"/>
                <w:sz w:val="24"/>
                <w:szCs w:val="24"/>
                <w:lang w:val="en-US"/>
              </w:rPr>
            </w:pPr>
            <w:r w:rsidRPr="006725F0">
              <w:rPr>
                <w:rFonts w:ascii="Calibri" w:hAnsi="Calibri" w:cs="Calibri"/>
                <w:sz w:val="24"/>
                <w:szCs w:val="24"/>
                <w:lang w:val="en-US"/>
              </w:rPr>
              <w:t>Currently the pipeline exists only for dev dummy carrier. When needed additional pipeline file needs to be created for test/prod carrier. Also for specific carrier this pipeline file needs to be updated to reflect specific global-values-dev-&lt;carrier</w:t>
            </w:r>
            <w:proofErr w:type="gramStart"/>
            <w:r w:rsidRPr="006725F0">
              <w:rPr>
                <w:rFonts w:ascii="Calibri" w:hAnsi="Calibri" w:cs="Calibri"/>
                <w:sz w:val="24"/>
                <w:szCs w:val="24"/>
                <w:lang w:val="en-US"/>
              </w:rPr>
              <w:t>&gt;.</w:t>
            </w:r>
            <w:proofErr w:type="spellStart"/>
            <w:r w:rsidRPr="006725F0">
              <w:rPr>
                <w:rFonts w:ascii="Calibri" w:hAnsi="Calibri" w:cs="Calibri"/>
                <w:sz w:val="24"/>
                <w:szCs w:val="24"/>
                <w:lang w:val="en-US"/>
              </w:rPr>
              <w:t>yml</w:t>
            </w:r>
            <w:proofErr w:type="spellEnd"/>
            <w:proofErr w:type="gramEnd"/>
            <w:r w:rsidRPr="006725F0">
              <w:rPr>
                <w:rFonts w:ascii="Calibri" w:hAnsi="Calibri" w:cs="Calibri"/>
                <w:sz w:val="24"/>
                <w:szCs w:val="24"/>
                <w:lang w:val="en-US"/>
              </w:rPr>
              <w:t xml:space="preserve"> and also relevant helm upgrade command in the pipeline which refers to this file at line number 64</w:t>
            </w:r>
          </w:p>
        </w:tc>
      </w:tr>
    </w:tbl>
    <w:p w14:paraId="667CE7C7" w14:textId="77777777" w:rsidR="004720ED" w:rsidRPr="006725F0" w:rsidRDefault="004720ED" w:rsidP="0039612C">
      <w:pPr>
        <w:pStyle w:val="LO-normal1"/>
        <w:rPr>
          <w:rFonts w:ascii="Calibri" w:hAnsi="Calibri" w:cs="Calibri"/>
          <w:sz w:val="24"/>
          <w:szCs w:val="24"/>
          <w:lang w:val="en-MY" w:eastAsia="en-US" w:bidi="ar-SA"/>
        </w:rPr>
      </w:pPr>
    </w:p>
    <w:p w14:paraId="60D4A25F" w14:textId="77777777" w:rsidR="004720ED" w:rsidRPr="006725F0" w:rsidRDefault="00FE3903" w:rsidP="0039612C">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The following steps are required to get this pipeline triggered. </w:t>
      </w:r>
    </w:p>
    <w:p w14:paraId="5865F1A0" w14:textId="77777777" w:rsidR="00FE3903" w:rsidRPr="006725F0" w:rsidRDefault="00FE3903" w:rsidP="0039612C">
      <w:pPr>
        <w:pStyle w:val="LO-normal1"/>
        <w:rPr>
          <w:rFonts w:ascii="Calibri" w:hAnsi="Calibri" w:cs="Calibri"/>
          <w:sz w:val="24"/>
          <w:szCs w:val="24"/>
          <w:lang w:val="en-MY" w:eastAsia="en-US" w:bidi="ar-SA"/>
        </w:rPr>
      </w:pPr>
    </w:p>
    <w:p w14:paraId="59F35C2B" w14:textId="77777777" w:rsidR="00FE3903" w:rsidRPr="006725F0" w:rsidRDefault="00FE3903" w:rsidP="0039612C">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1. Ensure the required environment secrets are configured</w:t>
      </w:r>
    </w:p>
    <w:p w14:paraId="6823BDAD" w14:textId="77777777" w:rsidR="00FE3903" w:rsidRPr="006725F0" w:rsidRDefault="00FE3903" w:rsidP="0039612C">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lastRenderedPageBreak/>
        <w:t xml:space="preserve">2. According to node type and environment, ensure that the relevant pipeline file is available/updated. For dev it exists, however for test and prod these pipeline files are yet to be created and updated referring existing code. </w:t>
      </w:r>
    </w:p>
    <w:p w14:paraId="3E3090CE" w14:textId="77777777" w:rsidR="0022109A" w:rsidRDefault="00FE3903" w:rsidP="0039612C">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3. Update the global-values-&lt;env&gt;-&lt;node&gt;.</w:t>
      </w:r>
      <w:proofErr w:type="spellStart"/>
      <w:r w:rsidRPr="006725F0">
        <w:rPr>
          <w:rFonts w:ascii="Calibri" w:hAnsi="Calibri" w:cs="Calibri"/>
          <w:sz w:val="24"/>
          <w:szCs w:val="24"/>
          <w:lang w:val="en-MY" w:eastAsia="en-US" w:bidi="ar-SA"/>
        </w:rPr>
        <w:t>yml</w:t>
      </w:r>
      <w:proofErr w:type="spellEnd"/>
      <w:r w:rsidRPr="006725F0">
        <w:rPr>
          <w:rFonts w:ascii="Calibri" w:hAnsi="Calibri" w:cs="Calibri"/>
          <w:sz w:val="24"/>
          <w:szCs w:val="24"/>
          <w:lang w:val="en-MY" w:eastAsia="en-US" w:bidi="ar-SA"/>
        </w:rPr>
        <w:t xml:space="preserve"> file and push the code to relevant branch to trigger the pipeline which eventually deploy application on the application cluster (AWS EKS cluster) </w:t>
      </w:r>
    </w:p>
    <w:p w14:paraId="68300B72" w14:textId="77777777" w:rsidR="00B71DE0" w:rsidRDefault="00B71DE0" w:rsidP="00B71DE0">
      <w:pPr>
        <w:pStyle w:val="Heading4"/>
        <w:rPr>
          <w:rFonts w:ascii="Calibri" w:hAnsi="Calibri" w:cs="Calibri"/>
          <w:lang w:val="en-MY" w:eastAsia="en-US" w:bidi="ar-SA"/>
        </w:rPr>
      </w:pPr>
      <w:r>
        <w:rPr>
          <w:rFonts w:ascii="Calibri" w:hAnsi="Calibri" w:cs="Calibri"/>
          <w:lang w:val="en-MY" w:eastAsia="en-US" w:bidi="ar-SA"/>
        </w:rPr>
        <w:t>Verification and Troubleshooting</w:t>
      </w:r>
    </w:p>
    <w:p w14:paraId="163401BD" w14:textId="77777777" w:rsidR="00B71DE0" w:rsidRDefault="00B71DE0" w:rsidP="00B71DE0">
      <w:pPr>
        <w:pStyle w:val="LO-normal1"/>
        <w:rPr>
          <w:lang w:val="en-MY" w:eastAsia="en-US" w:bidi="ar-SA"/>
        </w:rPr>
      </w:pPr>
      <w:r>
        <w:rPr>
          <w:lang w:val="en-MY" w:eastAsia="en-US" w:bidi="ar-SA"/>
        </w:rPr>
        <w:t xml:space="preserve">Use one of the </w:t>
      </w:r>
      <w:proofErr w:type="spellStart"/>
      <w:r>
        <w:rPr>
          <w:lang w:val="en-MY" w:eastAsia="en-US" w:bidi="ar-SA"/>
        </w:rPr>
        <w:t>urls</w:t>
      </w:r>
      <w:proofErr w:type="spellEnd"/>
      <w:r>
        <w:rPr>
          <w:lang w:val="en-MY" w:eastAsia="en-US" w:bidi="ar-SA"/>
        </w:rPr>
        <w:t xml:space="preserve"> to access the utilities </w:t>
      </w:r>
      <w:proofErr w:type="spellStart"/>
      <w:r>
        <w:rPr>
          <w:lang w:val="en-MY" w:eastAsia="en-US" w:bidi="ar-SA"/>
        </w:rPr>
        <w:t>api</w:t>
      </w:r>
      <w:proofErr w:type="spellEnd"/>
      <w:r>
        <w:rPr>
          <w:lang w:val="en-MY" w:eastAsia="en-US" w:bidi="ar-SA"/>
        </w:rPr>
        <w:t>.  It should be part of the output.</w:t>
      </w:r>
    </w:p>
    <w:p w14:paraId="643363A9" w14:textId="77777777" w:rsidR="00B71DE0" w:rsidRDefault="00B71DE0" w:rsidP="00B71DE0">
      <w:pPr>
        <w:pStyle w:val="LO-normal1"/>
        <w:rPr>
          <w:lang w:val="en-MY" w:eastAsia="en-US" w:bidi="ar-SA"/>
        </w:rPr>
      </w:pPr>
      <w:r>
        <w:rPr>
          <w:lang w:val="en-MY" w:eastAsia="en-US" w:bidi="ar-SA"/>
        </w:rPr>
        <w:t>If it works, you are good to go onto the testing.</w:t>
      </w:r>
    </w:p>
    <w:p w14:paraId="2283267C" w14:textId="77777777" w:rsidR="00B71DE0" w:rsidRDefault="00B71DE0" w:rsidP="00B71DE0">
      <w:pPr>
        <w:pStyle w:val="LO-normal1"/>
        <w:rPr>
          <w:lang w:val="en-MY" w:eastAsia="en-US" w:bidi="ar-SA"/>
        </w:rPr>
      </w:pPr>
      <w:r>
        <w:rPr>
          <w:lang w:val="en-MY" w:eastAsia="en-US" w:bidi="ar-SA"/>
        </w:rPr>
        <w:t>If you get default host 404, then you have a configuration error.</w:t>
      </w:r>
    </w:p>
    <w:p w14:paraId="1C681F97" w14:textId="77777777" w:rsidR="00B71DE0" w:rsidRPr="00B71DE0" w:rsidRDefault="00B71DE0" w:rsidP="00B71DE0">
      <w:pPr>
        <w:pStyle w:val="LO-normal1"/>
        <w:rPr>
          <w:lang w:val="en-MY" w:eastAsia="en-US" w:bidi="ar-SA"/>
        </w:rPr>
      </w:pPr>
      <w:r>
        <w:rPr>
          <w:lang w:val="en-MY" w:eastAsia="en-US" w:bidi="ar-SA"/>
        </w:rPr>
        <w:t xml:space="preserve">Check the ingresses in the Kubernetes app cluster to make sure they are going to the correct </w:t>
      </w:r>
      <w:proofErr w:type="spellStart"/>
      <w:r>
        <w:rPr>
          <w:lang w:val="en-MY" w:eastAsia="en-US" w:bidi="ar-SA"/>
        </w:rPr>
        <w:t>urls</w:t>
      </w:r>
      <w:proofErr w:type="spellEnd"/>
      <w:r>
        <w:rPr>
          <w:lang w:val="en-MY" w:eastAsia="en-US" w:bidi="ar-SA"/>
        </w:rPr>
        <w:t>.</w:t>
      </w:r>
    </w:p>
    <w:p w14:paraId="6190B4B4" w14:textId="77777777" w:rsidR="00FE3903" w:rsidRPr="006725F0" w:rsidRDefault="0022109A" w:rsidP="00691E9A">
      <w:pPr>
        <w:pStyle w:val="Heading3"/>
        <w:rPr>
          <w:rFonts w:ascii="Calibri" w:hAnsi="Calibri" w:cs="Calibri"/>
          <w:color w:val="4472C4"/>
          <w:sz w:val="24"/>
          <w:szCs w:val="24"/>
          <w:lang w:val="en-MY" w:eastAsia="en-US" w:bidi="ar-SA"/>
        </w:rPr>
      </w:pPr>
      <w:r w:rsidRPr="006725F0">
        <w:rPr>
          <w:rFonts w:ascii="Calibri" w:hAnsi="Calibri" w:cs="Calibri"/>
          <w:sz w:val="24"/>
          <w:szCs w:val="24"/>
          <w:lang w:val="en-MY" w:eastAsia="en-US" w:bidi="ar-SA"/>
        </w:rPr>
        <w:br w:type="page"/>
      </w:r>
      <w:r w:rsidR="003B5709" w:rsidRPr="006725F0">
        <w:rPr>
          <w:rFonts w:ascii="Calibri" w:hAnsi="Calibri" w:cs="Calibri"/>
          <w:color w:val="4472C4"/>
          <w:sz w:val="24"/>
          <w:szCs w:val="24"/>
          <w:lang w:val="en-MY" w:eastAsia="en-US" w:bidi="ar-SA"/>
        </w:rPr>
        <w:lastRenderedPageBreak/>
        <w:t>Pipeline to build and push images to repository</w:t>
      </w:r>
    </w:p>
    <w:p w14:paraId="077136DC" w14:textId="77777777" w:rsidR="0022109A" w:rsidRPr="006725F0" w:rsidRDefault="0022109A" w:rsidP="0039612C">
      <w:pPr>
        <w:pStyle w:val="LO-normal1"/>
        <w:rPr>
          <w:rFonts w:ascii="Calibri" w:hAnsi="Calibri" w:cs="Calibri"/>
          <w:color w:val="4472C4"/>
          <w:sz w:val="24"/>
          <w:szCs w:val="24"/>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1960"/>
        <w:gridCol w:w="2323"/>
        <w:gridCol w:w="2553"/>
      </w:tblGrid>
      <w:tr w:rsidR="00E35DB5" w:rsidRPr="006725F0" w14:paraId="00D8FBF8" w14:textId="77777777" w:rsidTr="00855ED9">
        <w:trPr>
          <w:trHeight w:val="288"/>
        </w:trPr>
        <w:tc>
          <w:tcPr>
            <w:tcW w:w="2600" w:type="dxa"/>
            <w:shd w:val="clear" w:color="auto" w:fill="E7E6E6"/>
            <w:hideMark/>
          </w:tcPr>
          <w:p w14:paraId="1D5244C1" w14:textId="77777777" w:rsidR="00E35DB5" w:rsidRPr="006725F0" w:rsidRDefault="00E35DB5" w:rsidP="00855ED9">
            <w:pPr>
              <w:pStyle w:val="LO-normal1"/>
              <w:jc w:val="center"/>
              <w:rPr>
                <w:rFonts w:ascii="Calibri" w:hAnsi="Calibri" w:cs="Calibri"/>
                <w:b/>
                <w:bCs/>
                <w:color w:val="000000"/>
                <w:sz w:val="24"/>
                <w:szCs w:val="24"/>
                <w:lang w:val="en-US"/>
              </w:rPr>
            </w:pPr>
            <w:r w:rsidRPr="006725F0">
              <w:rPr>
                <w:rFonts w:ascii="Calibri" w:hAnsi="Calibri" w:cs="Calibri"/>
                <w:b/>
                <w:bCs/>
                <w:color w:val="000000"/>
                <w:sz w:val="24"/>
                <w:szCs w:val="24"/>
                <w:lang w:val="en-US"/>
              </w:rPr>
              <w:t>GitHub Actions Pipeline</w:t>
            </w:r>
          </w:p>
        </w:tc>
        <w:tc>
          <w:tcPr>
            <w:tcW w:w="1960" w:type="dxa"/>
            <w:shd w:val="clear" w:color="auto" w:fill="E7E6E6"/>
            <w:noWrap/>
            <w:hideMark/>
          </w:tcPr>
          <w:p w14:paraId="782467BE" w14:textId="77777777" w:rsidR="00E35DB5" w:rsidRPr="006725F0" w:rsidRDefault="00E35DB5" w:rsidP="00855ED9">
            <w:pPr>
              <w:pStyle w:val="LO-normal1"/>
              <w:jc w:val="center"/>
              <w:rPr>
                <w:rFonts w:ascii="Calibri" w:hAnsi="Calibri" w:cs="Calibri"/>
                <w:b/>
                <w:bCs/>
                <w:color w:val="000000"/>
                <w:sz w:val="24"/>
                <w:szCs w:val="24"/>
                <w:lang w:val="en-US"/>
              </w:rPr>
            </w:pPr>
            <w:proofErr w:type="spellStart"/>
            <w:r w:rsidRPr="006725F0">
              <w:rPr>
                <w:rFonts w:ascii="Calibri" w:hAnsi="Calibri" w:cs="Calibri"/>
                <w:b/>
                <w:bCs/>
                <w:color w:val="000000"/>
                <w:sz w:val="24"/>
                <w:szCs w:val="24"/>
                <w:lang w:val="en-US"/>
              </w:rPr>
              <w:t>GiHub</w:t>
            </w:r>
            <w:proofErr w:type="spellEnd"/>
            <w:r w:rsidRPr="006725F0">
              <w:rPr>
                <w:rFonts w:ascii="Calibri" w:hAnsi="Calibri" w:cs="Calibri"/>
                <w:b/>
                <w:bCs/>
                <w:color w:val="000000"/>
                <w:sz w:val="24"/>
                <w:szCs w:val="24"/>
                <w:lang w:val="en-US"/>
              </w:rPr>
              <w:t xml:space="preserve"> Workflow File</w:t>
            </w:r>
          </w:p>
        </w:tc>
        <w:tc>
          <w:tcPr>
            <w:tcW w:w="2780" w:type="dxa"/>
            <w:shd w:val="clear" w:color="auto" w:fill="E7E6E6"/>
            <w:hideMark/>
          </w:tcPr>
          <w:p w14:paraId="27ACD6BE" w14:textId="77777777" w:rsidR="00E35DB5" w:rsidRPr="006725F0" w:rsidRDefault="00E35DB5" w:rsidP="00855ED9">
            <w:pPr>
              <w:pStyle w:val="LO-normal1"/>
              <w:jc w:val="center"/>
              <w:rPr>
                <w:rFonts w:ascii="Calibri" w:hAnsi="Calibri" w:cs="Calibri"/>
                <w:b/>
                <w:bCs/>
                <w:color w:val="000000"/>
                <w:sz w:val="24"/>
                <w:szCs w:val="24"/>
                <w:lang w:val="en-US"/>
              </w:rPr>
            </w:pPr>
            <w:r w:rsidRPr="006725F0">
              <w:rPr>
                <w:rFonts w:ascii="Calibri" w:hAnsi="Calibri" w:cs="Calibri"/>
                <w:b/>
                <w:bCs/>
                <w:color w:val="000000"/>
                <w:sz w:val="24"/>
                <w:szCs w:val="24"/>
                <w:lang w:val="en-US"/>
              </w:rPr>
              <w:t>Trigger</w:t>
            </w:r>
          </w:p>
        </w:tc>
        <w:tc>
          <w:tcPr>
            <w:tcW w:w="3200" w:type="dxa"/>
            <w:shd w:val="clear" w:color="auto" w:fill="E7E6E6"/>
            <w:hideMark/>
          </w:tcPr>
          <w:p w14:paraId="2CB6EE19" w14:textId="77777777" w:rsidR="00E35DB5" w:rsidRPr="006725F0" w:rsidRDefault="00E35DB5" w:rsidP="00855ED9">
            <w:pPr>
              <w:pStyle w:val="LO-normal1"/>
              <w:jc w:val="center"/>
              <w:rPr>
                <w:rFonts w:ascii="Calibri" w:hAnsi="Calibri" w:cs="Calibri"/>
                <w:b/>
                <w:bCs/>
                <w:color w:val="000000"/>
                <w:sz w:val="24"/>
                <w:szCs w:val="24"/>
                <w:lang w:val="en-US"/>
              </w:rPr>
            </w:pPr>
            <w:r w:rsidRPr="006725F0">
              <w:rPr>
                <w:rFonts w:ascii="Calibri" w:hAnsi="Calibri" w:cs="Calibri"/>
                <w:b/>
                <w:bCs/>
                <w:color w:val="000000"/>
                <w:sz w:val="24"/>
                <w:szCs w:val="24"/>
                <w:lang w:val="en-US"/>
              </w:rPr>
              <w:t>Description</w:t>
            </w:r>
          </w:p>
        </w:tc>
      </w:tr>
      <w:tr w:rsidR="00E35DB5" w:rsidRPr="006725F0" w14:paraId="2FD48B5F" w14:textId="77777777" w:rsidTr="00855ED9">
        <w:trPr>
          <w:trHeight w:val="1152"/>
        </w:trPr>
        <w:tc>
          <w:tcPr>
            <w:tcW w:w="2600" w:type="dxa"/>
            <w:shd w:val="clear" w:color="auto" w:fill="auto"/>
            <w:hideMark/>
          </w:tcPr>
          <w:p w14:paraId="1F470621"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Build image for openidl data call app</w:t>
            </w:r>
          </w:p>
        </w:tc>
        <w:tc>
          <w:tcPr>
            <w:tcW w:w="1960" w:type="dxa"/>
            <w:shd w:val="clear" w:color="auto" w:fill="auto"/>
            <w:hideMark/>
          </w:tcPr>
          <w:p w14:paraId="02C2D9D7"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publish-</w:t>
            </w:r>
            <w:proofErr w:type="spellStart"/>
            <w:r w:rsidRPr="006725F0">
              <w:rPr>
                <w:rFonts w:ascii="Calibri" w:hAnsi="Calibri" w:cs="Calibri"/>
                <w:color w:val="000000"/>
                <w:sz w:val="24"/>
                <w:szCs w:val="24"/>
                <w:lang w:val="en-US"/>
              </w:rPr>
              <w:t>openidl</w:t>
            </w:r>
            <w:proofErr w:type="spellEnd"/>
            <w:r w:rsidRPr="006725F0">
              <w:rPr>
                <w:rFonts w:ascii="Calibri" w:hAnsi="Calibri" w:cs="Calibri"/>
                <w:color w:val="000000"/>
                <w:sz w:val="24"/>
                <w:szCs w:val="24"/>
                <w:lang w:val="en-US"/>
              </w:rPr>
              <w:t>-data-call-</w:t>
            </w:r>
            <w:proofErr w:type="spellStart"/>
            <w:r w:rsidRPr="006725F0">
              <w:rPr>
                <w:rFonts w:ascii="Calibri" w:hAnsi="Calibri" w:cs="Calibri"/>
                <w:color w:val="000000"/>
                <w:sz w:val="24"/>
                <w:szCs w:val="24"/>
                <w:lang w:val="en-US"/>
              </w:rPr>
              <w:t>app.yml</w:t>
            </w:r>
            <w:proofErr w:type="spellEnd"/>
          </w:p>
        </w:tc>
        <w:tc>
          <w:tcPr>
            <w:tcW w:w="2780" w:type="dxa"/>
            <w:shd w:val="clear" w:color="auto" w:fill="auto"/>
            <w:hideMark/>
          </w:tcPr>
          <w:p w14:paraId="082BAE6A"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Triggered when change is pushed to "develop" branch and any changes to "openidl-data-call-app/*"</w:t>
            </w:r>
          </w:p>
        </w:tc>
        <w:tc>
          <w:tcPr>
            <w:tcW w:w="3200" w:type="dxa"/>
            <w:shd w:val="clear" w:color="auto" w:fill="auto"/>
            <w:hideMark/>
          </w:tcPr>
          <w:p w14:paraId="0ECED52B"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This builds an image and pushes to ghcr.io repository for openidl data call project</w:t>
            </w:r>
          </w:p>
        </w:tc>
      </w:tr>
      <w:tr w:rsidR="00E35DB5" w:rsidRPr="006725F0" w14:paraId="5D85359C" w14:textId="77777777" w:rsidTr="00855ED9">
        <w:trPr>
          <w:trHeight w:val="1152"/>
        </w:trPr>
        <w:tc>
          <w:tcPr>
            <w:tcW w:w="2600" w:type="dxa"/>
            <w:shd w:val="clear" w:color="auto" w:fill="auto"/>
            <w:hideMark/>
          </w:tcPr>
          <w:p w14:paraId="07F389AA"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Build image for openidl data call mood listener</w:t>
            </w:r>
          </w:p>
        </w:tc>
        <w:tc>
          <w:tcPr>
            <w:tcW w:w="1960" w:type="dxa"/>
            <w:shd w:val="clear" w:color="auto" w:fill="auto"/>
            <w:hideMark/>
          </w:tcPr>
          <w:p w14:paraId="24F5038B"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publish-</w:t>
            </w:r>
            <w:proofErr w:type="spellStart"/>
            <w:r w:rsidRPr="006725F0">
              <w:rPr>
                <w:rFonts w:ascii="Calibri" w:hAnsi="Calibri" w:cs="Calibri"/>
                <w:color w:val="000000"/>
                <w:sz w:val="24"/>
                <w:szCs w:val="24"/>
                <w:lang w:val="en-US"/>
              </w:rPr>
              <w:t>openidl</w:t>
            </w:r>
            <w:proofErr w:type="spellEnd"/>
            <w:r w:rsidRPr="006725F0">
              <w:rPr>
                <w:rFonts w:ascii="Calibri" w:hAnsi="Calibri" w:cs="Calibri"/>
                <w:color w:val="000000"/>
                <w:sz w:val="24"/>
                <w:szCs w:val="24"/>
                <w:lang w:val="en-US"/>
              </w:rPr>
              <w:t>-data-call-mood-</w:t>
            </w:r>
            <w:proofErr w:type="spellStart"/>
            <w:r w:rsidRPr="006725F0">
              <w:rPr>
                <w:rFonts w:ascii="Calibri" w:hAnsi="Calibri" w:cs="Calibri"/>
                <w:color w:val="000000"/>
                <w:sz w:val="24"/>
                <w:szCs w:val="24"/>
                <w:lang w:val="en-US"/>
              </w:rPr>
              <w:t>listener.yml</w:t>
            </w:r>
            <w:proofErr w:type="spellEnd"/>
          </w:p>
        </w:tc>
        <w:tc>
          <w:tcPr>
            <w:tcW w:w="2780" w:type="dxa"/>
            <w:shd w:val="clear" w:color="auto" w:fill="auto"/>
            <w:hideMark/>
          </w:tcPr>
          <w:p w14:paraId="6695BB98"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Triggered when change is pushed to "develop" branch and any changes to "openidl-data-call-mood-listener/*"</w:t>
            </w:r>
          </w:p>
        </w:tc>
        <w:tc>
          <w:tcPr>
            <w:tcW w:w="3200" w:type="dxa"/>
            <w:shd w:val="clear" w:color="auto" w:fill="auto"/>
            <w:hideMark/>
          </w:tcPr>
          <w:p w14:paraId="194A96BB"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This builds an image and pushes to ghcr.io repository for openidl data call mood listener project</w:t>
            </w:r>
          </w:p>
        </w:tc>
      </w:tr>
      <w:tr w:rsidR="00E35DB5" w:rsidRPr="006725F0" w14:paraId="4F291775" w14:textId="77777777" w:rsidTr="00855ED9">
        <w:trPr>
          <w:trHeight w:val="1152"/>
        </w:trPr>
        <w:tc>
          <w:tcPr>
            <w:tcW w:w="2600" w:type="dxa"/>
            <w:shd w:val="clear" w:color="auto" w:fill="auto"/>
            <w:hideMark/>
          </w:tcPr>
          <w:p w14:paraId="5A668BEB"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Build image for openidl data call processor</w:t>
            </w:r>
          </w:p>
        </w:tc>
        <w:tc>
          <w:tcPr>
            <w:tcW w:w="1960" w:type="dxa"/>
            <w:shd w:val="clear" w:color="auto" w:fill="auto"/>
            <w:hideMark/>
          </w:tcPr>
          <w:p w14:paraId="2B12A5F1"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publish-</w:t>
            </w:r>
            <w:proofErr w:type="spellStart"/>
            <w:r w:rsidRPr="006725F0">
              <w:rPr>
                <w:rFonts w:ascii="Calibri" w:hAnsi="Calibri" w:cs="Calibri"/>
                <w:color w:val="000000"/>
                <w:sz w:val="24"/>
                <w:szCs w:val="24"/>
                <w:lang w:val="en-US"/>
              </w:rPr>
              <w:t>openidl</w:t>
            </w:r>
            <w:proofErr w:type="spellEnd"/>
            <w:r w:rsidRPr="006725F0">
              <w:rPr>
                <w:rFonts w:ascii="Calibri" w:hAnsi="Calibri" w:cs="Calibri"/>
                <w:color w:val="000000"/>
                <w:sz w:val="24"/>
                <w:szCs w:val="24"/>
                <w:lang w:val="en-US"/>
              </w:rPr>
              <w:t>-data-call-</w:t>
            </w:r>
            <w:proofErr w:type="spellStart"/>
            <w:r w:rsidRPr="006725F0">
              <w:rPr>
                <w:rFonts w:ascii="Calibri" w:hAnsi="Calibri" w:cs="Calibri"/>
                <w:color w:val="000000"/>
                <w:sz w:val="24"/>
                <w:szCs w:val="24"/>
                <w:lang w:val="en-US"/>
              </w:rPr>
              <w:t>processor.yml</w:t>
            </w:r>
            <w:proofErr w:type="spellEnd"/>
          </w:p>
        </w:tc>
        <w:tc>
          <w:tcPr>
            <w:tcW w:w="2780" w:type="dxa"/>
            <w:shd w:val="clear" w:color="auto" w:fill="auto"/>
            <w:hideMark/>
          </w:tcPr>
          <w:p w14:paraId="0574D3CA"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Triggered when change is pushed to "develop" branch and any changes to "openidl-data-call-processor/*"</w:t>
            </w:r>
          </w:p>
        </w:tc>
        <w:tc>
          <w:tcPr>
            <w:tcW w:w="3200" w:type="dxa"/>
            <w:shd w:val="clear" w:color="auto" w:fill="auto"/>
            <w:hideMark/>
          </w:tcPr>
          <w:p w14:paraId="6DED9990"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 xml:space="preserve">This builds an image and pushes to ghcr.io repository for openidl </w:t>
            </w:r>
            <w:proofErr w:type="gramStart"/>
            <w:r w:rsidRPr="006725F0">
              <w:rPr>
                <w:rFonts w:ascii="Calibri" w:hAnsi="Calibri" w:cs="Calibri"/>
                <w:color w:val="000000"/>
                <w:sz w:val="24"/>
                <w:szCs w:val="24"/>
                <w:lang w:val="en-US"/>
              </w:rPr>
              <w:t>data  call</w:t>
            </w:r>
            <w:proofErr w:type="gramEnd"/>
            <w:r w:rsidRPr="006725F0">
              <w:rPr>
                <w:rFonts w:ascii="Calibri" w:hAnsi="Calibri" w:cs="Calibri"/>
                <w:color w:val="000000"/>
                <w:sz w:val="24"/>
                <w:szCs w:val="24"/>
                <w:lang w:val="en-US"/>
              </w:rPr>
              <w:t xml:space="preserve"> processor project</w:t>
            </w:r>
          </w:p>
        </w:tc>
      </w:tr>
      <w:tr w:rsidR="00E35DB5" w:rsidRPr="006725F0" w14:paraId="5E35DA46" w14:textId="77777777" w:rsidTr="00855ED9">
        <w:trPr>
          <w:trHeight w:val="1152"/>
        </w:trPr>
        <w:tc>
          <w:tcPr>
            <w:tcW w:w="2600" w:type="dxa"/>
            <w:shd w:val="clear" w:color="auto" w:fill="auto"/>
            <w:hideMark/>
          </w:tcPr>
          <w:p w14:paraId="7675BDF0"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Build image for openidl insurance data manager</w:t>
            </w:r>
          </w:p>
        </w:tc>
        <w:tc>
          <w:tcPr>
            <w:tcW w:w="1960" w:type="dxa"/>
            <w:shd w:val="clear" w:color="auto" w:fill="auto"/>
            <w:hideMark/>
          </w:tcPr>
          <w:p w14:paraId="1E04A99C"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publish-</w:t>
            </w:r>
            <w:proofErr w:type="spellStart"/>
            <w:r w:rsidRPr="006725F0">
              <w:rPr>
                <w:rFonts w:ascii="Calibri" w:hAnsi="Calibri" w:cs="Calibri"/>
                <w:color w:val="000000"/>
                <w:sz w:val="24"/>
                <w:szCs w:val="24"/>
                <w:lang w:val="en-US"/>
              </w:rPr>
              <w:t>openidl</w:t>
            </w:r>
            <w:proofErr w:type="spellEnd"/>
            <w:r w:rsidRPr="006725F0">
              <w:rPr>
                <w:rFonts w:ascii="Calibri" w:hAnsi="Calibri" w:cs="Calibri"/>
                <w:color w:val="000000"/>
                <w:sz w:val="24"/>
                <w:szCs w:val="24"/>
                <w:lang w:val="en-US"/>
              </w:rPr>
              <w:t>-insurance-data-</w:t>
            </w:r>
            <w:proofErr w:type="spellStart"/>
            <w:r w:rsidRPr="006725F0">
              <w:rPr>
                <w:rFonts w:ascii="Calibri" w:hAnsi="Calibri" w:cs="Calibri"/>
                <w:color w:val="000000"/>
                <w:sz w:val="24"/>
                <w:szCs w:val="24"/>
                <w:lang w:val="en-US"/>
              </w:rPr>
              <w:t>manager.yml</w:t>
            </w:r>
            <w:proofErr w:type="spellEnd"/>
          </w:p>
        </w:tc>
        <w:tc>
          <w:tcPr>
            <w:tcW w:w="2780" w:type="dxa"/>
            <w:shd w:val="clear" w:color="auto" w:fill="auto"/>
            <w:hideMark/>
          </w:tcPr>
          <w:p w14:paraId="33EB7E3E"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Triggered when change is pushed to "develop" branch and any changes to "openidl-insurance-data-manager/*"</w:t>
            </w:r>
          </w:p>
        </w:tc>
        <w:tc>
          <w:tcPr>
            <w:tcW w:w="3200" w:type="dxa"/>
            <w:shd w:val="clear" w:color="auto" w:fill="auto"/>
            <w:hideMark/>
          </w:tcPr>
          <w:p w14:paraId="6C56EFAE"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This builds an image and pushes to ghcr.io repository for openidl insurance data manager project</w:t>
            </w:r>
          </w:p>
        </w:tc>
      </w:tr>
      <w:tr w:rsidR="00E35DB5" w:rsidRPr="006725F0" w14:paraId="666E9DAA" w14:textId="77777777" w:rsidTr="00855ED9">
        <w:trPr>
          <w:trHeight w:val="1440"/>
        </w:trPr>
        <w:tc>
          <w:tcPr>
            <w:tcW w:w="2600" w:type="dxa"/>
            <w:shd w:val="clear" w:color="auto" w:fill="auto"/>
            <w:hideMark/>
          </w:tcPr>
          <w:p w14:paraId="53039734"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Build image for openidl transactional data event listener</w:t>
            </w:r>
          </w:p>
        </w:tc>
        <w:tc>
          <w:tcPr>
            <w:tcW w:w="1960" w:type="dxa"/>
            <w:shd w:val="clear" w:color="auto" w:fill="auto"/>
            <w:hideMark/>
          </w:tcPr>
          <w:p w14:paraId="4BCC95AF"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publish-</w:t>
            </w:r>
            <w:proofErr w:type="spellStart"/>
            <w:r w:rsidRPr="006725F0">
              <w:rPr>
                <w:rFonts w:ascii="Calibri" w:hAnsi="Calibri" w:cs="Calibri"/>
                <w:color w:val="000000"/>
                <w:sz w:val="24"/>
                <w:szCs w:val="24"/>
                <w:lang w:val="en-US"/>
              </w:rPr>
              <w:t>openidl</w:t>
            </w:r>
            <w:proofErr w:type="spellEnd"/>
            <w:r w:rsidRPr="006725F0">
              <w:rPr>
                <w:rFonts w:ascii="Calibri" w:hAnsi="Calibri" w:cs="Calibri"/>
                <w:color w:val="000000"/>
                <w:sz w:val="24"/>
                <w:szCs w:val="24"/>
                <w:lang w:val="en-US"/>
              </w:rPr>
              <w:t>-transactional-data-event-</w:t>
            </w:r>
            <w:proofErr w:type="spellStart"/>
            <w:r w:rsidRPr="006725F0">
              <w:rPr>
                <w:rFonts w:ascii="Calibri" w:hAnsi="Calibri" w:cs="Calibri"/>
                <w:color w:val="000000"/>
                <w:sz w:val="24"/>
                <w:szCs w:val="24"/>
                <w:lang w:val="en-US"/>
              </w:rPr>
              <w:t>listener.yml</w:t>
            </w:r>
            <w:proofErr w:type="spellEnd"/>
          </w:p>
        </w:tc>
        <w:tc>
          <w:tcPr>
            <w:tcW w:w="2780" w:type="dxa"/>
            <w:shd w:val="clear" w:color="auto" w:fill="auto"/>
            <w:hideMark/>
          </w:tcPr>
          <w:p w14:paraId="029734B8"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Triggered when change is pushed to "develop" branch and any changes to "openidl-transactional-data-event-listener/*"</w:t>
            </w:r>
          </w:p>
        </w:tc>
        <w:tc>
          <w:tcPr>
            <w:tcW w:w="3200" w:type="dxa"/>
            <w:shd w:val="clear" w:color="auto" w:fill="auto"/>
            <w:hideMark/>
          </w:tcPr>
          <w:p w14:paraId="7DCE17A9"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This builds an image and pushes to ghcr.io repository for openidl transactional data event listener project</w:t>
            </w:r>
          </w:p>
        </w:tc>
      </w:tr>
      <w:tr w:rsidR="00E35DB5" w:rsidRPr="006725F0" w14:paraId="07A52A14" w14:textId="77777777" w:rsidTr="00855ED9">
        <w:trPr>
          <w:trHeight w:val="1152"/>
        </w:trPr>
        <w:tc>
          <w:tcPr>
            <w:tcW w:w="2600" w:type="dxa"/>
            <w:shd w:val="clear" w:color="auto" w:fill="auto"/>
            <w:hideMark/>
          </w:tcPr>
          <w:p w14:paraId="3CA3697C"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Build image for openidl UI workspace</w:t>
            </w:r>
          </w:p>
        </w:tc>
        <w:tc>
          <w:tcPr>
            <w:tcW w:w="1960" w:type="dxa"/>
            <w:shd w:val="clear" w:color="auto" w:fill="auto"/>
            <w:hideMark/>
          </w:tcPr>
          <w:p w14:paraId="64129502"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publish-</w:t>
            </w:r>
            <w:proofErr w:type="spellStart"/>
            <w:r w:rsidRPr="006725F0">
              <w:rPr>
                <w:rFonts w:ascii="Calibri" w:hAnsi="Calibri" w:cs="Calibri"/>
                <w:color w:val="000000"/>
                <w:sz w:val="24"/>
                <w:szCs w:val="24"/>
                <w:lang w:val="en-US"/>
              </w:rPr>
              <w:t>openidl</w:t>
            </w:r>
            <w:proofErr w:type="spellEnd"/>
            <w:r w:rsidRPr="006725F0">
              <w:rPr>
                <w:rFonts w:ascii="Calibri" w:hAnsi="Calibri" w:cs="Calibri"/>
                <w:color w:val="000000"/>
                <w:sz w:val="24"/>
                <w:szCs w:val="24"/>
                <w:lang w:val="en-US"/>
              </w:rPr>
              <w:t>-UI-</w:t>
            </w:r>
            <w:proofErr w:type="spellStart"/>
            <w:r w:rsidRPr="006725F0">
              <w:rPr>
                <w:rFonts w:ascii="Calibri" w:hAnsi="Calibri" w:cs="Calibri"/>
                <w:color w:val="000000"/>
                <w:sz w:val="24"/>
                <w:szCs w:val="24"/>
                <w:lang w:val="en-US"/>
              </w:rPr>
              <w:t>workspace.yml</w:t>
            </w:r>
            <w:proofErr w:type="spellEnd"/>
          </w:p>
        </w:tc>
        <w:tc>
          <w:tcPr>
            <w:tcW w:w="2780" w:type="dxa"/>
            <w:shd w:val="clear" w:color="auto" w:fill="auto"/>
            <w:hideMark/>
          </w:tcPr>
          <w:p w14:paraId="37EB5B33"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Triggered when change is pushed to "develop" branch and any changes to "</w:t>
            </w:r>
            <w:proofErr w:type="spellStart"/>
            <w:r w:rsidRPr="006725F0">
              <w:rPr>
                <w:rFonts w:ascii="Calibri" w:hAnsi="Calibri" w:cs="Calibri"/>
                <w:color w:val="000000"/>
                <w:sz w:val="24"/>
                <w:szCs w:val="24"/>
                <w:lang w:val="en-US"/>
              </w:rPr>
              <w:t>openidl</w:t>
            </w:r>
            <w:proofErr w:type="spellEnd"/>
            <w:r w:rsidRPr="006725F0">
              <w:rPr>
                <w:rFonts w:ascii="Calibri" w:hAnsi="Calibri" w:cs="Calibri"/>
                <w:color w:val="000000"/>
                <w:sz w:val="24"/>
                <w:szCs w:val="24"/>
                <w:lang w:val="en-US"/>
              </w:rPr>
              <w:t>-</w:t>
            </w:r>
            <w:proofErr w:type="spellStart"/>
            <w:r w:rsidRPr="006725F0">
              <w:rPr>
                <w:rFonts w:ascii="Calibri" w:hAnsi="Calibri" w:cs="Calibri"/>
                <w:color w:val="000000"/>
                <w:sz w:val="24"/>
                <w:szCs w:val="24"/>
                <w:lang w:val="en-US"/>
              </w:rPr>
              <w:t>ui</w:t>
            </w:r>
            <w:proofErr w:type="spellEnd"/>
            <w:r w:rsidRPr="006725F0">
              <w:rPr>
                <w:rFonts w:ascii="Calibri" w:hAnsi="Calibri" w:cs="Calibri"/>
                <w:color w:val="000000"/>
                <w:sz w:val="24"/>
                <w:szCs w:val="24"/>
                <w:lang w:val="en-US"/>
              </w:rPr>
              <w:t>-workspace/*"</w:t>
            </w:r>
          </w:p>
        </w:tc>
        <w:tc>
          <w:tcPr>
            <w:tcW w:w="3200" w:type="dxa"/>
            <w:shd w:val="clear" w:color="auto" w:fill="auto"/>
            <w:hideMark/>
          </w:tcPr>
          <w:p w14:paraId="5B167577"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This builds an image and pushes to ghcr.io repository for openidl UI workspace project</w:t>
            </w:r>
          </w:p>
        </w:tc>
      </w:tr>
      <w:tr w:rsidR="00E35DB5" w:rsidRPr="006725F0" w14:paraId="5EDDC53A" w14:textId="77777777" w:rsidTr="00855ED9">
        <w:trPr>
          <w:trHeight w:val="1152"/>
        </w:trPr>
        <w:tc>
          <w:tcPr>
            <w:tcW w:w="2600" w:type="dxa"/>
            <w:shd w:val="clear" w:color="auto" w:fill="auto"/>
            <w:hideMark/>
          </w:tcPr>
          <w:p w14:paraId="664BFE8E"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lastRenderedPageBreak/>
              <w:t xml:space="preserve">Build image for openidl utilities </w:t>
            </w:r>
          </w:p>
        </w:tc>
        <w:tc>
          <w:tcPr>
            <w:tcW w:w="1960" w:type="dxa"/>
            <w:shd w:val="clear" w:color="auto" w:fill="auto"/>
            <w:hideMark/>
          </w:tcPr>
          <w:p w14:paraId="0C717DC2"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publish-</w:t>
            </w:r>
            <w:proofErr w:type="spellStart"/>
            <w:r w:rsidRPr="006725F0">
              <w:rPr>
                <w:rFonts w:ascii="Calibri" w:hAnsi="Calibri" w:cs="Calibri"/>
                <w:color w:val="000000"/>
                <w:sz w:val="24"/>
                <w:szCs w:val="24"/>
                <w:lang w:val="en-US"/>
              </w:rPr>
              <w:t>openidl</w:t>
            </w:r>
            <w:proofErr w:type="spellEnd"/>
            <w:r w:rsidRPr="006725F0">
              <w:rPr>
                <w:rFonts w:ascii="Calibri" w:hAnsi="Calibri" w:cs="Calibri"/>
                <w:color w:val="000000"/>
                <w:sz w:val="24"/>
                <w:szCs w:val="24"/>
                <w:lang w:val="en-US"/>
              </w:rPr>
              <w:t>-</w:t>
            </w:r>
            <w:proofErr w:type="spellStart"/>
            <w:r w:rsidRPr="006725F0">
              <w:rPr>
                <w:rFonts w:ascii="Calibri" w:hAnsi="Calibri" w:cs="Calibri"/>
                <w:color w:val="000000"/>
                <w:sz w:val="24"/>
                <w:szCs w:val="24"/>
                <w:lang w:val="en-US"/>
              </w:rPr>
              <w:t>utilities.yml</w:t>
            </w:r>
            <w:proofErr w:type="spellEnd"/>
          </w:p>
        </w:tc>
        <w:tc>
          <w:tcPr>
            <w:tcW w:w="2780" w:type="dxa"/>
            <w:shd w:val="clear" w:color="auto" w:fill="auto"/>
            <w:hideMark/>
          </w:tcPr>
          <w:p w14:paraId="78F22BBA"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Triggered when change is pushed to "develop" branch and any changes to "openidl-utilities/*"</w:t>
            </w:r>
          </w:p>
        </w:tc>
        <w:tc>
          <w:tcPr>
            <w:tcW w:w="3200" w:type="dxa"/>
            <w:shd w:val="clear" w:color="auto" w:fill="auto"/>
            <w:hideMark/>
          </w:tcPr>
          <w:p w14:paraId="7D847DDF"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This builds an image and pushes to ghcr.io repository for openidl utilities project</w:t>
            </w:r>
          </w:p>
        </w:tc>
      </w:tr>
    </w:tbl>
    <w:p w14:paraId="7CE42D97" w14:textId="77777777" w:rsidR="0022109A" w:rsidRPr="006725F0" w:rsidRDefault="0022109A" w:rsidP="0039612C">
      <w:pPr>
        <w:pStyle w:val="LO-normal1"/>
        <w:rPr>
          <w:rFonts w:ascii="Calibri" w:hAnsi="Calibri" w:cs="Calibri"/>
          <w:color w:val="4472C4"/>
          <w:lang w:val="en-MY" w:eastAsia="en-US" w:bidi="ar-SA"/>
        </w:rPr>
      </w:pPr>
    </w:p>
    <w:p w14:paraId="58B5ECCB" w14:textId="77777777" w:rsidR="0022109A" w:rsidRPr="006725F0" w:rsidRDefault="0022109A" w:rsidP="0039612C">
      <w:pPr>
        <w:pStyle w:val="LO-normal1"/>
        <w:rPr>
          <w:rFonts w:ascii="Calibri" w:hAnsi="Calibri" w:cs="Calibri"/>
          <w:lang w:val="en-MY" w:eastAsia="en-US" w:bidi="ar-SA"/>
        </w:rPr>
      </w:pPr>
    </w:p>
    <w:p w14:paraId="564A1A29" w14:textId="77777777" w:rsidR="0039612C" w:rsidRPr="006725F0" w:rsidRDefault="000B415A" w:rsidP="00176E31">
      <w:pPr>
        <w:pStyle w:val="Heading2"/>
        <w:rPr>
          <w:rFonts w:ascii="Calibri" w:eastAsia="Times New Roman" w:hAnsi="Calibri" w:cs="Calibri"/>
          <w:color w:val="2F5496"/>
          <w:sz w:val="26"/>
          <w:szCs w:val="26"/>
          <w:lang w:val="en-MY" w:eastAsia="en-US" w:bidi="ar-SA"/>
        </w:rPr>
      </w:pPr>
      <w:r w:rsidRPr="006725F0">
        <w:rPr>
          <w:rFonts w:ascii="Calibri" w:hAnsi="Calibri" w:cs="Calibri"/>
          <w:lang w:val="en-MY" w:eastAsia="en-US" w:bidi="ar-SA"/>
        </w:rPr>
        <w:br w:type="page"/>
      </w:r>
      <w:bookmarkStart w:id="116" w:name="_Toc86222690"/>
      <w:bookmarkStart w:id="117" w:name="_Toc86913804"/>
      <w:r w:rsidR="00CF0357" w:rsidRPr="006725F0">
        <w:rPr>
          <w:rFonts w:ascii="Calibri" w:eastAsia="Times New Roman" w:hAnsi="Calibri" w:cs="Calibri"/>
          <w:color w:val="2F5496"/>
          <w:sz w:val="26"/>
          <w:szCs w:val="26"/>
          <w:lang w:val="en-MY" w:eastAsia="en-US" w:bidi="ar-SA"/>
        </w:rPr>
        <w:lastRenderedPageBreak/>
        <w:t>Adding Application Users</w:t>
      </w:r>
      <w:bookmarkEnd w:id="116"/>
      <w:bookmarkEnd w:id="117"/>
    </w:p>
    <w:p w14:paraId="73DA7EBE" w14:textId="77777777" w:rsidR="00CF0357" w:rsidRPr="006725F0" w:rsidRDefault="00CF0357" w:rsidP="00176E31">
      <w:pPr>
        <w:pStyle w:val="Heading3"/>
        <w:rPr>
          <w:rFonts w:ascii="Calibri" w:hAnsi="Calibri" w:cs="Calibri"/>
          <w:color w:val="4472C4"/>
          <w:lang w:val="en-MY" w:eastAsia="en-US" w:bidi="ar-SA"/>
        </w:rPr>
      </w:pPr>
      <w:bookmarkStart w:id="118" w:name="_Toc86913805"/>
      <w:r w:rsidRPr="006725F0">
        <w:rPr>
          <w:rFonts w:ascii="Calibri" w:hAnsi="Calibri" w:cs="Calibri"/>
          <w:color w:val="4472C4"/>
          <w:lang w:val="en-MY" w:eastAsia="en-US" w:bidi="ar-SA"/>
        </w:rPr>
        <w:t>Create Admin User in Cognito</w:t>
      </w:r>
      <w:bookmarkEnd w:id="118"/>
    </w:p>
    <w:p w14:paraId="203D35C9" w14:textId="77777777" w:rsidR="00CF0357" w:rsidRPr="006725F0" w:rsidRDefault="00CF0357" w:rsidP="00CF0357">
      <w:pPr>
        <w:pStyle w:val="LO-normal1"/>
        <w:rPr>
          <w:rFonts w:ascii="Calibri" w:hAnsi="Calibri" w:cs="Calibri"/>
          <w:lang w:val="en-MY" w:eastAsia="en-US" w:bidi="ar-SA"/>
        </w:rPr>
      </w:pPr>
    </w:p>
    <w:p w14:paraId="6745361C" w14:textId="77777777" w:rsidR="00CF0357" w:rsidRPr="006725F0" w:rsidRDefault="00CF0357" w:rsidP="00FE4B9C">
      <w:pPr>
        <w:pStyle w:val="LO-normal1"/>
        <w:numPr>
          <w:ilvl w:val="0"/>
          <w:numId w:val="35"/>
        </w:numPr>
        <w:rPr>
          <w:rFonts w:ascii="Calibri" w:hAnsi="Calibri" w:cs="Calibri"/>
          <w:lang w:val="en-MY" w:eastAsia="en-US" w:bidi="ar-SA"/>
        </w:rPr>
      </w:pPr>
      <w:r w:rsidRPr="006725F0">
        <w:rPr>
          <w:rFonts w:ascii="Calibri" w:hAnsi="Calibri" w:cs="Calibri"/>
          <w:lang w:val="en-MY" w:eastAsia="en-US" w:bidi="ar-SA"/>
        </w:rPr>
        <w:t>Log into AWS Console and select the Cognito User Pool. Click on ‘Users and Groups</w:t>
      </w:r>
      <w:r w:rsidR="00A27714" w:rsidRPr="006725F0">
        <w:rPr>
          <w:rFonts w:ascii="Calibri" w:hAnsi="Calibri" w:cs="Calibri"/>
          <w:lang w:val="en-MY" w:eastAsia="en-US" w:bidi="ar-SA"/>
        </w:rPr>
        <w:t>’</w:t>
      </w:r>
    </w:p>
    <w:p w14:paraId="6539C50F" w14:textId="77777777" w:rsidR="00CF0357" w:rsidRPr="006725F0" w:rsidRDefault="00CF0357" w:rsidP="00CF0357">
      <w:pPr>
        <w:pStyle w:val="LO-normal1"/>
        <w:ind w:left="360"/>
        <w:rPr>
          <w:rFonts w:ascii="Calibri" w:hAnsi="Calibri" w:cs="Calibri"/>
          <w:lang w:val="en-MY" w:eastAsia="en-US" w:bidi="ar-SA"/>
        </w:rPr>
      </w:pPr>
    </w:p>
    <w:p w14:paraId="7449B812" w14:textId="77777777" w:rsidR="00CF0357" w:rsidRPr="006725F0" w:rsidRDefault="00566BBD" w:rsidP="00CF0357">
      <w:pPr>
        <w:pStyle w:val="LO-normal1"/>
        <w:rPr>
          <w:rFonts w:ascii="Calibri" w:hAnsi="Calibri" w:cs="Calibri"/>
          <w:lang w:val="en-MY" w:eastAsia="en-US" w:bidi="ar-SA"/>
        </w:rPr>
      </w:pPr>
      <w:r w:rsidRPr="006725F0">
        <w:rPr>
          <w:rFonts w:ascii="Calibri" w:hAnsi="Calibri" w:cs="Calibri"/>
          <w:noProof/>
          <w:lang w:val="en-MY" w:eastAsia="en-US" w:bidi="ar-SA"/>
        </w:rPr>
        <w:drawing>
          <wp:inline distT="0" distB="0" distL="0" distR="0" wp14:anchorId="66A1A56A" wp14:editId="6253D3A2">
            <wp:extent cx="5954395" cy="2696210"/>
            <wp:effectExtent l="0" t="0" r="0" b="0"/>
            <wp:docPr id="40" name="Picture 337"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7" descr="Graphical user interface, application&#10;&#10;Description automatically generated"/>
                    <pic:cNvPicPr>
                      <a:picLocks/>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54395" cy="2696210"/>
                    </a:xfrm>
                    <a:prstGeom prst="rect">
                      <a:avLst/>
                    </a:prstGeom>
                    <a:noFill/>
                    <a:ln>
                      <a:noFill/>
                    </a:ln>
                  </pic:spPr>
                </pic:pic>
              </a:graphicData>
            </a:graphic>
          </wp:inline>
        </w:drawing>
      </w:r>
    </w:p>
    <w:p w14:paraId="4B2792C2" w14:textId="77777777" w:rsidR="00CF0357" w:rsidRPr="006725F0" w:rsidRDefault="00CF0357" w:rsidP="00CF0357">
      <w:pPr>
        <w:pStyle w:val="LO-normal1"/>
        <w:rPr>
          <w:rFonts w:ascii="Calibri" w:hAnsi="Calibri" w:cs="Calibri"/>
          <w:lang w:val="en-MY" w:eastAsia="en-US" w:bidi="ar-SA"/>
        </w:rPr>
      </w:pPr>
    </w:p>
    <w:p w14:paraId="4835FF02" w14:textId="77777777" w:rsidR="00CF0357" w:rsidRPr="006725F0" w:rsidRDefault="00CF0357" w:rsidP="00FE4B9C">
      <w:pPr>
        <w:pStyle w:val="LO-normal1"/>
        <w:numPr>
          <w:ilvl w:val="0"/>
          <w:numId w:val="35"/>
        </w:numPr>
        <w:rPr>
          <w:rFonts w:ascii="Calibri" w:hAnsi="Calibri" w:cs="Calibri"/>
          <w:lang w:val="en-MY" w:eastAsia="en-US" w:bidi="ar-SA"/>
        </w:rPr>
      </w:pPr>
      <w:r w:rsidRPr="006725F0">
        <w:rPr>
          <w:rFonts w:ascii="Calibri" w:hAnsi="Calibri" w:cs="Calibri"/>
          <w:lang w:val="en-MY" w:eastAsia="en-US" w:bidi="ar-SA"/>
        </w:rPr>
        <w:t xml:space="preserve">Select ‘Create User’ and provide the </w:t>
      </w:r>
      <w:r w:rsidR="00A27714" w:rsidRPr="006725F0">
        <w:rPr>
          <w:rFonts w:ascii="Calibri" w:hAnsi="Calibri" w:cs="Calibri"/>
          <w:lang w:val="en-MY" w:eastAsia="en-US" w:bidi="ar-SA"/>
        </w:rPr>
        <w:t>required</w:t>
      </w:r>
      <w:r w:rsidRPr="006725F0">
        <w:rPr>
          <w:rFonts w:ascii="Calibri" w:hAnsi="Calibri" w:cs="Calibri"/>
          <w:lang w:val="en-MY" w:eastAsia="en-US" w:bidi="ar-SA"/>
        </w:rPr>
        <w:t xml:space="preserve"> information</w:t>
      </w:r>
      <w:r w:rsidR="00A27714" w:rsidRPr="006725F0">
        <w:rPr>
          <w:rFonts w:ascii="Calibri" w:hAnsi="Calibri" w:cs="Calibri"/>
          <w:lang w:val="en-MY" w:eastAsia="en-US" w:bidi="ar-SA"/>
        </w:rPr>
        <w:t>. See screenshot below</w:t>
      </w:r>
    </w:p>
    <w:p w14:paraId="5A84C418" w14:textId="77777777" w:rsidR="00CF0357" w:rsidRPr="006725F0" w:rsidRDefault="00CF0357" w:rsidP="00CF0357">
      <w:pPr>
        <w:pStyle w:val="LO-normal1"/>
        <w:rPr>
          <w:rFonts w:ascii="Calibri" w:hAnsi="Calibri" w:cs="Calibri"/>
          <w:lang w:val="en-MY" w:eastAsia="en-US" w:bidi="ar-SA"/>
        </w:rPr>
      </w:pPr>
    </w:p>
    <w:p w14:paraId="3263BACA" w14:textId="77777777" w:rsidR="00CF0357" w:rsidRDefault="00566BBD" w:rsidP="00CF0357">
      <w:pPr>
        <w:pStyle w:val="LO-normal1"/>
        <w:rPr>
          <w:rFonts w:ascii="Calibri" w:hAnsi="Calibri" w:cs="Calibri"/>
          <w:lang w:val="en-MY" w:eastAsia="en-US" w:bidi="ar-SA"/>
        </w:rPr>
      </w:pPr>
      <w:r w:rsidRPr="006725F0">
        <w:rPr>
          <w:rFonts w:ascii="Calibri" w:hAnsi="Calibri" w:cs="Calibri"/>
          <w:noProof/>
          <w:lang w:val="en-MY" w:eastAsia="en-US" w:bidi="ar-SA"/>
        </w:rPr>
        <w:lastRenderedPageBreak/>
        <w:drawing>
          <wp:inline distT="0" distB="0" distL="0" distR="0" wp14:anchorId="44EADEEB" wp14:editId="0176BAE3">
            <wp:extent cx="5938520" cy="4440555"/>
            <wp:effectExtent l="0" t="0" r="0" b="0"/>
            <wp:docPr id="41" name="Picture 338" descr="Graphical user interface, text, application, email&#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8" descr="Graphical user interface, text, application, email&#10;&#10;Description automatically generated"/>
                    <pic:cNvPicPr>
                      <a:picLocks/>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8520" cy="4440555"/>
                    </a:xfrm>
                    <a:prstGeom prst="rect">
                      <a:avLst/>
                    </a:prstGeom>
                    <a:noFill/>
                    <a:ln>
                      <a:noFill/>
                    </a:ln>
                  </pic:spPr>
                </pic:pic>
              </a:graphicData>
            </a:graphic>
          </wp:inline>
        </w:drawing>
      </w:r>
    </w:p>
    <w:p w14:paraId="3701AAB4" w14:textId="77777777" w:rsidR="000C4CAE" w:rsidRPr="006725F0" w:rsidRDefault="000C4CAE" w:rsidP="00CF0357">
      <w:pPr>
        <w:pStyle w:val="LO-normal1"/>
        <w:rPr>
          <w:rFonts w:ascii="Calibri" w:hAnsi="Calibri" w:cs="Calibri"/>
          <w:lang w:val="en-MY" w:eastAsia="en-US" w:bidi="ar-SA"/>
        </w:rPr>
      </w:pPr>
      <w:r>
        <w:rPr>
          <w:rFonts w:ascii="Calibri" w:hAnsi="Calibri" w:cs="Calibri"/>
          <w:lang w:val="en-MY" w:eastAsia="en-US" w:bidi="ar-SA"/>
        </w:rPr>
        <w:t>The phone number must be in the form +11112223333</w:t>
      </w:r>
    </w:p>
    <w:p w14:paraId="55FE94A1" w14:textId="77777777" w:rsidR="00CF0357" w:rsidRPr="006725F0" w:rsidRDefault="00CF0357" w:rsidP="00CF0357">
      <w:pPr>
        <w:pStyle w:val="LO-normal1"/>
        <w:rPr>
          <w:rFonts w:ascii="Calibri" w:hAnsi="Calibri" w:cs="Calibri"/>
          <w:lang w:val="en-MY" w:eastAsia="en-US" w:bidi="ar-SA"/>
        </w:rPr>
      </w:pPr>
    </w:p>
    <w:p w14:paraId="2298CB24" w14:textId="77777777" w:rsidR="00CF0357" w:rsidRPr="006725F0" w:rsidRDefault="00CF0357" w:rsidP="00FE4B9C">
      <w:pPr>
        <w:pStyle w:val="LO-normal1"/>
        <w:numPr>
          <w:ilvl w:val="0"/>
          <w:numId w:val="35"/>
        </w:numPr>
        <w:rPr>
          <w:rFonts w:ascii="Calibri" w:hAnsi="Calibri" w:cs="Calibri"/>
          <w:lang w:val="en-MY" w:eastAsia="en-US" w:bidi="ar-SA"/>
        </w:rPr>
      </w:pPr>
      <w:r w:rsidRPr="006725F0">
        <w:rPr>
          <w:rFonts w:ascii="Calibri" w:hAnsi="Calibri" w:cs="Calibri"/>
          <w:lang w:val="en-MY" w:eastAsia="en-US" w:bidi="ar-SA"/>
        </w:rPr>
        <w:t>Once the user gets created, password will need to be changed. Go to ‘App Client Settings’ and ‘Launch Hosted UI’</w:t>
      </w:r>
    </w:p>
    <w:p w14:paraId="5AB5F812" w14:textId="77777777" w:rsidR="00CF0357" w:rsidRPr="006725F0" w:rsidRDefault="00CF0357" w:rsidP="00CF0357">
      <w:pPr>
        <w:pStyle w:val="LO-normal1"/>
        <w:rPr>
          <w:rFonts w:ascii="Calibri" w:hAnsi="Calibri" w:cs="Calibri"/>
          <w:lang w:val="en-MY" w:eastAsia="en-US" w:bidi="ar-SA"/>
        </w:rPr>
      </w:pPr>
    </w:p>
    <w:p w14:paraId="11FABC22" w14:textId="77777777" w:rsidR="00CF0357" w:rsidRPr="006725F0" w:rsidRDefault="00566BBD" w:rsidP="00CF0357">
      <w:pPr>
        <w:pStyle w:val="LO-normal1"/>
        <w:rPr>
          <w:rFonts w:ascii="Calibri" w:hAnsi="Calibri" w:cs="Calibri"/>
          <w:lang w:val="en-MY" w:eastAsia="en-US" w:bidi="ar-SA"/>
        </w:rPr>
      </w:pPr>
      <w:r w:rsidRPr="006725F0">
        <w:rPr>
          <w:rFonts w:ascii="Calibri" w:hAnsi="Calibri" w:cs="Calibri"/>
          <w:noProof/>
          <w:lang w:val="en-MY" w:eastAsia="en-US" w:bidi="ar-SA"/>
        </w:rPr>
        <w:drawing>
          <wp:inline distT="0" distB="0" distL="0" distR="0" wp14:anchorId="42EC3DF4" wp14:editId="7C1188EA">
            <wp:extent cx="5938520" cy="2653665"/>
            <wp:effectExtent l="0" t="0" r="0" b="0"/>
            <wp:docPr id="42" name="Picture 339" descr="Graphical user interface, text, application, email&#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9" descr="Graphical user interface, text, application, email&#10;&#10;Description automatically generated"/>
                    <pic:cNvPicPr>
                      <a:picLocks/>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8520" cy="2653665"/>
                    </a:xfrm>
                    <a:prstGeom prst="rect">
                      <a:avLst/>
                    </a:prstGeom>
                    <a:noFill/>
                    <a:ln>
                      <a:noFill/>
                    </a:ln>
                  </pic:spPr>
                </pic:pic>
              </a:graphicData>
            </a:graphic>
          </wp:inline>
        </w:drawing>
      </w:r>
    </w:p>
    <w:p w14:paraId="5B1025EA" w14:textId="77777777" w:rsidR="00CF0357" w:rsidRPr="006725F0" w:rsidRDefault="00CF0357" w:rsidP="00CF0357">
      <w:pPr>
        <w:pStyle w:val="LO-normal1"/>
        <w:ind w:left="360"/>
        <w:rPr>
          <w:rFonts w:ascii="Calibri" w:hAnsi="Calibri" w:cs="Calibri"/>
          <w:lang w:val="en-MY" w:eastAsia="en-US" w:bidi="ar-SA"/>
        </w:rPr>
      </w:pPr>
    </w:p>
    <w:p w14:paraId="158B5961" w14:textId="77777777" w:rsidR="00CF0357" w:rsidRPr="006725F0" w:rsidRDefault="00CF0357" w:rsidP="00CF0357">
      <w:pPr>
        <w:pStyle w:val="LO-normal1"/>
        <w:ind w:left="360"/>
        <w:rPr>
          <w:rFonts w:ascii="Calibri" w:hAnsi="Calibri" w:cs="Calibri"/>
          <w:lang w:val="en-MY" w:eastAsia="en-US" w:bidi="ar-SA"/>
        </w:rPr>
      </w:pPr>
    </w:p>
    <w:p w14:paraId="1DF089C6" w14:textId="77777777" w:rsidR="00CF0357" w:rsidRPr="006725F0" w:rsidRDefault="00CF0357" w:rsidP="00FE4B9C">
      <w:pPr>
        <w:pStyle w:val="LO-normal1"/>
        <w:numPr>
          <w:ilvl w:val="0"/>
          <w:numId w:val="35"/>
        </w:numPr>
        <w:rPr>
          <w:rFonts w:ascii="Calibri" w:hAnsi="Calibri" w:cs="Calibri"/>
          <w:lang w:val="en-MY" w:eastAsia="en-US" w:bidi="ar-SA"/>
        </w:rPr>
      </w:pPr>
      <w:r w:rsidRPr="006725F0">
        <w:rPr>
          <w:rFonts w:ascii="Calibri" w:hAnsi="Calibri" w:cs="Calibri"/>
          <w:lang w:val="en-MY" w:eastAsia="en-US" w:bidi="ar-SA"/>
        </w:rPr>
        <w:t xml:space="preserve">Log-in using the credentials of the </w:t>
      </w:r>
      <w:r w:rsidR="00A27714" w:rsidRPr="006725F0">
        <w:rPr>
          <w:rFonts w:ascii="Calibri" w:hAnsi="Calibri" w:cs="Calibri"/>
          <w:lang w:val="en-MY" w:eastAsia="en-US" w:bidi="ar-SA"/>
        </w:rPr>
        <w:t xml:space="preserve">admin </w:t>
      </w:r>
      <w:r w:rsidRPr="006725F0">
        <w:rPr>
          <w:rFonts w:ascii="Calibri" w:hAnsi="Calibri" w:cs="Calibri"/>
          <w:lang w:val="en-MY" w:eastAsia="en-US" w:bidi="ar-SA"/>
        </w:rPr>
        <w:t>user which was just created</w:t>
      </w:r>
    </w:p>
    <w:p w14:paraId="2FE238DD" w14:textId="77777777" w:rsidR="00CF0357" w:rsidRPr="006725F0" w:rsidRDefault="00CF0357" w:rsidP="00CF0357">
      <w:pPr>
        <w:pStyle w:val="LO-normal1"/>
        <w:rPr>
          <w:rFonts w:ascii="Calibri" w:hAnsi="Calibri" w:cs="Calibri"/>
          <w:lang w:val="en-MY" w:eastAsia="en-US" w:bidi="ar-SA"/>
        </w:rPr>
      </w:pPr>
    </w:p>
    <w:p w14:paraId="14AC3826" w14:textId="77777777" w:rsidR="00CF0357" w:rsidRPr="006725F0" w:rsidRDefault="00566BBD" w:rsidP="00CF0357">
      <w:pPr>
        <w:pStyle w:val="LO-normal1"/>
        <w:rPr>
          <w:rFonts w:ascii="Calibri" w:hAnsi="Calibri" w:cs="Calibri"/>
          <w:lang w:val="en-MY" w:eastAsia="en-US" w:bidi="ar-SA"/>
        </w:rPr>
      </w:pPr>
      <w:r w:rsidRPr="006725F0">
        <w:rPr>
          <w:rFonts w:ascii="Calibri" w:hAnsi="Calibri" w:cs="Calibri"/>
          <w:noProof/>
          <w:lang w:val="en-MY" w:eastAsia="en-US" w:bidi="ar-SA"/>
        </w:rPr>
        <w:drawing>
          <wp:inline distT="0" distB="0" distL="0" distR="0" wp14:anchorId="47BE650E" wp14:editId="6E37A13A">
            <wp:extent cx="5948680" cy="4256405"/>
            <wp:effectExtent l="0" t="0" r="0" b="0"/>
            <wp:docPr id="43" name="Picture 340"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0" descr="Graphical user interface, application&#10;&#10;Description automatically generated"/>
                    <pic:cNvPicPr>
                      <a:picLocks/>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8680" cy="4256405"/>
                    </a:xfrm>
                    <a:prstGeom prst="rect">
                      <a:avLst/>
                    </a:prstGeom>
                    <a:noFill/>
                    <a:ln>
                      <a:noFill/>
                    </a:ln>
                  </pic:spPr>
                </pic:pic>
              </a:graphicData>
            </a:graphic>
          </wp:inline>
        </w:drawing>
      </w:r>
    </w:p>
    <w:p w14:paraId="2DF2D6AF" w14:textId="77777777" w:rsidR="00CF0357" w:rsidRPr="006725F0" w:rsidRDefault="00CF0357" w:rsidP="00CF0357">
      <w:pPr>
        <w:pStyle w:val="LO-normal1"/>
        <w:rPr>
          <w:rFonts w:ascii="Calibri" w:hAnsi="Calibri" w:cs="Calibri"/>
          <w:lang w:val="en-MY" w:eastAsia="en-US" w:bidi="ar-SA"/>
        </w:rPr>
      </w:pPr>
    </w:p>
    <w:p w14:paraId="5822B8FC" w14:textId="77777777" w:rsidR="00CF0357" w:rsidRDefault="00CF0357" w:rsidP="00FE4B9C">
      <w:pPr>
        <w:pStyle w:val="LO-normal1"/>
        <w:numPr>
          <w:ilvl w:val="0"/>
          <w:numId w:val="35"/>
        </w:numPr>
        <w:rPr>
          <w:rFonts w:ascii="Calibri" w:hAnsi="Calibri" w:cs="Calibri"/>
          <w:lang w:val="en-MY" w:eastAsia="en-US" w:bidi="ar-SA"/>
        </w:rPr>
      </w:pPr>
      <w:r w:rsidRPr="006725F0">
        <w:rPr>
          <w:rFonts w:ascii="Calibri" w:hAnsi="Calibri" w:cs="Calibri"/>
          <w:lang w:val="en-MY" w:eastAsia="en-US" w:bidi="ar-SA"/>
        </w:rPr>
        <w:t>Change the password</w:t>
      </w:r>
    </w:p>
    <w:p w14:paraId="471F8B57" w14:textId="77777777" w:rsidR="000A7619" w:rsidRPr="006725F0" w:rsidRDefault="000A7619" w:rsidP="000A7619">
      <w:pPr>
        <w:pStyle w:val="LO-normal1"/>
        <w:rPr>
          <w:rFonts w:ascii="Calibri" w:hAnsi="Calibri" w:cs="Calibri"/>
          <w:lang w:val="en-MY" w:eastAsia="en-US" w:bidi="ar-SA"/>
        </w:rPr>
      </w:pPr>
      <w:r>
        <w:rPr>
          <w:rFonts w:ascii="Calibri" w:hAnsi="Calibri" w:cs="Calibri"/>
          <w:lang w:val="en-MY" w:eastAsia="en-US" w:bidi="ar-SA"/>
        </w:rPr>
        <w:t xml:space="preserve">Example for the </w:t>
      </w:r>
      <w:proofErr w:type="spellStart"/>
      <w:r>
        <w:rPr>
          <w:rFonts w:ascii="Calibri" w:hAnsi="Calibri" w:cs="Calibri"/>
          <w:lang w:val="en-MY" w:eastAsia="en-US" w:bidi="ar-SA"/>
        </w:rPr>
        <w:t>aais</w:t>
      </w:r>
      <w:proofErr w:type="spellEnd"/>
      <w:r>
        <w:rPr>
          <w:rFonts w:ascii="Calibri" w:hAnsi="Calibri" w:cs="Calibri"/>
          <w:lang w:val="en-MY" w:eastAsia="en-US" w:bidi="ar-SA"/>
        </w:rPr>
        <w:t xml:space="preserve"> node: </w:t>
      </w:r>
      <w:r>
        <w:rPr>
          <w:rFonts w:ascii="Calibri" w:hAnsi="Calibri" w:cs="Calibri"/>
          <w:lang w:val="en-MY" w:eastAsia="en-US" w:bidi="ar-SA"/>
        </w:rPr>
        <w:fldChar w:fldCharType="begin"/>
      </w:r>
      <w:ins w:id="119" w:author="Ken Sayers" w:date="2021-11-02T06:55:00Z">
        <w:r>
          <w:rPr>
            <w:rFonts w:ascii="Calibri" w:hAnsi="Calibri" w:cs="Calibri"/>
            <w:lang w:val="en-MY" w:eastAsia="en-US" w:bidi="ar-SA"/>
          </w:rPr>
          <w:instrText xml:space="preserve"> HYPERLINK "mailto:</w:instrText>
        </w:r>
      </w:ins>
      <w:r>
        <w:rPr>
          <w:rFonts w:ascii="Calibri" w:hAnsi="Calibri" w:cs="Calibri"/>
          <w:lang w:val="en-MY" w:eastAsia="en-US" w:bidi="ar-SA"/>
        </w:rPr>
        <w:instrText>aaisadmin@openidl.org</w:instrText>
      </w:r>
      <w:ins w:id="120" w:author="Ken Sayers" w:date="2021-11-02T06:55:00Z">
        <w:r>
          <w:rPr>
            <w:rFonts w:ascii="Calibri" w:hAnsi="Calibri" w:cs="Calibri"/>
            <w:lang w:val="en-MY" w:eastAsia="en-US" w:bidi="ar-SA"/>
          </w:rPr>
          <w:instrText xml:space="preserve">" </w:instrText>
        </w:r>
      </w:ins>
      <w:r>
        <w:rPr>
          <w:rFonts w:ascii="Calibri" w:hAnsi="Calibri" w:cs="Calibri"/>
          <w:lang w:val="en-MY" w:eastAsia="en-US" w:bidi="ar-SA"/>
        </w:rPr>
        <w:fldChar w:fldCharType="separate"/>
      </w:r>
      <w:r w:rsidRPr="00D654F1">
        <w:rPr>
          <w:rStyle w:val="Hyperlink"/>
          <w:rFonts w:ascii="Calibri" w:hAnsi="Calibri" w:cs="Calibri"/>
          <w:lang w:val="en-MY" w:eastAsia="en-US" w:bidi="ar-SA"/>
        </w:rPr>
        <w:t>aaisadmin@openidl.org</w:t>
      </w:r>
      <w:r>
        <w:rPr>
          <w:rFonts w:ascii="Calibri" w:hAnsi="Calibri" w:cs="Calibri"/>
          <w:lang w:val="en-MY" w:eastAsia="en-US" w:bidi="ar-SA"/>
        </w:rPr>
        <w:fldChar w:fldCharType="end"/>
      </w:r>
      <w:r>
        <w:rPr>
          <w:rFonts w:ascii="Calibri" w:hAnsi="Calibri" w:cs="Calibri"/>
          <w:lang w:val="en-MY" w:eastAsia="en-US" w:bidi="ar-SA"/>
        </w:rPr>
        <w:t xml:space="preserve"> : Aaisadmin@blockchain1</w:t>
      </w:r>
    </w:p>
    <w:p w14:paraId="203162BF" w14:textId="77777777" w:rsidR="00CF0357" w:rsidRPr="006725F0" w:rsidRDefault="00CF0357" w:rsidP="00CF0357">
      <w:pPr>
        <w:pStyle w:val="LO-normal1"/>
        <w:rPr>
          <w:rFonts w:ascii="Calibri" w:hAnsi="Calibri" w:cs="Calibri"/>
          <w:lang w:val="en-MY" w:eastAsia="en-US" w:bidi="ar-SA"/>
        </w:rPr>
      </w:pPr>
    </w:p>
    <w:p w14:paraId="21A60092" w14:textId="77777777" w:rsidR="00CF0357" w:rsidRPr="006725F0" w:rsidRDefault="00566BBD" w:rsidP="00CF0357">
      <w:pPr>
        <w:pStyle w:val="LO-normal1"/>
        <w:rPr>
          <w:rFonts w:ascii="Calibri" w:hAnsi="Calibri" w:cs="Calibri"/>
          <w:lang w:val="en-MY" w:eastAsia="en-US" w:bidi="ar-SA"/>
        </w:rPr>
      </w:pPr>
      <w:r w:rsidRPr="006725F0">
        <w:rPr>
          <w:rFonts w:ascii="Calibri" w:hAnsi="Calibri" w:cs="Calibri"/>
          <w:noProof/>
          <w:lang w:val="en-MY" w:eastAsia="en-US" w:bidi="ar-SA"/>
        </w:rPr>
        <w:lastRenderedPageBreak/>
        <w:drawing>
          <wp:inline distT="0" distB="0" distL="0" distR="0" wp14:anchorId="6731116C" wp14:editId="6076570A">
            <wp:extent cx="5948680" cy="4256405"/>
            <wp:effectExtent l="0" t="0" r="0" b="0"/>
            <wp:docPr id="44" name="Picture 341"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1" descr="Graphical user interface, application&#10;&#10;Description automatically generated"/>
                    <pic:cNvPicPr>
                      <a:picLocks/>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8680" cy="4256405"/>
                    </a:xfrm>
                    <a:prstGeom prst="rect">
                      <a:avLst/>
                    </a:prstGeom>
                    <a:noFill/>
                    <a:ln>
                      <a:noFill/>
                    </a:ln>
                  </pic:spPr>
                </pic:pic>
              </a:graphicData>
            </a:graphic>
          </wp:inline>
        </w:drawing>
      </w:r>
    </w:p>
    <w:p w14:paraId="7870A9F1" w14:textId="77777777" w:rsidR="00CF0357" w:rsidRPr="006725F0" w:rsidRDefault="00CF0357" w:rsidP="00565D7E">
      <w:pPr>
        <w:pStyle w:val="LO-normal1"/>
        <w:rPr>
          <w:rFonts w:ascii="Calibri" w:eastAsia="Times New Roman" w:hAnsi="Calibri" w:cs="Calibri"/>
          <w:color w:val="2F5496"/>
          <w:sz w:val="26"/>
          <w:szCs w:val="26"/>
          <w:lang w:val="en-MY" w:eastAsia="en-US" w:bidi="ar-SA"/>
        </w:rPr>
      </w:pPr>
    </w:p>
    <w:p w14:paraId="153478A4" w14:textId="77777777" w:rsidR="00CF0357" w:rsidRPr="006725F0" w:rsidRDefault="00CF0357" w:rsidP="00565D7E">
      <w:pPr>
        <w:pStyle w:val="LO-normal1"/>
        <w:rPr>
          <w:rFonts w:ascii="Calibri" w:hAnsi="Calibri" w:cs="Calibri"/>
          <w:lang w:val="en-MY" w:eastAsia="en-US" w:bidi="ar-SA"/>
        </w:rPr>
      </w:pPr>
    </w:p>
    <w:p w14:paraId="1904E93F" w14:textId="77777777" w:rsidR="00CF0357" w:rsidRPr="006725F0" w:rsidRDefault="00CF0357" w:rsidP="00176E31">
      <w:pPr>
        <w:pStyle w:val="Heading3"/>
        <w:rPr>
          <w:rFonts w:ascii="Calibri" w:hAnsi="Calibri" w:cs="Calibri"/>
          <w:color w:val="4472C4"/>
          <w:lang w:val="en-MY" w:eastAsia="en-US" w:bidi="ar-SA"/>
        </w:rPr>
      </w:pPr>
      <w:bookmarkStart w:id="121" w:name="_Toc86913806"/>
      <w:r w:rsidRPr="006725F0">
        <w:rPr>
          <w:rFonts w:ascii="Calibri" w:hAnsi="Calibri" w:cs="Calibri"/>
          <w:color w:val="4472C4"/>
          <w:lang w:val="en-MY" w:eastAsia="en-US" w:bidi="ar-SA"/>
        </w:rPr>
        <w:t>Adding application users using Utilities Service</w:t>
      </w:r>
      <w:bookmarkEnd w:id="121"/>
    </w:p>
    <w:p w14:paraId="6C74DC2B" w14:textId="77777777" w:rsidR="00CF0357" w:rsidRPr="006725F0" w:rsidRDefault="00CF0357" w:rsidP="00CF0357">
      <w:pPr>
        <w:pStyle w:val="LO-normal1"/>
        <w:rPr>
          <w:rFonts w:ascii="Calibri" w:hAnsi="Calibri" w:cs="Calibri"/>
          <w:lang w:val="en-MY" w:eastAsia="en-US" w:bidi="ar-SA"/>
        </w:rPr>
      </w:pPr>
    </w:p>
    <w:p w14:paraId="5A2F45FF" w14:textId="77777777" w:rsidR="00CF0357" w:rsidRPr="006725F0" w:rsidRDefault="009A194F" w:rsidP="00FE4B9C">
      <w:pPr>
        <w:pStyle w:val="LO-normal1"/>
        <w:numPr>
          <w:ilvl w:val="0"/>
          <w:numId w:val="36"/>
        </w:numPr>
        <w:rPr>
          <w:rFonts w:ascii="Calibri" w:hAnsi="Calibri" w:cs="Calibri"/>
          <w:lang w:val="en-MY" w:eastAsia="en-US" w:bidi="ar-SA"/>
        </w:rPr>
      </w:pPr>
      <w:r w:rsidRPr="006725F0">
        <w:rPr>
          <w:rFonts w:ascii="Calibri" w:hAnsi="Calibri" w:cs="Calibri"/>
          <w:lang w:val="en-MY" w:eastAsia="en-US" w:bidi="ar-SA"/>
        </w:rPr>
        <w:t xml:space="preserve">Launch the Utilities Service Swagger at </w:t>
      </w:r>
      <w:hyperlink r:id="rId102" w:history="1">
        <w:r w:rsidR="00BE2E11" w:rsidRPr="006725F0">
          <w:rPr>
            <w:rStyle w:val="Hyperlink"/>
            <w:rFonts w:ascii="Calibri" w:hAnsi="Calibri" w:cs="Calibri"/>
            <w:lang w:val="en-MY" w:eastAsia="en-US" w:bidi="ar-SA"/>
          </w:rPr>
          <w:t>http://utilities-service</w:t>
        </w:r>
      </w:hyperlink>
      <w:r w:rsidRPr="006725F0">
        <w:rPr>
          <w:rFonts w:ascii="Calibri" w:hAnsi="Calibri" w:cs="Calibri"/>
          <w:lang w:val="en-MY" w:eastAsia="en-US" w:bidi="ar-SA"/>
        </w:rPr>
        <w:t xml:space="preserve"> ${ENV}.${ORGNAME}.${DOMAIN}.com/</w:t>
      </w:r>
      <w:proofErr w:type="spellStart"/>
      <w:r w:rsidRPr="006725F0">
        <w:rPr>
          <w:rFonts w:ascii="Calibri" w:hAnsi="Calibri" w:cs="Calibri"/>
          <w:lang w:val="en-MY" w:eastAsia="en-US" w:bidi="ar-SA"/>
        </w:rPr>
        <w:t>api</w:t>
      </w:r>
      <w:proofErr w:type="spellEnd"/>
      <w:r w:rsidRPr="006725F0">
        <w:rPr>
          <w:rFonts w:ascii="Calibri" w:hAnsi="Calibri" w:cs="Calibri"/>
          <w:lang w:val="en-MY" w:eastAsia="en-US" w:bidi="ar-SA"/>
        </w:rPr>
        <w:t>-docs</w:t>
      </w:r>
    </w:p>
    <w:p w14:paraId="629D2286" w14:textId="77777777" w:rsidR="009A194F" w:rsidRPr="006725F0" w:rsidRDefault="009A194F" w:rsidP="009A194F">
      <w:pPr>
        <w:pStyle w:val="LO-normal1"/>
        <w:rPr>
          <w:rFonts w:ascii="Calibri" w:hAnsi="Calibri" w:cs="Calibri"/>
          <w:lang w:val="en-MY" w:eastAsia="en-US" w:bidi="ar-SA"/>
        </w:rPr>
      </w:pPr>
    </w:p>
    <w:p w14:paraId="4142552F" w14:textId="77777777" w:rsidR="009A194F" w:rsidRPr="006725F0" w:rsidRDefault="009A194F" w:rsidP="009A194F">
      <w:pPr>
        <w:pStyle w:val="LO-normal1"/>
        <w:rPr>
          <w:rFonts w:ascii="Calibri" w:hAnsi="Calibri" w:cs="Calibri"/>
          <w:lang w:val="en-MY" w:eastAsia="en-US" w:bidi="ar-SA"/>
        </w:rPr>
      </w:pPr>
      <w:r w:rsidRPr="006725F0">
        <w:rPr>
          <w:rFonts w:ascii="Calibri" w:hAnsi="Calibri" w:cs="Calibri"/>
          <w:lang w:val="en-MY" w:eastAsia="en-US" w:bidi="ar-SA"/>
        </w:rPr>
        <w:t xml:space="preserve">Ex: </w:t>
      </w:r>
      <w:hyperlink r:id="rId103" w:history="1">
        <w:r w:rsidRPr="006725F0">
          <w:rPr>
            <w:rStyle w:val="Hyperlink"/>
            <w:rFonts w:ascii="Calibri" w:hAnsi="Calibri" w:cs="Calibri"/>
            <w:lang w:val="en-MY" w:eastAsia="en-US" w:bidi="ar-SA"/>
          </w:rPr>
          <w:t>http://utilities-service.dev.analytics.techiething.com/api-docs</w:t>
        </w:r>
      </w:hyperlink>
    </w:p>
    <w:p w14:paraId="28CAB222" w14:textId="77777777" w:rsidR="009A194F" w:rsidRPr="006725F0" w:rsidRDefault="009A194F" w:rsidP="009A194F">
      <w:pPr>
        <w:pStyle w:val="LO-normal1"/>
        <w:rPr>
          <w:rFonts w:ascii="Calibri" w:hAnsi="Calibri" w:cs="Calibri"/>
          <w:lang w:val="en-MY" w:eastAsia="en-US" w:bidi="ar-SA"/>
        </w:rPr>
      </w:pPr>
    </w:p>
    <w:p w14:paraId="032095D3" w14:textId="77777777" w:rsidR="009A194F" w:rsidRPr="006725F0" w:rsidRDefault="00566BBD" w:rsidP="009A194F">
      <w:pPr>
        <w:pStyle w:val="LO-normal1"/>
        <w:rPr>
          <w:rFonts w:ascii="Calibri" w:hAnsi="Calibri" w:cs="Calibri"/>
          <w:lang w:val="en-MY" w:eastAsia="en-US" w:bidi="ar-SA"/>
        </w:rPr>
      </w:pPr>
      <w:r w:rsidRPr="006725F0">
        <w:rPr>
          <w:rFonts w:ascii="Calibri" w:hAnsi="Calibri" w:cs="Calibri"/>
          <w:noProof/>
          <w:lang w:val="en-MY" w:eastAsia="en-US" w:bidi="ar-SA"/>
        </w:rPr>
        <w:lastRenderedPageBreak/>
        <w:drawing>
          <wp:inline distT="0" distB="0" distL="0" distR="0" wp14:anchorId="36F60FAC" wp14:editId="18C408B0">
            <wp:extent cx="5948680" cy="2937510"/>
            <wp:effectExtent l="0" t="0" r="0" b="0"/>
            <wp:docPr id="45" name="Picture 342" descr="Graphical user interface, text, application, email&#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2" descr="Graphical user interface, text, application, email&#10;&#10;Description automatically generated"/>
                    <pic:cNvPicPr>
                      <a:picLocks/>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8680" cy="2937510"/>
                    </a:xfrm>
                    <a:prstGeom prst="rect">
                      <a:avLst/>
                    </a:prstGeom>
                    <a:noFill/>
                    <a:ln>
                      <a:noFill/>
                    </a:ln>
                  </pic:spPr>
                </pic:pic>
              </a:graphicData>
            </a:graphic>
          </wp:inline>
        </w:drawing>
      </w:r>
    </w:p>
    <w:p w14:paraId="14208078" w14:textId="77777777" w:rsidR="009A194F" w:rsidRPr="006725F0" w:rsidRDefault="009A194F" w:rsidP="009A194F">
      <w:pPr>
        <w:pStyle w:val="LO-normal1"/>
        <w:rPr>
          <w:rFonts w:ascii="Calibri" w:hAnsi="Calibri" w:cs="Calibri"/>
          <w:lang w:val="en-MY" w:eastAsia="en-US" w:bidi="ar-SA"/>
        </w:rPr>
      </w:pPr>
    </w:p>
    <w:p w14:paraId="3DED33A5" w14:textId="77777777" w:rsidR="009A194F" w:rsidRPr="006725F0" w:rsidRDefault="009A194F" w:rsidP="00FE4B9C">
      <w:pPr>
        <w:pStyle w:val="LO-normal1"/>
        <w:numPr>
          <w:ilvl w:val="0"/>
          <w:numId w:val="36"/>
        </w:numPr>
        <w:rPr>
          <w:rFonts w:ascii="Calibri" w:hAnsi="Calibri" w:cs="Calibri"/>
          <w:lang w:val="en-MY" w:eastAsia="en-US" w:bidi="ar-SA"/>
        </w:rPr>
      </w:pPr>
      <w:r w:rsidRPr="006725F0">
        <w:rPr>
          <w:rFonts w:ascii="Calibri" w:hAnsi="Calibri" w:cs="Calibri"/>
          <w:lang w:val="en-MY" w:eastAsia="en-US" w:bidi="ar-SA"/>
        </w:rPr>
        <w:t xml:space="preserve">Select ‘app-user-login’ and provide the </w:t>
      </w:r>
      <w:proofErr w:type="spellStart"/>
      <w:r w:rsidRPr="006725F0">
        <w:rPr>
          <w:rFonts w:ascii="Calibri" w:hAnsi="Calibri" w:cs="Calibri"/>
          <w:lang w:val="en-MY" w:eastAsia="en-US" w:bidi="ar-SA"/>
        </w:rPr>
        <w:t>cognito</w:t>
      </w:r>
      <w:proofErr w:type="spellEnd"/>
      <w:r w:rsidRPr="006725F0">
        <w:rPr>
          <w:rFonts w:ascii="Calibri" w:hAnsi="Calibri" w:cs="Calibri"/>
          <w:lang w:val="en-MY" w:eastAsia="en-US" w:bidi="ar-SA"/>
        </w:rPr>
        <w:t xml:space="preserve"> user admin credentials. Get the ‘</w:t>
      </w:r>
      <w:proofErr w:type="spellStart"/>
      <w:r w:rsidRPr="006725F0">
        <w:rPr>
          <w:rFonts w:ascii="Calibri" w:hAnsi="Calibri" w:cs="Calibri"/>
          <w:lang w:val="en-MY" w:eastAsia="en-US" w:bidi="ar-SA"/>
        </w:rPr>
        <w:t>userToken</w:t>
      </w:r>
      <w:proofErr w:type="spellEnd"/>
      <w:r w:rsidRPr="006725F0">
        <w:rPr>
          <w:rFonts w:ascii="Calibri" w:hAnsi="Calibri" w:cs="Calibri"/>
          <w:lang w:val="en-MY" w:eastAsia="en-US" w:bidi="ar-SA"/>
        </w:rPr>
        <w:t>’ from response and ‘Authorize’ the user</w:t>
      </w:r>
    </w:p>
    <w:p w14:paraId="4FE30653" w14:textId="77777777" w:rsidR="009A194F" w:rsidRPr="006725F0" w:rsidRDefault="009A194F" w:rsidP="00FE4B9C">
      <w:pPr>
        <w:pStyle w:val="LO-normal1"/>
        <w:numPr>
          <w:ilvl w:val="0"/>
          <w:numId w:val="36"/>
        </w:numPr>
        <w:rPr>
          <w:rFonts w:ascii="Calibri" w:hAnsi="Calibri" w:cs="Calibri"/>
          <w:lang w:val="en-MY" w:eastAsia="en-US" w:bidi="ar-SA"/>
        </w:rPr>
      </w:pPr>
      <w:r w:rsidRPr="006725F0">
        <w:rPr>
          <w:rFonts w:ascii="Calibri" w:hAnsi="Calibri" w:cs="Calibri"/>
          <w:lang w:val="en-MY" w:eastAsia="en-US" w:bidi="ar-SA"/>
        </w:rPr>
        <w:t xml:space="preserve">Select ‘app-user-creation’ and provide the necessary information for creating the user. Following are the examples for creating users </w:t>
      </w:r>
      <w:r w:rsidR="006C3000" w:rsidRPr="006725F0">
        <w:rPr>
          <w:rFonts w:ascii="Calibri" w:hAnsi="Calibri" w:cs="Calibri"/>
          <w:lang w:val="en-MY" w:eastAsia="en-US" w:bidi="ar-SA"/>
        </w:rPr>
        <w:t>for different organizations</w:t>
      </w:r>
    </w:p>
    <w:p w14:paraId="53767FA2" w14:textId="77777777" w:rsidR="009A194F" w:rsidRPr="006725F0" w:rsidRDefault="009A194F" w:rsidP="009A194F">
      <w:pPr>
        <w:pStyle w:val="LO-normal1"/>
        <w:rPr>
          <w:rFonts w:ascii="Calibri" w:hAnsi="Calibri" w:cs="Calibri"/>
          <w:lang w:val="en-MY" w:eastAsia="en-US" w:bidi="ar-SA"/>
        </w:rPr>
      </w:pPr>
    </w:p>
    <w:p w14:paraId="040B4FC2" w14:textId="77777777" w:rsidR="009A194F" w:rsidRPr="006725F0" w:rsidRDefault="009A194F" w:rsidP="009A194F">
      <w:pPr>
        <w:pStyle w:val="LO-normal1"/>
        <w:rPr>
          <w:rFonts w:ascii="Calibri" w:hAnsi="Calibri" w:cs="Calibri"/>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2"/>
        <w:gridCol w:w="7404"/>
      </w:tblGrid>
      <w:tr w:rsidR="009A194F" w:rsidRPr="006725F0" w14:paraId="612946B3" w14:textId="77777777" w:rsidTr="009307E9">
        <w:tc>
          <w:tcPr>
            <w:tcW w:w="1638" w:type="dxa"/>
            <w:shd w:val="clear" w:color="auto" w:fill="BFBFBF"/>
          </w:tcPr>
          <w:p w14:paraId="40FF7A27" w14:textId="77777777" w:rsidR="009A194F" w:rsidRPr="006725F0" w:rsidRDefault="009A194F" w:rsidP="009A194F">
            <w:pPr>
              <w:pStyle w:val="LO-normal1"/>
              <w:rPr>
                <w:rFonts w:ascii="Calibri" w:hAnsi="Calibri" w:cs="Calibri"/>
                <w:b/>
                <w:bCs/>
                <w:lang w:val="en-MY" w:eastAsia="en-US" w:bidi="ar-SA"/>
              </w:rPr>
            </w:pPr>
            <w:r w:rsidRPr="006725F0">
              <w:rPr>
                <w:rFonts w:ascii="Calibri" w:hAnsi="Calibri" w:cs="Calibri"/>
                <w:b/>
                <w:bCs/>
                <w:lang w:val="en-MY" w:eastAsia="en-US" w:bidi="ar-SA"/>
              </w:rPr>
              <w:t>Organization</w:t>
            </w:r>
          </w:p>
        </w:tc>
        <w:tc>
          <w:tcPr>
            <w:tcW w:w="7938" w:type="dxa"/>
            <w:shd w:val="clear" w:color="auto" w:fill="BFBFBF"/>
          </w:tcPr>
          <w:p w14:paraId="23FDF83F" w14:textId="77777777" w:rsidR="009A194F" w:rsidRPr="006725F0" w:rsidRDefault="009A194F" w:rsidP="009A194F">
            <w:pPr>
              <w:pStyle w:val="LO-normal1"/>
              <w:rPr>
                <w:rFonts w:ascii="Calibri" w:hAnsi="Calibri" w:cs="Calibri"/>
                <w:b/>
                <w:bCs/>
                <w:lang w:val="en-MY" w:eastAsia="en-US" w:bidi="ar-SA"/>
              </w:rPr>
            </w:pPr>
            <w:r w:rsidRPr="006725F0">
              <w:rPr>
                <w:rFonts w:ascii="Calibri" w:hAnsi="Calibri" w:cs="Calibri"/>
                <w:b/>
                <w:bCs/>
                <w:lang w:val="en-MY" w:eastAsia="en-US" w:bidi="ar-SA"/>
              </w:rPr>
              <w:t>Request Body</w:t>
            </w:r>
          </w:p>
        </w:tc>
      </w:tr>
      <w:tr w:rsidR="009A194F" w:rsidRPr="006725F0" w14:paraId="0DB5A965" w14:textId="77777777" w:rsidTr="009307E9">
        <w:tc>
          <w:tcPr>
            <w:tcW w:w="1638" w:type="dxa"/>
            <w:shd w:val="clear" w:color="auto" w:fill="auto"/>
          </w:tcPr>
          <w:p w14:paraId="078A3B9D" w14:textId="77777777" w:rsidR="009A194F" w:rsidRPr="006725F0" w:rsidRDefault="009A194F" w:rsidP="009A194F">
            <w:pPr>
              <w:pStyle w:val="LO-normal1"/>
              <w:rPr>
                <w:rFonts w:ascii="Calibri" w:hAnsi="Calibri" w:cs="Calibri"/>
                <w:lang w:val="en-MY" w:eastAsia="en-US" w:bidi="ar-SA"/>
              </w:rPr>
            </w:pPr>
            <w:r w:rsidRPr="006725F0">
              <w:rPr>
                <w:rFonts w:ascii="Calibri" w:hAnsi="Calibri" w:cs="Calibri"/>
                <w:lang w:val="en-MY" w:eastAsia="en-US" w:bidi="ar-SA"/>
              </w:rPr>
              <w:t>AAIS</w:t>
            </w:r>
          </w:p>
        </w:tc>
        <w:tc>
          <w:tcPr>
            <w:tcW w:w="7938" w:type="dxa"/>
            <w:shd w:val="clear" w:color="auto" w:fill="auto"/>
          </w:tcPr>
          <w:p w14:paraId="5D1DAFCE"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w:t>
            </w:r>
          </w:p>
          <w:p w14:paraId="56EE4D66"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"users": [</w:t>
            </w:r>
          </w:p>
          <w:p w14:paraId="0F1C1A8C"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44333431"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"username": "liz@lazarus.com",</w:t>
            </w:r>
          </w:p>
          <w:p w14:paraId="7B6612A4"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"password": "&lt;password&gt;",</w:t>
            </w:r>
          </w:p>
          <w:p w14:paraId="15E60B6D"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r w:rsidRPr="006725F0">
              <w:rPr>
                <w:rFonts w:ascii="Calibri" w:hAnsi="Calibri" w:cs="Calibri"/>
                <w:sz w:val="22"/>
                <w:szCs w:val="22"/>
              </w:rPr>
              <w:t>familyName</w:t>
            </w:r>
            <w:proofErr w:type="spellEnd"/>
            <w:r w:rsidRPr="006725F0">
              <w:rPr>
                <w:rFonts w:ascii="Calibri" w:hAnsi="Calibri" w:cs="Calibri"/>
                <w:sz w:val="22"/>
                <w:szCs w:val="22"/>
              </w:rPr>
              <w:t>": "</w:t>
            </w:r>
            <w:proofErr w:type="spellStart"/>
            <w:r w:rsidRPr="006725F0">
              <w:rPr>
                <w:rFonts w:ascii="Calibri" w:hAnsi="Calibri" w:cs="Calibri"/>
                <w:sz w:val="22"/>
                <w:szCs w:val="22"/>
              </w:rPr>
              <w:t>liz</w:t>
            </w:r>
            <w:proofErr w:type="spellEnd"/>
            <w:r w:rsidRPr="006725F0">
              <w:rPr>
                <w:rFonts w:ascii="Calibri" w:hAnsi="Calibri" w:cs="Calibri"/>
                <w:sz w:val="22"/>
                <w:szCs w:val="22"/>
              </w:rPr>
              <w:t>",</w:t>
            </w:r>
          </w:p>
          <w:p w14:paraId="3551132A"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r w:rsidRPr="006725F0">
              <w:rPr>
                <w:rFonts w:ascii="Calibri" w:hAnsi="Calibri" w:cs="Calibri"/>
                <w:sz w:val="22"/>
                <w:szCs w:val="22"/>
              </w:rPr>
              <w:t>givenName</w:t>
            </w:r>
            <w:proofErr w:type="spellEnd"/>
            <w:r w:rsidRPr="006725F0">
              <w:rPr>
                <w:rFonts w:ascii="Calibri" w:hAnsi="Calibri" w:cs="Calibri"/>
                <w:sz w:val="22"/>
                <w:szCs w:val="22"/>
              </w:rPr>
              <w:t>": "blockchain",</w:t>
            </w:r>
          </w:p>
          <w:p w14:paraId="0258FF70"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"email": "liz@lazarus.com",</w:t>
            </w:r>
          </w:p>
          <w:p w14:paraId="2B4C229D"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"attributes": {</w:t>
            </w:r>
          </w:p>
          <w:p w14:paraId="22D899FC"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custom:stateName</w:t>
            </w:r>
            <w:proofErr w:type="spellEnd"/>
            <w:proofErr w:type="gramEnd"/>
            <w:r w:rsidRPr="006725F0">
              <w:rPr>
                <w:rFonts w:ascii="Calibri" w:hAnsi="Calibri" w:cs="Calibri"/>
                <w:sz w:val="22"/>
                <w:szCs w:val="22"/>
              </w:rPr>
              <w:t>": "Colorado",</w:t>
            </w:r>
          </w:p>
          <w:p w14:paraId="6A9824D2"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custom:stateCode</w:t>
            </w:r>
            <w:proofErr w:type="spellEnd"/>
            <w:proofErr w:type="gramEnd"/>
            <w:r w:rsidRPr="006725F0">
              <w:rPr>
                <w:rFonts w:ascii="Calibri" w:hAnsi="Calibri" w:cs="Calibri"/>
                <w:sz w:val="22"/>
                <w:szCs w:val="22"/>
              </w:rPr>
              <w:t>": "05",</w:t>
            </w:r>
          </w:p>
          <w:p w14:paraId="69C9890B"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custom:role</w:t>
            </w:r>
            <w:proofErr w:type="spellEnd"/>
            <w:proofErr w:type="gramEnd"/>
            <w:r w:rsidRPr="006725F0">
              <w:rPr>
                <w:rFonts w:ascii="Calibri" w:hAnsi="Calibri" w:cs="Calibri"/>
                <w:sz w:val="22"/>
                <w:szCs w:val="22"/>
              </w:rPr>
              <w:t>": "</w:t>
            </w:r>
            <w:r w:rsidR="00796C60">
              <w:rPr>
                <w:rFonts w:ascii="Calibri" w:hAnsi="Calibri" w:cs="Calibri"/>
                <w:sz w:val="22"/>
                <w:szCs w:val="22"/>
              </w:rPr>
              <w:t>stat-agent</w:t>
            </w:r>
            <w:r w:rsidRPr="006725F0">
              <w:rPr>
                <w:rFonts w:ascii="Calibri" w:hAnsi="Calibri" w:cs="Calibri"/>
                <w:sz w:val="22"/>
                <w:szCs w:val="22"/>
              </w:rPr>
              <w:t>",</w:t>
            </w:r>
          </w:p>
          <w:p w14:paraId="739B5564"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custom:organizationId</w:t>
            </w:r>
            <w:proofErr w:type="spellEnd"/>
            <w:proofErr w:type="gramEnd"/>
            <w:r w:rsidRPr="006725F0">
              <w:rPr>
                <w:rFonts w:ascii="Calibri" w:hAnsi="Calibri" w:cs="Calibri"/>
                <w:sz w:val="22"/>
                <w:szCs w:val="22"/>
              </w:rPr>
              <w:t>": "12345"</w:t>
            </w:r>
          </w:p>
          <w:p w14:paraId="2927DAD6"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790300CE"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0342E077"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37A9F200" w14:textId="77777777" w:rsidR="009A194F"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w:t>
            </w:r>
          </w:p>
        </w:tc>
      </w:tr>
      <w:tr w:rsidR="009A194F" w:rsidRPr="006725F0" w14:paraId="05E58CB4" w14:textId="77777777" w:rsidTr="009307E9">
        <w:tc>
          <w:tcPr>
            <w:tcW w:w="1638" w:type="dxa"/>
            <w:shd w:val="clear" w:color="auto" w:fill="auto"/>
          </w:tcPr>
          <w:p w14:paraId="0D304570" w14:textId="77777777" w:rsidR="009A194F" w:rsidRPr="006725F0" w:rsidRDefault="009A194F" w:rsidP="009A194F">
            <w:pPr>
              <w:pStyle w:val="LO-normal1"/>
              <w:rPr>
                <w:rFonts w:ascii="Calibri" w:hAnsi="Calibri" w:cs="Calibri"/>
                <w:lang w:val="en-MY" w:eastAsia="en-US" w:bidi="ar-SA"/>
              </w:rPr>
            </w:pPr>
            <w:r w:rsidRPr="006725F0">
              <w:rPr>
                <w:rFonts w:ascii="Calibri" w:hAnsi="Calibri" w:cs="Calibri"/>
                <w:lang w:val="en-MY" w:eastAsia="en-US" w:bidi="ar-SA"/>
              </w:rPr>
              <w:t>Analytics</w:t>
            </w:r>
          </w:p>
        </w:tc>
        <w:tc>
          <w:tcPr>
            <w:tcW w:w="7938" w:type="dxa"/>
            <w:shd w:val="clear" w:color="auto" w:fill="auto"/>
          </w:tcPr>
          <w:p w14:paraId="0FE48094"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w:t>
            </w:r>
          </w:p>
          <w:p w14:paraId="4C256BA8"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"users": [</w:t>
            </w:r>
          </w:p>
          <w:p w14:paraId="529FE738"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5B762B5B"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"username": "test_user1@regulator.com",</w:t>
            </w:r>
          </w:p>
          <w:p w14:paraId="5F6A1DFE"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"password": "&lt;password&gt;",</w:t>
            </w:r>
          </w:p>
          <w:p w14:paraId="050D949C"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r w:rsidRPr="006725F0">
              <w:rPr>
                <w:rFonts w:ascii="Calibri" w:hAnsi="Calibri" w:cs="Calibri"/>
                <w:sz w:val="22"/>
                <w:szCs w:val="22"/>
              </w:rPr>
              <w:t>familyName</w:t>
            </w:r>
            <w:proofErr w:type="spellEnd"/>
            <w:r w:rsidRPr="006725F0">
              <w:rPr>
                <w:rFonts w:ascii="Calibri" w:hAnsi="Calibri" w:cs="Calibri"/>
                <w:sz w:val="22"/>
                <w:szCs w:val="22"/>
              </w:rPr>
              <w:t>": "test",</w:t>
            </w:r>
          </w:p>
          <w:p w14:paraId="750AD765"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r w:rsidRPr="006725F0">
              <w:rPr>
                <w:rFonts w:ascii="Calibri" w:hAnsi="Calibri" w:cs="Calibri"/>
                <w:sz w:val="22"/>
                <w:szCs w:val="22"/>
              </w:rPr>
              <w:t>givenName</w:t>
            </w:r>
            <w:proofErr w:type="spellEnd"/>
            <w:r w:rsidRPr="006725F0">
              <w:rPr>
                <w:rFonts w:ascii="Calibri" w:hAnsi="Calibri" w:cs="Calibri"/>
                <w:sz w:val="22"/>
                <w:szCs w:val="22"/>
              </w:rPr>
              <w:t>": "user1",</w:t>
            </w:r>
          </w:p>
          <w:p w14:paraId="3BF63CC5"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"email": "test_user1@regulator.com",</w:t>
            </w:r>
          </w:p>
          <w:p w14:paraId="70862DCD"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lastRenderedPageBreak/>
              <w:t xml:space="preserve">      "attributes": {</w:t>
            </w:r>
          </w:p>
          <w:p w14:paraId="66980250"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custom:stateName</w:t>
            </w:r>
            <w:proofErr w:type="spellEnd"/>
            <w:proofErr w:type="gramEnd"/>
            <w:r w:rsidRPr="006725F0">
              <w:rPr>
                <w:rFonts w:ascii="Calibri" w:hAnsi="Calibri" w:cs="Calibri"/>
                <w:sz w:val="22"/>
                <w:szCs w:val="22"/>
              </w:rPr>
              <w:t>": "Colorado",</w:t>
            </w:r>
          </w:p>
          <w:p w14:paraId="709DA62E"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custom:stateCode</w:t>
            </w:r>
            <w:proofErr w:type="spellEnd"/>
            <w:proofErr w:type="gramEnd"/>
            <w:r w:rsidRPr="006725F0">
              <w:rPr>
                <w:rFonts w:ascii="Calibri" w:hAnsi="Calibri" w:cs="Calibri"/>
                <w:sz w:val="22"/>
                <w:szCs w:val="22"/>
              </w:rPr>
              <w:t>": "05",</w:t>
            </w:r>
          </w:p>
          <w:p w14:paraId="6AFD1ADC"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custom:role</w:t>
            </w:r>
            <w:proofErr w:type="spellEnd"/>
            <w:proofErr w:type="gramEnd"/>
            <w:r w:rsidRPr="006725F0">
              <w:rPr>
                <w:rFonts w:ascii="Calibri" w:hAnsi="Calibri" w:cs="Calibri"/>
                <w:sz w:val="22"/>
                <w:szCs w:val="22"/>
              </w:rPr>
              <w:t>": "regulator",</w:t>
            </w:r>
          </w:p>
          <w:p w14:paraId="0AFC5659"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custom:organizationId</w:t>
            </w:r>
            <w:proofErr w:type="spellEnd"/>
            <w:proofErr w:type="gramEnd"/>
            <w:r w:rsidRPr="006725F0">
              <w:rPr>
                <w:rFonts w:ascii="Calibri" w:hAnsi="Calibri" w:cs="Calibri"/>
                <w:sz w:val="22"/>
                <w:szCs w:val="22"/>
              </w:rPr>
              <w:t>": "</w:t>
            </w:r>
            <w:proofErr w:type="spellStart"/>
            <w:r w:rsidRPr="006725F0">
              <w:rPr>
                <w:rFonts w:ascii="Calibri" w:hAnsi="Calibri" w:cs="Calibri"/>
                <w:sz w:val="22"/>
                <w:szCs w:val="22"/>
              </w:rPr>
              <w:t>colorado</w:t>
            </w:r>
            <w:proofErr w:type="spellEnd"/>
            <w:r w:rsidRPr="006725F0">
              <w:rPr>
                <w:rFonts w:ascii="Calibri" w:hAnsi="Calibri" w:cs="Calibri"/>
                <w:sz w:val="22"/>
                <w:szCs w:val="22"/>
              </w:rPr>
              <w:t xml:space="preserve"> </w:t>
            </w:r>
            <w:proofErr w:type="spellStart"/>
            <w:r w:rsidRPr="006725F0">
              <w:rPr>
                <w:rFonts w:ascii="Calibri" w:hAnsi="Calibri" w:cs="Calibri"/>
                <w:sz w:val="22"/>
                <w:szCs w:val="22"/>
              </w:rPr>
              <w:t>doi</w:t>
            </w:r>
            <w:proofErr w:type="spellEnd"/>
            <w:r w:rsidRPr="006725F0">
              <w:rPr>
                <w:rFonts w:ascii="Calibri" w:hAnsi="Calibri" w:cs="Calibri"/>
                <w:sz w:val="22"/>
                <w:szCs w:val="22"/>
              </w:rPr>
              <w:t>"</w:t>
            </w:r>
          </w:p>
          <w:p w14:paraId="0D894184"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65A32CBC"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3FF80296"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2888099D" w14:textId="77777777" w:rsidR="009A194F" w:rsidRPr="006725F0" w:rsidRDefault="006C3000" w:rsidP="006C3000">
            <w:pPr>
              <w:pStyle w:val="LO-normal1"/>
              <w:rPr>
                <w:rFonts w:ascii="Calibri" w:hAnsi="Calibri" w:cs="Calibri"/>
                <w:lang w:val="en-MY" w:eastAsia="en-US" w:bidi="ar-SA"/>
              </w:rPr>
            </w:pPr>
            <w:r w:rsidRPr="006725F0">
              <w:rPr>
                <w:rFonts w:ascii="Calibri" w:hAnsi="Calibri" w:cs="Calibri"/>
              </w:rPr>
              <w:t>}</w:t>
            </w:r>
          </w:p>
        </w:tc>
      </w:tr>
      <w:tr w:rsidR="009A194F" w:rsidRPr="006725F0" w14:paraId="3669760F" w14:textId="77777777" w:rsidTr="009307E9">
        <w:tc>
          <w:tcPr>
            <w:tcW w:w="1638" w:type="dxa"/>
            <w:shd w:val="clear" w:color="auto" w:fill="auto"/>
          </w:tcPr>
          <w:p w14:paraId="52537F80" w14:textId="77777777" w:rsidR="009A194F" w:rsidRPr="006725F0" w:rsidRDefault="009A194F" w:rsidP="009A194F">
            <w:pPr>
              <w:pStyle w:val="LO-normal1"/>
              <w:rPr>
                <w:rFonts w:ascii="Calibri" w:hAnsi="Calibri" w:cs="Calibri"/>
                <w:lang w:val="en-MY" w:eastAsia="en-US" w:bidi="ar-SA"/>
              </w:rPr>
            </w:pPr>
            <w:r w:rsidRPr="006725F0">
              <w:rPr>
                <w:rFonts w:ascii="Calibri" w:hAnsi="Calibri" w:cs="Calibri"/>
                <w:lang w:val="en-MY" w:eastAsia="en-US" w:bidi="ar-SA"/>
              </w:rPr>
              <w:lastRenderedPageBreak/>
              <w:t>Carrier</w:t>
            </w:r>
          </w:p>
        </w:tc>
        <w:tc>
          <w:tcPr>
            <w:tcW w:w="7938" w:type="dxa"/>
            <w:shd w:val="clear" w:color="auto" w:fill="auto"/>
          </w:tcPr>
          <w:p w14:paraId="684F2E7C"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w:t>
            </w:r>
          </w:p>
          <w:p w14:paraId="40B734D9"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"users": [</w:t>
            </w:r>
          </w:p>
          <w:p w14:paraId="4F732E97"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10CF34D2"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"username": "david@AAISonline.com",</w:t>
            </w:r>
          </w:p>
          <w:p w14:paraId="782A0738"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"password": "&lt;password&gt;",</w:t>
            </w:r>
          </w:p>
          <w:p w14:paraId="7F63F29D"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r w:rsidRPr="006725F0">
              <w:rPr>
                <w:rFonts w:ascii="Calibri" w:hAnsi="Calibri" w:cs="Calibri"/>
                <w:sz w:val="22"/>
                <w:szCs w:val="22"/>
              </w:rPr>
              <w:t>familyName</w:t>
            </w:r>
            <w:proofErr w:type="spellEnd"/>
            <w:r w:rsidRPr="006725F0">
              <w:rPr>
                <w:rFonts w:ascii="Calibri" w:hAnsi="Calibri" w:cs="Calibri"/>
                <w:sz w:val="22"/>
                <w:szCs w:val="22"/>
              </w:rPr>
              <w:t>": "</w:t>
            </w:r>
            <w:proofErr w:type="spellStart"/>
            <w:r w:rsidRPr="006725F0">
              <w:rPr>
                <w:rFonts w:ascii="Calibri" w:hAnsi="Calibri" w:cs="Calibri"/>
                <w:sz w:val="22"/>
                <w:szCs w:val="22"/>
              </w:rPr>
              <w:t>david</w:t>
            </w:r>
            <w:proofErr w:type="spellEnd"/>
            <w:r w:rsidRPr="006725F0">
              <w:rPr>
                <w:rFonts w:ascii="Calibri" w:hAnsi="Calibri" w:cs="Calibri"/>
                <w:sz w:val="22"/>
                <w:szCs w:val="22"/>
              </w:rPr>
              <w:t>",</w:t>
            </w:r>
          </w:p>
          <w:p w14:paraId="385F7A3B"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r w:rsidRPr="006725F0">
              <w:rPr>
                <w:rFonts w:ascii="Calibri" w:hAnsi="Calibri" w:cs="Calibri"/>
                <w:sz w:val="22"/>
                <w:szCs w:val="22"/>
              </w:rPr>
              <w:t>givenName</w:t>
            </w:r>
            <w:proofErr w:type="spellEnd"/>
            <w:r w:rsidRPr="006725F0">
              <w:rPr>
                <w:rFonts w:ascii="Calibri" w:hAnsi="Calibri" w:cs="Calibri"/>
                <w:sz w:val="22"/>
                <w:szCs w:val="22"/>
              </w:rPr>
              <w:t>": "</w:t>
            </w:r>
            <w:proofErr w:type="spellStart"/>
            <w:r w:rsidRPr="006725F0">
              <w:rPr>
                <w:rFonts w:ascii="Calibri" w:hAnsi="Calibri" w:cs="Calibri"/>
                <w:sz w:val="22"/>
                <w:szCs w:val="22"/>
              </w:rPr>
              <w:t>aais</w:t>
            </w:r>
            <w:proofErr w:type="spellEnd"/>
            <w:r w:rsidRPr="006725F0">
              <w:rPr>
                <w:rFonts w:ascii="Calibri" w:hAnsi="Calibri" w:cs="Calibri"/>
                <w:sz w:val="22"/>
                <w:szCs w:val="22"/>
              </w:rPr>
              <w:t>",</w:t>
            </w:r>
          </w:p>
          <w:p w14:paraId="41E0F363"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"email": "david@AAISonline.com",</w:t>
            </w:r>
          </w:p>
          <w:p w14:paraId="6DE60184"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"attributes": {</w:t>
            </w:r>
          </w:p>
          <w:p w14:paraId="2BD51C04"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custom:stateName</w:t>
            </w:r>
            <w:proofErr w:type="spellEnd"/>
            <w:proofErr w:type="gramEnd"/>
            <w:r w:rsidRPr="006725F0">
              <w:rPr>
                <w:rFonts w:ascii="Calibri" w:hAnsi="Calibri" w:cs="Calibri"/>
                <w:sz w:val="22"/>
                <w:szCs w:val="22"/>
              </w:rPr>
              <w:t>": "Colorado",</w:t>
            </w:r>
          </w:p>
          <w:p w14:paraId="29A0910F"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custom:stateCode</w:t>
            </w:r>
            <w:proofErr w:type="spellEnd"/>
            <w:proofErr w:type="gramEnd"/>
            <w:r w:rsidRPr="006725F0">
              <w:rPr>
                <w:rFonts w:ascii="Calibri" w:hAnsi="Calibri" w:cs="Calibri"/>
                <w:sz w:val="22"/>
                <w:szCs w:val="22"/>
              </w:rPr>
              <w:t>": "05",</w:t>
            </w:r>
          </w:p>
          <w:p w14:paraId="0FE9AA7E"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custom:role</w:t>
            </w:r>
            <w:proofErr w:type="spellEnd"/>
            <w:proofErr w:type="gramEnd"/>
            <w:r w:rsidRPr="006725F0">
              <w:rPr>
                <w:rFonts w:ascii="Calibri" w:hAnsi="Calibri" w:cs="Calibri"/>
                <w:sz w:val="22"/>
                <w:szCs w:val="22"/>
              </w:rPr>
              <w:t>": "</w:t>
            </w:r>
            <w:r w:rsidR="00796C60">
              <w:rPr>
                <w:rFonts w:ascii="Calibri" w:hAnsi="Calibri" w:cs="Calibri"/>
                <w:sz w:val="22"/>
                <w:szCs w:val="22"/>
              </w:rPr>
              <w:t>carrier</w:t>
            </w:r>
            <w:r w:rsidRPr="006725F0">
              <w:rPr>
                <w:rFonts w:ascii="Calibri" w:hAnsi="Calibri" w:cs="Calibri"/>
                <w:sz w:val="22"/>
                <w:szCs w:val="22"/>
              </w:rPr>
              <w:t>",</w:t>
            </w:r>
          </w:p>
          <w:p w14:paraId="123E668A"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custom:organizationId</w:t>
            </w:r>
            <w:proofErr w:type="spellEnd"/>
            <w:proofErr w:type="gramEnd"/>
            <w:r w:rsidRPr="006725F0">
              <w:rPr>
                <w:rFonts w:ascii="Calibri" w:hAnsi="Calibri" w:cs="Calibri"/>
                <w:sz w:val="22"/>
                <w:szCs w:val="22"/>
              </w:rPr>
              <w:t>": "12345"</w:t>
            </w:r>
          </w:p>
          <w:p w14:paraId="7EF06989"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680DAFD1"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701ED949"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6A82C917" w14:textId="77777777" w:rsidR="009A194F" w:rsidRPr="006725F0" w:rsidRDefault="006C3000" w:rsidP="006C3000">
            <w:pPr>
              <w:pStyle w:val="LO-normal1"/>
              <w:rPr>
                <w:rFonts w:ascii="Calibri" w:hAnsi="Calibri" w:cs="Calibri"/>
                <w:lang w:val="en-MY" w:eastAsia="en-US" w:bidi="ar-SA"/>
              </w:rPr>
            </w:pPr>
            <w:r w:rsidRPr="006725F0">
              <w:rPr>
                <w:rFonts w:ascii="Calibri" w:hAnsi="Calibri" w:cs="Calibri"/>
              </w:rPr>
              <w:t>}</w:t>
            </w:r>
          </w:p>
        </w:tc>
      </w:tr>
    </w:tbl>
    <w:p w14:paraId="06E2FD36" w14:textId="77777777" w:rsidR="009A194F" w:rsidRPr="006725F0" w:rsidRDefault="009A194F" w:rsidP="009A194F">
      <w:pPr>
        <w:pStyle w:val="LO-normal1"/>
        <w:rPr>
          <w:rFonts w:ascii="Calibri" w:hAnsi="Calibri" w:cs="Calibri"/>
          <w:lang w:val="en-MY" w:eastAsia="en-US" w:bidi="ar-SA"/>
        </w:rPr>
      </w:pPr>
    </w:p>
    <w:p w14:paraId="4D18B956" w14:textId="77777777" w:rsidR="009A194F" w:rsidRPr="006725F0" w:rsidRDefault="009A194F" w:rsidP="009A194F">
      <w:pPr>
        <w:pStyle w:val="LO-normal1"/>
        <w:rPr>
          <w:rFonts w:ascii="Calibri" w:hAnsi="Calibri" w:cs="Calibri"/>
          <w:lang w:val="en-MY" w:eastAsia="en-US" w:bidi="ar-SA"/>
        </w:rPr>
      </w:pPr>
    </w:p>
    <w:p w14:paraId="488B0556" w14:textId="77777777" w:rsidR="00CF0357" w:rsidRPr="006725F0" w:rsidRDefault="00CF0357" w:rsidP="00CF0357">
      <w:pPr>
        <w:pStyle w:val="LO-normal1"/>
        <w:rPr>
          <w:rFonts w:ascii="Calibri" w:hAnsi="Calibri" w:cs="Calibri"/>
          <w:lang w:val="en-MY" w:eastAsia="en-US" w:bidi="ar-SA"/>
        </w:rPr>
      </w:pPr>
    </w:p>
    <w:p w14:paraId="1858A011" w14:textId="77777777" w:rsidR="00CF0357" w:rsidRPr="006725F0" w:rsidRDefault="00CF0357" w:rsidP="00CF0357">
      <w:pPr>
        <w:pStyle w:val="LO-normal1"/>
        <w:rPr>
          <w:rFonts w:ascii="Calibri" w:hAnsi="Calibri" w:cs="Calibri"/>
          <w:lang w:val="en-MY" w:eastAsia="en-US" w:bidi="ar-SA"/>
        </w:rPr>
      </w:pPr>
    </w:p>
    <w:p w14:paraId="1B016E44" w14:textId="77777777" w:rsidR="00545A90" w:rsidRDefault="00545A90" w:rsidP="00545A90">
      <w:pPr>
        <w:pStyle w:val="Heading2"/>
        <w:rPr>
          <w:rFonts w:ascii="Calibri" w:hAnsi="Calibri" w:cs="Calibri"/>
          <w:lang w:val="en-MY" w:eastAsia="en-US" w:bidi="ar-SA"/>
        </w:rPr>
      </w:pPr>
      <w:bookmarkStart w:id="122" w:name="_Toc86913807"/>
      <w:r>
        <w:rPr>
          <w:rFonts w:ascii="Calibri" w:hAnsi="Calibri" w:cs="Calibri"/>
          <w:lang w:val="en-MY" w:eastAsia="en-US" w:bidi="ar-SA"/>
        </w:rPr>
        <w:t>Configuring AAIS and Analytics Nodes for new carrier</w:t>
      </w:r>
    </w:p>
    <w:p w14:paraId="20EFE220" w14:textId="77777777" w:rsidR="0039612C" w:rsidRDefault="00F431B0" w:rsidP="00176E31">
      <w:pPr>
        <w:pStyle w:val="Heading1"/>
        <w:rPr>
          <w:rFonts w:ascii="Calibri" w:hAnsi="Calibri" w:cs="Calibri"/>
          <w:lang w:val="en-MY" w:eastAsia="en-US" w:bidi="ar-SA"/>
        </w:rPr>
      </w:pPr>
      <w:r>
        <w:rPr>
          <w:rFonts w:ascii="Calibri" w:hAnsi="Calibri" w:cs="Calibri"/>
          <w:lang w:val="en-MY" w:eastAsia="en-US" w:bidi="ar-SA"/>
        </w:rPr>
        <w:lastRenderedPageBreak/>
        <w:t>Other Useful Tips</w:t>
      </w:r>
      <w:bookmarkEnd w:id="122"/>
    </w:p>
    <w:p w14:paraId="2DC29AAD" w14:textId="77777777" w:rsidR="004A0D23" w:rsidRDefault="002E0F67" w:rsidP="004A0D23">
      <w:pPr>
        <w:pStyle w:val="LO-normal1"/>
        <w:rPr>
          <w:lang w:val="en-MY" w:eastAsia="en-US" w:bidi="ar-SA"/>
        </w:rPr>
      </w:pPr>
      <w:hyperlink r:id="rId105" w:history="1">
        <w:r w:rsidR="00AE0A5F" w:rsidRPr="00D654F1">
          <w:rPr>
            <w:rStyle w:val="Hyperlink"/>
            <w:lang w:val="en-MY" w:eastAsia="en-US" w:bidi="ar-SA"/>
          </w:rPr>
          <w:t>https://kubernetes.io/docs/tasks/access-application-cluster/web-ui-dashboard/</w:t>
        </w:r>
      </w:hyperlink>
    </w:p>
    <w:p w14:paraId="1DB4A967" w14:textId="77777777" w:rsidR="00F431B0" w:rsidRDefault="00F431B0" w:rsidP="004A0D23">
      <w:pPr>
        <w:pStyle w:val="LO-normal1"/>
        <w:rPr>
          <w:lang w:val="en-MY" w:eastAsia="en-US" w:bidi="ar-SA"/>
        </w:rPr>
      </w:pPr>
      <w:proofErr w:type="spellStart"/>
      <w:r w:rsidRPr="00F431B0">
        <w:rPr>
          <w:lang w:val="en-MY" w:eastAsia="en-US" w:bidi="ar-SA"/>
        </w:rPr>
        <w:t>kubectl</w:t>
      </w:r>
      <w:proofErr w:type="spellEnd"/>
      <w:r w:rsidRPr="00F431B0">
        <w:rPr>
          <w:lang w:val="en-MY" w:eastAsia="en-US" w:bidi="ar-SA"/>
        </w:rPr>
        <w:t xml:space="preserve"> run ubuntu -it --image=ubuntu -- bash</w:t>
      </w:r>
    </w:p>
    <w:p w14:paraId="36D3A3FE" w14:textId="77777777" w:rsidR="00AE0A5F" w:rsidRDefault="00AE0A5F" w:rsidP="00176E31">
      <w:pPr>
        <w:pStyle w:val="Heading1"/>
        <w:rPr>
          <w:lang w:val="en-MY" w:eastAsia="en-US" w:bidi="ar-SA"/>
        </w:rPr>
      </w:pPr>
      <w:bookmarkStart w:id="123" w:name="_Toc86913808"/>
      <w:r>
        <w:rPr>
          <w:lang w:val="en-MY" w:eastAsia="en-US" w:bidi="ar-SA"/>
        </w:rPr>
        <w:lastRenderedPageBreak/>
        <w:t>Testing the Node</w:t>
      </w:r>
      <w:bookmarkEnd w:id="123"/>
    </w:p>
    <w:p w14:paraId="70471D5D" w14:textId="77777777" w:rsidR="008F007C" w:rsidRDefault="008F007C" w:rsidP="008F007C">
      <w:pPr>
        <w:pStyle w:val="Heading1"/>
        <w:rPr>
          <w:lang w:val="en-MY" w:eastAsia="en-US" w:bidi="ar-SA"/>
        </w:rPr>
      </w:pPr>
      <w:bookmarkStart w:id="124" w:name="_Toc86913809"/>
      <w:r>
        <w:rPr>
          <w:lang w:val="en-MY" w:eastAsia="en-US" w:bidi="ar-SA"/>
        </w:rPr>
        <w:lastRenderedPageBreak/>
        <w:t>Special</w:t>
      </w:r>
      <w:bookmarkEnd w:id="124"/>
      <w:r>
        <w:rPr>
          <w:lang w:val="en-MY" w:eastAsia="en-US" w:bidi="ar-SA"/>
        </w:rPr>
        <w:t xml:space="preserve"> </w:t>
      </w:r>
    </w:p>
    <w:p w14:paraId="733E6DAC" w14:textId="77777777" w:rsidR="00001354" w:rsidRDefault="00001354" w:rsidP="00001354">
      <w:pPr>
        <w:pStyle w:val="Heading1"/>
      </w:pPr>
      <w:bookmarkStart w:id="125" w:name="_Toc86913810"/>
      <w:r w:rsidRPr="00B427D3">
        <w:lastRenderedPageBreak/>
        <w:t>Testing</w:t>
      </w:r>
      <w:bookmarkEnd w:id="125"/>
    </w:p>
    <w:p w14:paraId="3D02471C" w14:textId="77777777" w:rsidR="00001354" w:rsidRDefault="00001354" w:rsidP="00001354">
      <w:pPr>
        <w:pStyle w:val="Heading2"/>
      </w:pPr>
      <w:bookmarkStart w:id="126" w:name="_Toc86913811"/>
      <w:r>
        <w:t>Scenarios</w:t>
      </w:r>
      <w:bookmarkEnd w:id="126"/>
    </w:p>
    <w:p w14:paraId="1B6EDF1B" w14:textId="77777777" w:rsidR="00001354" w:rsidRDefault="00001354" w:rsidP="00926459">
      <w:pPr>
        <w:pStyle w:val="ListParagraph"/>
        <w:numPr>
          <w:ilvl w:val="0"/>
          <w:numId w:val="40"/>
        </w:numPr>
        <w:spacing w:after="129" w:line="270" w:lineRule="auto"/>
        <w:ind w:right="63"/>
        <w:contextualSpacing/>
        <w:jc w:val="both"/>
      </w:pPr>
      <w:r>
        <w:t>Create a Data Call</w:t>
      </w:r>
    </w:p>
    <w:p w14:paraId="0771D1CC" w14:textId="77777777" w:rsidR="00001354" w:rsidRDefault="00001354" w:rsidP="00926459">
      <w:pPr>
        <w:pStyle w:val="ListParagraph"/>
        <w:numPr>
          <w:ilvl w:val="0"/>
          <w:numId w:val="40"/>
        </w:numPr>
        <w:spacing w:after="129" w:line="270" w:lineRule="auto"/>
        <w:ind w:right="63"/>
        <w:contextualSpacing/>
        <w:jc w:val="both"/>
      </w:pPr>
      <w:r>
        <w:t>Assign an Extraction Pattern</w:t>
      </w:r>
    </w:p>
    <w:p w14:paraId="348A416C" w14:textId="77777777" w:rsidR="00001354" w:rsidRDefault="00001354" w:rsidP="00926459">
      <w:pPr>
        <w:pStyle w:val="ListParagraph"/>
        <w:numPr>
          <w:ilvl w:val="0"/>
          <w:numId w:val="40"/>
        </w:numPr>
        <w:spacing w:after="129" w:line="270" w:lineRule="auto"/>
        <w:ind w:right="63"/>
        <w:contextualSpacing/>
        <w:jc w:val="both"/>
      </w:pPr>
      <w:r>
        <w:t>Upload Data</w:t>
      </w:r>
    </w:p>
    <w:p w14:paraId="36FC9C8F" w14:textId="77777777" w:rsidR="00BB7749" w:rsidRDefault="00BB7749" w:rsidP="00926459">
      <w:pPr>
        <w:pStyle w:val="ListParagraph"/>
        <w:numPr>
          <w:ilvl w:val="0"/>
          <w:numId w:val="40"/>
        </w:numPr>
        <w:spacing w:after="129" w:line="270" w:lineRule="auto"/>
        <w:ind w:right="63"/>
        <w:contextualSpacing/>
        <w:jc w:val="both"/>
      </w:pPr>
      <w:r>
        <w:t>Like the Data Call</w:t>
      </w:r>
    </w:p>
    <w:p w14:paraId="140EE900" w14:textId="77777777" w:rsidR="00001354" w:rsidRDefault="00001354" w:rsidP="00926459">
      <w:pPr>
        <w:pStyle w:val="ListParagraph"/>
        <w:numPr>
          <w:ilvl w:val="0"/>
          <w:numId w:val="40"/>
        </w:numPr>
        <w:spacing w:after="129" w:line="270" w:lineRule="auto"/>
        <w:ind w:right="63"/>
        <w:contextualSpacing/>
        <w:jc w:val="both"/>
      </w:pPr>
      <w:r>
        <w:t>Consent to the Data Call</w:t>
      </w:r>
    </w:p>
    <w:p w14:paraId="1B0D70AE" w14:textId="77777777" w:rsidR="00BB7749" w:rsidRDefault="00BB7749" w:rsidP="00926459">
      <w:pPr>
        <w:pStyle w:val="ListParagraph"/>
        <w:numPr>
          <w:ilvl w:val="0"/>
          <w:numId w:val="40"/>
        </w:numPr>
        <w:spacing w:after="129" w:line="270" w:lineRule="auto"/>
        <w:ind w:right="63"/>
        <w:contextualSpacing/>
        <w:jc w:val="both"/>
      </w:pPr>
      <w:r>
        <w:t>Assign a Report</w:t>
      </w:r>
    </w:p>
    <w:p w14:paraId="6DA88838" w14:textId="77777777" w:rsidR="00944F00" w:rsidRPr="00B427D3" w:rsidRDefault="00944F00" w:rsidP="00926459">
      <w:pPr>
        <w:pStyle w:val="ListParagraph"/>
        <w:numPr>
          <w:ilvl w:val="0"/>
          <w:numId w:val="40"/>
        </w:numPr>
        <w:spacing w:after="129" w:line="270" w:lineRule="auto"/>
        <w:ind w:right="63"/>
        <w:contextualSpacing/>
        <w:jc w:val="both"/>
      </w:pPr>
      <w:r>
        <w:t>Load data into the HDS</w:t>
      </w:r>
    </w:p>
    <w:p w14:paraId="757EB158" w14:textId="77777777" w:rsidR="00001354" w:rsidRDefault="00001354" w:rsidP="00001354">
      <w:pPr>
        <w:pStyle w:val="Heading2"/>
      </w:pPr>
      <w:bookmarkStart w:id="127" w:name="_Toc86913812"/>
      <w:r>
        <w:t>Assume each of the roles</w:t>
      </w:r>
      <w:bookmarkEnd w:id="127"/>
    </w:p>
    <w:p w14:paraId="1866777B" w14:textId="77777777" w:rsidR="00001354" w:rsidRPr="00EB6D2B" w:rsidRDefault="00001354" w:rsidP="00926459">
      <w:pPr>
        <w:pStyle w:val="ListParagraph"/>
        <w:numPr>
          <w:ilvl w:val="0"/>
          <w:numId w:val="41"/>
        </w:numPr>
        <w:spacing w:after="129" w:line="270" w:lineRule="auto"/>
        <w:ind w:right="63"/>
        <w:contextualSpacing/>
        <w:jc w:val="both"/>
      </w:pPr>
      <w:r w:rsidRPr="00EB6D2B">
        <w:t>Regulator – regulator</w:t>
      </w:r>
    </w:p>
    <w:p w14:paraId="2E025C90" w14:textId="77777777" w:rsidR="00001354" w:rsidRPr="00EB6D2B" w:rsidRDefault="00001354" w:rsidP="00926459">
      <w:pPr>
        <w:pStyle w:val="ListParagraph"/>
        <w:numPr>
          <w:ilvl w:val="0"/>
          <w:numId w:val="41"/>
        </w:numPr>
        <w:spacing w:after="129" w:line="270" w:lineRule="auto"/>
        <w:ind w:right="63"/>
        <w:contextualSpacing/>
        <w:jc w:val="both"/>
      </w:pPr>
      <w:r w:rsidRPr="00EB6D2B">
        <w:t>State Agent – stat-agent</w:t>
      </w:r>
    </w:p>
    <w:p w14:paraId="2BA5C09A" w14:textId="77777777" w:rsidR="00001354" w:rsidRPr="00EB6D2B" w:rsidRDefault="00001354" w:rsidP="00926459">
      <w:pPr>
        <w:pStyle w:val="ListParagraph"/>
        <w:numPr>
          <w:ilvl w:val="0"/>
          <w:numId w:val="41"/>
        </w:numPr>
        <w:spacing w:after="129" w:line="270" w:lineRule="auto"/>
        <w:ind w:right="63"/>
        <w:contextualSpacing/>
        <w:jc w:val="both"/>
      </w:pPr>
      <w:r w:rsidRPr="00EB6D2B">
        <w:t>Carrier – carrier</w:t>
      </w:r>
    </w:p>
    <w:p w14:paraId="10DAA7F1" w14:textId="77777777" w:rsidR="00001354" w:rsidRDefault="00001354" w:rsidP="00001354">
      <w:pPr>
        <w:pStyle w:val="Heading2"/>
      </w:pPr>
      <w:bookmarkStart w:id="128" w:name="_Toc86913813"/>
      <w:r>
        <w:t>Execute the functions on the different nodes</w:t>
      </w:r>
      <w:bookmarkEnd w:id="128"/>
    </w:p>
    <w:p w14:paraId="2F6993C8" w14:textId="77777777" w:rsidR="00001354" w:rsidRDefault="00001354" w:rsidP="00926459">
      <w:pPr>
        <w:pStyle w:val="ListParagraph"/>
        <w:numPr>
          <w:ilvl w:val="0"/>
          <w:numId w:val="42"/>
        </w:numPr>
        <w:spacing w:after="129" w:line="270" w:lineRule="auto"/>
        <w:ind w:right="63"/>
        <w:contextualSpacing/>
        <w:jc w:val="both"/>
      </w:pPr>
      <w:r>
        <w:t>AAIS Node</w:t>
      </w:r>
    </w:p>
    <w:p w14:paraId="00572139" w14:textId="77777777" w:rsidR="00001354" w:rsidRDefault="00001354" w:rsidP="00926459">
      <w:pPr>
        <w:pStyle w:val="ListParagraph"/>
        <w:numPr>
          <w:ilvl w:val="0"/>
          <w:numId w:val="42"/>
        </w:numPr>
        <w:spacing w:after="129" w:line="270" w:lineRule="auto"/>
        <w:ind w:right="63"/>
        <w:contextualSpacing/>
        <w:jc w:val="both"/>
      </w:pPr>
      <w:r>
        <w:t>Analytics Node</w:t>
      </w:r>
    </w:p>
    <w:p w14:paraId="29A238B6" w14:textId="77777777" w:rsidR="00001354" w:rsidRDefault="00001354" w:rsidP="00926459">
      <w:pPr>
        <w:pStyle w:val="ListParagraph"/>
        <w:numPr>
          <w:ilvl w:val="0"/>
          <w:numId w:val="42"/>
        </w:numPr>
        <w:spacing w:after="129" w:line="270" w:lineRule="auto"/>
        <w:ind w:right="63"/>
        <w:contextualSpacing/>
        <w:jc w:val="both"/>
      </w:pPr>
      <w:r>
        <w:t>Carrier Node</w:t>
      </w:r>
    </w:p>
    <w:p w14:paraId="4F667004" w14:textId="77777777" w:rsidR="00001354" w:rsidRDefault="00001354" w:rsidP="00001354">
      <w:pPr>
        <w:pStyle w:val="Heading2"/>
        <w:sectPr w:rsidR="00001354" w:rsidSect="00926459">
          <w:headerReference w:type="even" r:id="rId106"/>
          <w:headerReference w:type="default" r:id="rId107"/>
          <w:footerReference w:type="even" r:id="rId108"/>
          <w:footerReference w:type="default" r:id="rId109"/>
          <w:headerReference w:type="first" r:id="rId110"/>
          <w:footerReference w:type="first" r:id="rId111"/>
          <w:pgSz w:w="11906" w:h="16838"/>
          <w:pgMar w:top="1440" w:right="1440" w:bottom="1440" w:left="1440" w:header="470" w:footer="475" w:gutter="0"/>
          <w:cols w:space="720"/>
          <w:docGrid w:linePitch="326"/>
        </w:sectPr>
      </w:pPr>
    </w:p>
    <w:p w14:paraId="27E41FC6" w14:textId="77777777" w:rsidR="00BB7749" w:rsidRDefault="00BB7749" w:rsidP="00001354">
      <w:pPr>
        <w:pStyle w:val="Heading2"/>
        <w:sectPr w:rsidR="00BB7749">
          <w:headerReference w:type="even" r:id="rId112"/>
          <w:headerReference w:type="default" r:id="rId113"/>
          <w:footerReference w:type="even" r:id="rId114"/>
          <w:footerReference w:type="default" r:id="rId115"/>
          <w:headerReference w:type="first" r:id="rId116"/>
          <w:footerReference w:type="first" r:id="rId117"/>
          <w:pgSz w:w="12240" w:h="15840"/>
          <w:pgMar w:top="1440" w:right="1440" w:bottom="1440" w:left="1440" w:header="720" w:footer="720" w:gutter="0"/>
          <w:cols w:space="720"/>
          <w:docGrid w:linePitch="100" w:charSpace="4096"/>
        </w:sectPr>
      </w:pPr>
    </w:p>
    <w:p w14:paraId="75A3ABFE" w14:textId="77777777" w:rsidR="00001354" w:rsidRDefault="00001354" w:rsidP="00001354">
      <w:pPr>
        <w:pStyle w:val="Heading2"/>
      </w:pPr>
      <w:bookmarkStart w:id="129" w:name="_Toc86913814"/>
      <w:r>
        <w:lastRenderedPageBreak/>
        <w:t>Table of Testing Scenarios</w:t>
      </w:r>
      <w:bookmarkEnd w:id="129"/>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6A0" w:firstRow="1" w:lastRow="0" w:firstColumn="1" w:lastColumn="0" w:noHBand="1" w:noVBand="1"/>
      </w:tblPr>
      <w:tblGrid>
        <w:gridCol w:w="2373"/>
        <w:gridCol w:w="1949"/>
        <w:gridCol w:w="1830"/>
        <w:gridCol w:w="1407"/>
        <w:gridCol w:w="1762"/>
        <w:gridCol w:w="1815"/>
        <w:gridCol w:w="1814"/>
      </w:tblGrid>
      <w:tr w:rsidR="00001354" w14:paraId="746C26E8" w14:textId="77777777" w:rsidTr="00926459">
        <w:trPr>
          <w:tblHeader/>
        </w:trPr>
        <w:tc>
          <w:tcPr>
            <w:tcW w:w="2417" w:type="dxa"/>
            <w:tcBorders>
              <w:top w:val="single" w:sz="4" w:space="0" w:color="FFFFFF"/>
              <w:left w:val="single" w:sz="4" w:space="0" w:color="FFFFFF"/>
              <w:right w:val="nil"/>
            </w:tcBorders>
            <w:shd w:val="clear" w:color="auto" w:fill="404040"/>
          </w:tcPr>
          <w:p w14:paraId="230A30E7" w14:textId="77777777" w:rsidR="00001354" w:rsidRPr="00926459" w:rsidRDefault="00001354" w:rsidP="00926459">
            <w:pPr>
              <w:rPr>
                <w:rFonts w:ascii="Calibri" w:hAnsi="Calibri"/>
                <w:b/>
                <w:bCs/>
                <w:color w:val="FFFFFF"/>
                <w:sz w:val="18"/>
                <w:szCs w:val="18"/>
              </w:rPr>
            </w:pPr>
            <w:r w:rsidRPr="00926459">
              <w:rPr>
                <w:rFonts w:ascii="Calibri" w:hAnsi="Calibri"/>
                <w:b/>
                <w:bCs/>
                <w:color w:val="FFFFFF"/>
                <w:sz w:val="18"/>
                <w:szCs w:val="18"/>
              </w:rPr>
              <w:t>Node</w:t>
            </w:r>
            <w:r w:rsidRPr="00926459">
              <w:rPr>
                <w:rFonts w:ascii="Calibri" w:hAnsi="Calibri"/>
                <w:color w:val="FFFFFF"/>
                <w:sz w:val="18"/>
                <w:szCs w:val="18"/>
              </w:rPr>
              <w:sym w:font="Wingdings" w:char="F0E0"/>
            </w:r>
          </w:p>
        </w:tc>
        <w:tc>
          <w:tcPr>
            <w:tcW w:w="1975" w:type="dxa"/>
            <w:tcBorders>
              <w:top w:val="single" w:sz="4" w:space="0" w:color="FFFFFF"/>
              <w:left w:val="nil"/>
              <w:right w:val="nil"/>
            </w:tcBorders>
            <w:shd w:val="clear" w:color="auto" w:fill="8496B0"/>
          </w:tcPr>
          <w:p w14:paraId="5902CAAF" w14:textId="77777777" w:rsidR="00001354" w:rsidRPr="00926459" w:rsidRDefault="00001354" w:rsidP="00926459">
            <w:pPr>
              <w:jc w:val="center"/>
              <w:rPr>
                <w:rFonts w:ascii="Calibri" w:hAnsi="Calibri"/>
                <w:b/>
                <w:bCs/>
                <w:color w:val="FFFFFF"/>
                <w:sz w:val="18"/>
                <w:szCs w:val="18"/>
              </w:rPr>
            </w:pPr>
          </w:p>
        </w:tc>
        <w:tc>
          <w:tcPr>
            <w:tcW w:w="5078" w:type="dxa"/>
            <w:gridSpan w:val="3"/>
            <w:tcBorders>
              <w:top w:val="single" w:sz="4" w:space="0" w:color="FFFFFF"/>
              <w:left w:val="nil"/>
              <w:right w:val="nil"/>
            </w:tcBorders>
            <w:shd w:val="clear" w:color="auto" w:fill="C45911"/>
          </w:tcPr>
          <w:p w14:paraId="5B268153" w14:textId="77777777" w:rsidR="00001354" w:rsidRPr="00926459" w:rsidRDefault="00001354" w:rsidP="00926459">
            <w:pPr>
              <w:jc w:val="center"/>
              <w:rPr>
                <w:rFonts w:ascii="Calibri" w:hAnsi="Calibri"/>
                <w:b/>
                <w:bCs/>
                <w:color w:val="FFFFFF"/>
                <w:sz w:val="18"/>
                <w:szCs w:val="18"/>
              </w:rPr>
            </w:pPr>
            <w:r w:rsidRPr="00926459">
              <w:rPr>
                <w:rFonts w:ascii="Calibri" w:hAnsi="Calibri"/>
                <w:b/>
                <w:bCs/>
                <w:color w:val="FFFFFF"/>
                <w:sz w:val="18"/>
                <w:szCs w:val="18"/>
              </w:rPr>
              <w:t>AAIS</w:t>
            </w:r>
          </w:p>
        </w:tc>
        <w:tc>
          <w:tcPr>
            <w:tcW w:w="1850" w:type="dxa"/>
            <w:tcBorders>
              <w:top w:val="single" w:sz="4" w:space="0" w:color="FFFFFF"/>
              <w:left w:val="nil"/>
              <w:right w:val="nil"/>
            </w:tcBorders>
            <w:shd w:val="clear" w:color="auto" w:fill="538135"/>
          </w:tcPr>
          <w:p w14:paraId="6F3C409D" w14:textId="77777777" w:rsidR="00001354" w:rsidRPr="00926459" w:rsidRDefault="00001354" w:rsidP="00926459">
            <w:pPr>
              <w:jc w:val="center"/>
              <w:rPr>
                <w:rFonts w:ascii="Calibri" w:hAnsi="Calibri"/>
                <w:b/>
                <w:bCs/>
                <w:color w:val="FFFFFF"/>
                <w:sz w:val="18"/>
                <w:szCs w:val="18"/>
              </w:rPr>
            </w:pPr>
            <w:r w:rsidRPr="00926459">
              <w:rPr>
                <w:rFonts w:ascii="Calibri" w:hAnsi="Calibri"/>
                <w:b/>
                <w:bCs/>
                <w:color w:val="FFFFFF"/>
                <w:sz w:val="18"/>
                <w:szCs w:val="18"/>
              </w:rPr>
              <w:t>Analytics</w:t>
            </w:r>
          </w:p>
        </w:tc>
        <w:tc>
          <w:tcPr>
            <w:tcW w:w="1856" w:type="dxa"/>
            <w:tcBorders>
              <w:top w:val="single" w:sz="4" w:space="0" w:color="FFFFFF"/>
              <w:left w:val="nil"/>
              <w:right w:val="single" w:sz="4" w:space="0" w:color="FFFFFF"/>
            </w:tcBorders>
            <w:shd w:val="clear" w:color="auto" w:fill="4472C4"/>
          </w:tcPr>
          <w:p w14:paraId="7587C3B6" w14:textId="77777777" w:rsidR="00001354" w:rsidRPr="00926459" w:rsidRDefault="00001354" w:rsidP="00926459">
            <w:pPr>
              <w:jc w:val="center"/>
              <w:rPr>
                <w:rFonts w:ascii="Calibri" w:hAnsi="Calibri"/>
                <w:b/>
                <w:bCs/>
                <w:color w:val="FFFFFF"/>
                <w:sz w:val="18"/>
                <w:szCs w:val="18"/>
              </w:rPr>
            </w:pPr>
            <w:r w:rsidRPr="00926459">
              <w:rPr>
                <w:rFonts w:ascii="Calibri" w:hAnsi="Calibri"/>
                <w:b/>
                <w:bCs/>
                <w:color w:val="FFFFFF"/>
                <w:sz w:val="18"/>
                <w:szCs w:val="18"/>
              </w:rPr>
              <w:t>Carrier</w:t>
            </w:r>
          </w:p>
        </w:tc>
      </w:tr>
      <w:tr w:rsidR="00001354" w14:paraId="78519F88" w14:textId="77777777" w:rsidTr="00926459">
        <w:trPr>
          <w:tblHeader/>
        </w:trPr>
        <w:tc>
          <w:tcPr>
            <w:tcW w:w="2417" w:type="dxa"/>
            <w:tcBorders>
              <w:top w:val="single" w:sz="4" w:space="0" w:color="FFFFFF"/>
              <w:left w:val="single" w:sz="4" w:space="0" w:color="FFFFFF"/>
              <w:right w:val="nil"/>
            </w:tcBorders>
            <w:shd w:val="clear" w:color="auto" w:fill="404040"/>
          </w:tcPr>
          <w:p w14:paraId="741D93FB" w14:textId="77777777" w:rsidR="00001354" w:rsidRPr="00926459" w:rsidRDefault="00001354" w:rsidP="00926459">
            <w:pPr>
              <w:rPr>
                <w:rFonts w:ascii="Calibri" w:hAnsi="Calibri"/>
                <w:b/>
                <w:bCs/>
                <w:color w:val="FFFFFF"/>
                <w:sz w:val="18"/>
                <w:szCs w:val="18"/>
              </w:rPr>
            </w:pPr>
            <w:r w:rsidRPr="00926459">
              <w:rPr>
                <w:rFonts w:ascii="Calibri" w:hAnsi="Calibri"/>
                <w:b/>
                <w:bCs/>
                <w:color w:val="FFFFFF"/>
                <w:sz w:val="18"/>
                <w:szCs w:val="18"/>
              </w:rPr>
              <w:t>Role</w:t>
            </w:r>
            <w:r w:rsidRPr="00926459">
              <w:rPr>
                <w:rFonts w:ascii="Calibri" w:hAnsi="Calibri"/>
                <w:color w:val="FFFFFF"/>
                <w:sz w:val="18"/>
                <w:szCs w:val="18"/>
              </w:rPr>
              <w:sym w:font="Wingdings" w:char="F0E0"/>
            </w:r>
          </w:p>
          <w:p w14:paraId="2DC2EE35" w14:textId="77777777" w:rsidR="00001354" w:rsidRPr="00926459" w:rsidRDefault="00001354" w:rsidP="00926459">
            <w:pPr>
              <w:rPr>
                <w:rFonts w:ascii="Calibri" w:hAnsi="Calibri"/>
                <w:b/>
                <w:bCs/>
                <w:color w:val="FFFFFF"/>
                <w:sz w:val="18"/>
                <w:szCs w:val="18"/>
              </w:rPr>
            </w:pPr>
            <w:r w:rsidRPr="00926459">
              <w:rPr>
                <w:rFonts w:ascii="Calibri" w:hAnsi="Calibri"/>
                <w:b/>
                <w:bCs/>
                <w:color w:val="FFFFFF"/>
                <w:sz w:val="18"/>
                <w:szCs w:val="18"/>
              </w:rPr>
              <w:t>Scenario</w:t>
            </w:r>
          </w:p>
        </w:tc>
        <w:tc>
          <w:tcPr>
            <w:tcW w:w="1975" w:type="dxa"/>
            <w:tcBorders>
              <w:top w:val="single" w:sz="4" w:space="0" w:color="FFFFFF"/>
              <w:left w:val="nil"/>
              <w:right w:val="nil"/>
            </w:tcBorders>
            <w:shd w:val="clear" w:color="auto" w:fill="8496B0"/>
          </w:tcPr>
          <w:p w14:paraId="2A3941FE" w14:textId="77777777" w:rsidR="00001354" w:rsidRPr="00926459" w:rsidRDefault="00001354" w:rsidP="00926459">
            <w:pPr>
              <w:rPr>
                <w:rFonts w:ascii="Calibri" w:hAnsi="Calibri"/>
                <w:b/>
                <w:bCs/>
                <w:color w:val="FFFFFF"/>
                <w:sz w:val="18"/>
                <w:szCs w:val="18"/>
              </w:rPr>
            </w:pPr>
            <w:r w:rsidRPr="00926459">
              <w:rPr>
                <w:rFonts w:ascii="Calibri" w:hAnsi="Calibri"/>
                <w:b/>
                <w:bCs/>
                <w:color w:val="FFFFFF"/>
                <w:sz w:val="18"/>
                <w:szCs w:val="18"/>
              </w:rPr>
              <w:t>Administrator</w:t>
            </w:r>
          </w:p>
        </w:tc>
        <w:tc>
          <w:tcPr>
            <w:tcW w:w="1861" w:type="dxa"/>
            <w:tcBorders>
              <w:top w:val="single" w:sz="4" w:space="0" w:color="FFFFFF"/>
              <w:left w:val="nil"/>
              <w:right w:val="nil"/>
            </w:tcBorders>
            <w:shd w:val="clear" w:color="auto" w:fill="C45911"/>
          </w:tcPr>
          <w:p w14:paraId="71A585D6" w14:textId="77777777" w:rsidR="00001354" w:rsidRPr="00926459" w:rsidRDefault="00001354" w:rsidP="00926459">
            <w:pPr>
              <w:rPr>
                <w:rFonts w:ascii="Calibri" w:hAnsi="Calibri"/>
                <w:b/>
                <w:bCs/>
                <w:color w:val="FFFFFF"/>
                <w:sz w:val="18"/>
                <w:szCs w:val="18"/>
              </w:rPr>
            </w:pPr>
            <w:r w:rsidRPr="00926459">
              <w:rPr>
                <w:rFonts w:ascii="Calibri" w:hAnsi="Calibri"/>
                <w:b/>
                <w:bCs/>
                <w:color w:val="FFFFFF"/>
                <w:sz w:val="18"/>
                <w:szCs w:val="18"/>
              </w:rPr>
              <w:t>Regulator</w:t>
            </w:r>
          </w:p>
        </w:tc>
        <w:tc>
          <w:tcPr>
            <w:tcW w:w="1425" w:type="dxa"/>
            <w:tcBorders>
              <w:top w:val="single" w:sz="4" w:space="0" w:color="FFFFFF"/>
              <w:left w:val="nil"/>
              <w:right w:val="nil"/>
            </w:tcBorders>
            <w:shd w:val="clear" w:color="auto" w:fill="C45911"/>
          </w:tcPr>
          <w:p w14:paraId="760C5767" w14:textId="77777777" w:rsidR="00001354" w:rsidRPr="00926459" w:rsidRDefault="00001354" w:rsidP="00926459">
            <w:pPr>
              <w:jc w:val="center"/>
              <w:rPr>
                <w:rFonts w:ascii="Calibri" w:hAnsi="Calibri"/>
                <w:b/>
                <w:bCs/>
                <w:color w:val="FFFFFF"/>
                <w:sz w:val="18"/>
                <w:szCs w:val="18"/>
              </w:rPr>
            </w:pPr>
            <w:r w:rsidRPr="00926459">
              <w:rPr>
                <w:rFonts w:ascii="Calibri" w:hAnsi="Calibri"/>
                <w:b/>
                <w:bCs/>
                <w:color w:val="FFFFFF"/>
                <w:sz w:val="18"/>
                <w:szCs w:val="18"/>
              </w:rPr>
              <w:t>Carrier</w:t>
            </w:r>
          </w:p>
        </w:tc>
        <w:tc>
          <w:tcPr>
            <w:tcW w:w="1792" w:type="dxa"/>
            <w:tcBorders>
              <w:top w:val="single" w:sz="4" w:space="0" w:color="FFFFFF"/>
              <w:left w:val="nil"/>
              <w:right w:val="nil"/>
            </w:tcBorders>
            <w:shd w:val="clear" w:color="auto" w:fill="C45911"/>
          </w:tcPr>
          <w:p w14:paraId="52820394" w14:textId="77777777" w:rsidR="00001354" w:rsidRPr="00926459" w:rsidRDefault="00001354" w:rsidP="00926459">
            <w:pPr>
              <w:jc w:val="center"/>
              <w:rPr>
                <w:rFonts w:ascii="Calibri" w:hAnsi="Calibri"/>
                <w:b/>
                <w:bCs/>
                <w:color w:val="FFFFFF"/>
                <w:sz w:val="18"/>
                <w:szCs w:val="18"/>
              </w:rPr>
            </w:pPr>
            <w:r w:rsidRPr="00926459">
              <w:rPr>
                <w:rFonts w:ascii="Calibri" w:hAnsi="Calibri"/>
                <w:b/>
                <w:bCs/>
                <w:color w:val="FFFFFF"/>
                <w:sz w:val="18"/>
                <w:szCs w:val="18"/>
              </w:rPr>
              <w:t>Stat-Agent</w:t>
            </w:r>
          </w:p>
        </w:tc>
        <w:tc>
          <w:tcPr>
            <w:tcW w:w="1850" w:type="dxa"/>
            <w:tcBorders>
              <w:top w:val="single" w:sz="4" w:space="0" w:color="FFFFFF"/>
              <w:left w:val="nil"/>
              <w:right w:val="nil"/>
            </w:tcBorders>
            <w:shd w:val="clear" w:color="auto" w:fill="538135"/>
          </w:tcPr>
          <w:p w14:paraId="60D013AA" w14:textId="77777777" w:rsidR="00001354" w:rsidRPr="00926459" w:rsidRDefault="00001354" w:rsidP="00926459">
            <w:pPr>
              <w:jc w:val="center"/>
              <w:rPr>
                <w:rFonts w:ascii="Calibri" w:hAnsi="Calibri"/>
                <w:b/>
                <w:bCs/>
                <w:color w:val="FFFFFF"/>
                <w:sz w:val="18"/>
                <w:szCs w:val="18"/>
              </w:rPr>
            </w:pPr>
            <w:r w:rsidRPr="00926459">
              <w:rPr>
                <w:rFonts w:ascii="Calibri" w:hAnsi="Calibri"/>
                <w:b/>
                <w:bCs/>
                <w:color w:val="FFFFFF"/>
                <w:sz w:val="18"/>
                <w:szCs w:val="18"/>
              </w:rPr>
              <w:t>Stat-Agent</w:t>
            </w:r>
          </w:p>
        </w:tc>
        <w:tc>
          <w:tcPr>
            <w:tcW w:w="1856" w:type="dxa"/>
            <w:tcBorders>
              <w:top w:val="single" w:sz="4" w:space="0" w:color="FFFFFF"/>
              <w:left w:val="nil"/>
              <w:right w:val="single" w:sz="4" w:space="0" w:color="FFFFFF"/>
            </w:tcBorders>
            <w:shd w:val="clear" w:color="auto" w:fill="4472C4"/>
          </w:tcPr>
          <w:p w14:paraId="298F44DD" w14:textId="77777777" w:rsidR="00001354" w:rsidRPr="00926459" w:rsidRDefault="00001354" w:rsidP="00926459">
            <w:pPr>
              <w:jc w:val="center"/>
              <w:rPr>
                <w:rFonts w:ascii="Calibri" w:hAnsi="Calibri"/>
                <w:b/>
                <w:bCs/>
                <w:color w:val="FFFFFF"/>
                <w:sz w:val="18"/>
                <w:szCs w:val="18"/>
              </w:rPr>
            </w:pPr>
            <w:r w:rsidRPr="00926459">
              <w:rPr>
                <w:rFonts w:ascii="Calibri" w:hAnsi="Calibri"/>
                <w:b/>
                <w:bCs/>
                <w:color w:val="FFFFFF"/>
                <w:sz w:val="18"/>
                <w:szCs w:val="18"/>
              </w:rPr>
              <w:t>Carrier</w:t>
            </w:r>
          </w:p>
        </w:tc>
      </w:tr>
      <w:tr w:rsidR="00001354" w14:paraId="7B5BF9CD" w14:textId="77777777" w:rsidTr="00926459">
        <w:tc>
          <w:tcPr>
            <w:tcW w:w="2417" w:type="dxa"/>
            <w:tcBorders>
              <w:left w:val="single" w:sz="4" w:space="0" w:color="FFFFFF"/>
            </w:tcBorders>
            <w:shd w:val="clear" w:color="auto" w:fill="404040"/>
          </w:tcPr>
          <w:p w14:paraId="6E622F05"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Login</w:t>
            </w:r>
          </w:p>
        </w:tc>
        <w:tc>
          <w:tcPr>
            <w:tcW w:w="1975" w:type="dxa"/>
            <w:shd w:val="clear" w:color="auto" w:fill="auto"/>
          </w:tcPr>
          <w:p w14:paraId="47B2D484"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861" w:type="dxa"/>
            <w:shd w:val="clear" w:color="auto" w:fill="FFE599"/>
          </w:tcPr>
          <w:p w14:paraId="328FB5FA" w14:textId="77777777" w:rsidR="00001354" w:rsidRPr="00926459" w:rsidRDefault="00001354" w:rsidP="00926459">
            <w:pPr>
              <w:rPr>
                <w:rFonts w:ascii="Calibri" w:hAnsi="Calibri"/>
                <w:sz w:val="18"/>
                <w:szCs w:val="18"/>
              </w:rPr>
            </w:pPr>
            <w:r w:rsidRPr="00926459">
              <w:rPr>
                <w:rFonts w:ascii="Calibri" w:hAnsi="Calibri"/>
                <w:sz w:val="18"/>
                <w:szCs w:val="18"/>
              </w:rPr>
              <w:t>Should see the data call list and the option to create a new data call</w:t>
            </w:r>
          </w:p>
        </w:tc>
        <w:tc>
          <w:tcPr>
            <w:tcW w:w="1425" w:type="dxa"/>
            <w:shd w:val="clear" w:color="auto" w:fill="FFE599"/>
          </w:tcPr>
          <w:p w14:paraId="4E45127C" w14:textId="77777777" w:rsidR="00001354" w:rsidRPr="00926459" w:rsidRDefault="00001354" w:rsidP="00926459">
            <w:pPr>
              <w:rPr>
                <w:rFonts w:ascii="Calibri" w:hAnsi="Calibri"/>
                <w:sz w:val="18"/>
                <w:szCs w:val="18"/>
              </w:rPr>
            </w:pPr>
            <w:r w:rsidRPr="00926459">
              <w:rPr>
                <w:rFonts w:ascii="Calibri" w:hAnsi="Calibri"/>
                <w:sz w:val="18"/>
                <w:szCs w:val="18"/>
              </w:rPr>
              <w:t>Should see the data call list but no option to create a data call</w:t>
            </w:r>
          </w:p>
        </w:tc>
        <w:tc>
          <w:tcPr>
            <w:tcW w:w="1792" w:type="dxa"/>
            <w:shd w:val="clear" w:color="auto" w:fill="FFE599"/>
          </w:tcPr>
          <w:p w14:paraId="4AE2F0A5" w14:textId="77777777" w:rsidR="00001354" w:rsidRPr="00926459" w:rsidRDefault="00001354" w:rsidP="00926459">
            <w:pPr>
              <w:rPr>
                <w:rFonts w:ascii="Calibri" w:hAnsi="Calibri"/>
                <w:sz w:val="18"/>
                <w:szCs w:val="18"/>
              </w:rPr>
            </w:pPr>
            <w:r w:rsidRPr="00926459">
              <w:rPr>
                <w:rFonts w:ascii="Calibri" w:hAnsi="Calibri"/>
                <w:sz w:val="18"/>
                <w:szCs w:val="18"/>
              </w:rPr>
              <w:t>Should see the data call list</w:t>
            </w:r>
          </w:p>
        </w:tc>
        <w:tc>
          <w:tcPr>
            <w:tcW w:w="1850" w:type="dxa"/>
            <w:shd w:val="clear" w:color="auto" w:fill="C5E0B3"/>
          </w:tcPr>
          <w:p w14:paraId="7F36BC5C" w14:textId="77777777" w:rsidR="00001354" w:rsidRPr="00926459" w:rsidRDefault="00001354" w:rsidP="00926459">
            <w:pPr>
              <w:rPr>
                <w:rFonts w:ascii="Calibri" w:hAnsi="Calibri"/>
                <w:sz w:val="18"/>
                <w:szCs w:val="18"/>
              </w:rPr>
            </w:pPr>
            <w:r w:rsidRPr="00926459">
              <w:rPr>
                <w:rFonts w:ascii="Calibri" w:hAnsi="Calibri"/>
                <w:sz w:val="18"/>
                <w:szCs w:val="18"/>
              </w:rPr>
              <w:t>Should see the data call list</w:t>
            </w:r>
          </w:p>
        </w:tc>
        <w:tc>
          <w:tcPr>
            <w:tcW w:w="1856" w:type="dxa"/>
            <w:shd w:val="clear" w:color="auto" w:fill="D9E2F3"/>
          </w:tcPr>
          <w:p w14:paraId="71E50E21" w14:textId="77777777" w:rsidR="00001354" w:rsidRPr="00926459" w:rsidRDefault="00001354" w:rsidP="00926459">
            <w:pPr>
              <w:rPr>
                <w:rFonts w:ascii="Calibri" w:hAnsi="Calibri"/>
                <w:sz w:val="18"/>
                <w:szCs w:val="18"/>
              </w:rPr>
            </w:pPr>
            <w:r w:rsidRPr="00926459">
              <w:rPr>
                <w:rFonts w:ascii="Calibri" w:hAnsi="Calibri"/>
                <w:sz w:val="18"/>
                <w:szCs w:val="18"/>
              </w:rPr>
              <w:t>Should see the data call list</w:t>
            </w:r>
          </w:p>
        </w:tc>
      </w:tr>
      <w:tr w:rsidR="00001354" w14:paraId="7F9805DF" w14:textId="77777777" w:rsidTr="00926459">
        <w:tc>
          <w:tcPr>
            <w:tcW w:w="2417" w:type="dxa"/>
            <w:tcBorders>
              <w:left w:val="single" w:sz="4" w:space="0" w:color="FFFFFF"/>
            </w:tcBorders>
            <w:shd w:val="clear" w:color="auto" w:fill="404040"/>
          </w:tcPr>
          <w:p w14:paraId="128B2A62"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Create a Data Call</w:t>
            </w:r>
          </w:p>
        </w:tc>
        <w:tc>
          <w:tcPr>
            <w:tcW w:w="1975" w:type="dxa"/>
            <w:shd w:val="clear" w:color="auto" w:fill="auto"/>
          </w:tcPr>
          <w:p w14:paraId="7FE59D48"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861" w:type="dxa"/>
            <w:shd w:val="clear" w:color="auto" w:fill="FFE599"/>
          </w:tcPr>
          <w:p w14:paraId="26CFCF64" w14:textId="77777777" w:rsidR="00001354" w:rsidRPr="00926459" w:rsidRDefault="00001354" w:rsidP="00926459">
            <w:pPr>
              <w:rPr>
                <w:rFonts w:ascii="Calibri" w:hAnsi="Calibri"/>
                <w:sz w:val="18"/>
                <w:szCs w:val="18"/>
              </w:rPr>
            </w:pPr>
            <w:r w:rsidRPr="00926459">
              <w:rPr>
                <w:rFonts w:ascii="Calibri" w:hAnsi="Calibri"/>
                <w:sz w:val="18"/>
                <w:szCs w:val="18"/>
              </w:rPr>
              <w:t>Data call should appear in draft list if not issued on creation.</w:t>
            </w:r>
          </w:p>
        </w:tc>
        <w:tc>
          <w:tcPr>
            <w:tcW w:w="1425" w:type="dxa"/>
            <w:shd w:val="clear" w:color="auto" w:fill="auto"/>
          </w:tcPr>
          <w:p w14:paraId="0D53E91A"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792" w:type="dxa"/>
            <w:shd w:val="clear" w:color="auto" w:fill="FFE599"/>
          </w:tcPr>
          <w:p w14:paraId="67223FA4" w14:textId="77777777" w:rsidR="00001354" w:rsidRPr="00926459" w:rsidRDefault="00001354" w:rsidP="00926459">
            <w:pPr>
              <w:rPr>
                <w:rFonts w:ascii="Calibri" w:hAnsi="Calibri"/>
                <w:sz w:val="18"/>
                <w:szCs w:val="18"/>
              </w:rPr>
            </w:pPr>
          </w:p>
        </w:tc>
        <w:tc>
          <w:tcPr>
            <w:tcW w:w="1850" w:type="dxa"/>
            <w:shd w:val="clear" w:color="auto" w:fill="C5E0B3"/>
          </w:tcPr>
          <w:p w14:paraId="27F0756F" w14:textId="77777777" w:rsidR="00001354" w:rsidRPr="00926459" w:rsidRDefault="00001354" w:rsidP="00926459">
            <w:pPr>
              <w:rPr>
                <w:rFonts w:ascii="Calibri" w:hAnsi="Calibri"/>
                <w:sz w:val="18"/>
                <w:szCs w:val="18"/>
              </w:rPr>
            </w:pPr>
          </w:p>
        </w:tc>
        <w:tc>
          <w:tcPr>
            <w:tcW w:w="1856" w:type="dxa"/>
            <w:shd w:val="clear" w:color="auto" w:fill="D9E2F3"/>
          </w:tcPr>
          <w:p w14:paraId="4ED5EAA8" w14:textId="77777777" w:rsidR="00001354" w:rsidRPr="00926459" w:rsidRDefault="00001354" w:rsidP="00926459">
            <w:pPr>
              <w:rPr>
                <w:rFonts w:ascii="Calibri" w:hAnsi="Calibri"/>
                <w:sz w:val="18"/>
                <w:szCs w:val="18"/>
              </w:rPr>
            </w:pPr>
          </w:p>
        </w:tc>
      </w:tr>
      <w:tr w:rsidR="00001354" w14:paraId="2AED138E" w14:textId="77777777" w:rsidTr="00926459">
        <w:tc>
          <w:tcPr>
            <w:tcW w:w="2417" w:type="dxa"/>
            <w:tcBorders>
              <w:left w:val="single" w:sz="4" w:space="0" w:color="FFFFFF"/>
            </w:tcBorders>
            <w:shd w:val="clear" w:color="auto" w:fill="404040"/>
          </w:tcPr>
          <w:p w14:paraId="062629DC"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Issue Data Call</w:t>
            </w:r>
          </w:p>
        </w:tc>
        <w:tc>
          <w:tcPr>
            <w:tcW w:w="1975" w:type="dxa"/>
            <w:shd w:val="clear" w:color="auto" w:fill="auto"/>
          </w:tcPr>
          <w:p w14:paraId="01209B7E"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861" w:type="dxa"/>
            <w:shd w:val="clear" w:color="auto" w:fill="FFE599"/>
          </w:tcPr>
          <w:p w14:paraId="5AF9D796" w14:textId="77777777" w:rsidR="00001354" w:rsidRPr="00926459" w:rsidRDefault="00001354" w:rsidP="00926459">
            <w:pPr>
              <w:rPr>
                <w:rFonts w:ascii="Calibri" w:hAnsi="Calibri"/>
                <w:sz w:val="18"/>
                <w:szCs w:val="18"/>
              </w:rPr>
            </w:pPr>
            <w:r w:rsidRPr="00926459">
              <w:rPr>
                <w:rFonts w:ascii="Calibri" w:hAnsi="Calibri"/>
                <w:sz w:val="18"/>
                <w:szCs w:val="18"/>
              </w:rPr>
              <w:t>Data call should appear in issued list</w:t>
            </w:r>
          </w:p>
        </w:tc>
        <w:tc>
          <w:tcPr>
            <w:tcW w:w="1425" w:type="dxa"/>
            <w:shd w:val="clear" w:color="auto" w:fill="auto"/>
          </w:tcPr>
          <w:p w14:paraId="3DD072C8"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792" w:type="dxa"/>
            <w:shd w:val="clear" w:color="auto" w:fill="FFE599"/>
          </w:tcPr>
          <w:p w14:paraId="00D02712" w14:textId="77777777" w:rsidR="00001354" w:rsidRPr="00926459" w:rsidRDefault="00001354" w:rsidP="00926459">
            <w:pPr>
              <w:rPr>
                <w:rFonts w:ascii="Calibri" w:hAnsi="Calibri"/>
                <w:sz w:val="18"/>
                <w:szCs w:val="18"/>
              </w:rPr>
            </w:pPr>
          </w:p>
        </w:tc>
        <w:tc>
          <w:tcPr>
            <w:tcW w:w="1850" w:type="dxa"/>
            <w:shd w:val="clear" w:color="auto" w:fill="C5E0B3"/>
          </w:tcPr>
          <w:p w14:paraId="4C778ACC" w14:textId="77777777" w:rsidR="00001354" w:rsidRPr="00926459" w:rsidRDefault="00001354" w:rsidP="00926459">
            <w:pPr>
              <w:rPr>
                <w:rFonts w:ascii="Calibri" w:hAnsi="Calibri"/>
                <w:sz w:val="18"/>
                <w:szCs w:val="18"/>
              </w:rPr>
            </w:pPr>
          </w:p>
        </w:tc>
        <w:tc>
          <w:tcPr>
            <w:tcW w:w="1856" w:type="dxa"/>
            <w:shd w:val="clear" w:color="auto" w:fill="D9E2F3"/>
          </w:tcPr>
          <w:p w14:paraId="211482DD" w14:textId="77777777" w:rsidR="00001354" w:rsidRPr="00926459" w:rsidRDefault="00001354" w:rsidP="00926459">
            <w:pPr>
              <w:rPr>
                <w:rFonts w:ascii="Calibri" w:hAnsi="Calibri"/>
                <w:sz w:val="18"/>
                <w:szCs w:val="18"/>
              </w:rPr>
            </w:pPr>
          </w:p>
        </w:tc>
      </w:tr>
      <w:tr w:rsidR="00001354" w14:paraId="08940D0A" w14:textId="77777777" w:rsidTr="00926459">
        <w:tc>
          <w:tcPr>
            <w:tcW w:w="2417" w:type="dxa"/>
            <w:tcBorders>
              <w:left w:val="single" w:sz="4" w:space="0" w:color="FFFFFF"/>
            </w:tcBorders>
            <w:shd w:val="clear" w:color="auto" w:fill="404040"/>
          </w:tcPr>
          <w:p w14:paraId="6413FC0F"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Upload Data</w:t>
            </w:r>
          </w:p>
        </w:tc>
        <w:tc>
          <w:tcPr>
            <w:tcW w:w="1975" w:type="dxa"/>
            <w:shd w:val="clear" w:color="auto" w:fill="auto"/>
          </w:tcPr>
          <w:p w14:paraId="6DB9C49B"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861" w:type="dxa"/>
            <w:shd w:val="clear" w:color="auto" w:fill="FFE599"/>
          </w:tcPr>
          <w:p w14:paraId="0AB86380" w14:textId="77777777" w:rsidR="00001354" w:rsidRPr="00926459" w:rsidRDefault="00001354" w:rsidP="00926459">
            <w:pPr>
              <w:rPr>
                <w:rFonts w:ascii="Calibri" w:hAnsi="Calibri"/>
                <w:sz w:val="18"/>
                <w:szCs w:val="18"/>
              </w:rPr>
            </w:pPr>
          </w:p>
        </w:tc>
        <w:tc>
          <w:tcPr>
            <w:tcW w:w="1425" w:type="dxa"/>
            <w:shd w:val="clear" w:color="auto" w:fill="FFE599"/>
          </w:tcPr>
          <w:p w14:paraId="5ECDDC45" w14:textId="77777777" w:rsidR="00001354" w:rsidRPr="00926459" w:rsidRDefault="00001354" w:rsidP="00926459">
            <w:pPr>
              <w:rPr>
                <w:rFonts w:ascii="Calibri" w:hAnsi="Calibri"/>
                <w:sz w:val="18"/>
                <w:szCs w:val="18"/>
              </w:rPr>
            </w:pPr>
            <w:r w:rsidRPr="00926459">
              <w:rPr>
                <w:rFonts w:ascii="Calibri" w:hAnsi="Calibri"/>
                <w:sz w:val="18"/>
                <w:szCs w:val="18"/>
              </w:rPr>
              <w:t>Data Should Appear in the Mongo Database</w:t>
            </w:r>
          </w:p>
        </w:tc>
        <w:tc>
          <w:tcPr>
            <w:tcW w:w="1792" w:type="dxa"/>
            <w:shd w:val="clear" w:color="auto" w:fill="FFE599"/>
          </w:tcPr>
          <w:p w14:paraId="1A883ACE" w14:textId="77777777" w:rsidR="00001354" w:rsidRPr="00926459" w:rsidRDefault="00001354" w:rsidP="00926459">
            <w:pPr>
              <w:rPr>
                <w:rFonts w:ascii="Calibri" w:hAnsi="Calibri"/>
                <w:sz w:val="18"/>
                <w:szCs w:val="18"/>
              </w:rPr>
            </w:pPr>
          </w:p>
        </w:tc>
        <w:tc>
          <w:tcPr>
            <w:tcW w:w="1850" w:type="dxa"/>
            <w:shd w:val="clear" w:color="auto" w:fill="C5E0B3"/>
          </w:tcPr>
          <w:p w14:paraId="7744AE59" w14:textId="77777777" w:rsidR="00001354" w:rsidRPr="00926459" w:rsidRDefault="00001354" w:rsidP="00926459">
            <w:pPr>
              <w:rPr>
                <w:rFonts w:ascii="Calibri" w:hAnsi="Calibri"/>
                <w:sz w:val="18"/>
                <w:szCs w:val="18"/>
              </w:rPr>
            </w:pPr>
          </w:p>
        </w:tc>
        <w:tc>
          <w:tcPr>
            <w:tcW w:w="1856" w:type="dxa"/>
            <w:shd w:val="clear" w:color="auto" w:fill="D9E2F3"/>
          </w:tcPr>
          <w:p w14:paraId="20E19168" w14:textId="77777777" w:rsidR="00001354" w:rsidRPr="00926459" w:rsidRDefault="00614AD3" w:rsidP="00926459">
            <w:pPr>
              <w:rPr>
                <w:rFonts w:ascii="Calibri" w:hAnsi="Calibri"/>
                <w:sz w:val="18"/>
                <w:szCs w:val="18"/>
              </w:rPr>
            </w:pPr>
            <w:r w:rsidRPr="00926459">
              <w:rPr>
                <w:rFonts w:ascii="Calibri" w:hAnsi="Calibri"/>
                <w:sz w:val="18"/>
                <w:szCs w:val="18"/>
              </w:rPr>
              <w:t>Should see data in the HDS</w:t>
            </w:r>
          </w:p>
        </w:tc>
      </w:tr>
      <w:tr w:rsidR="00001354" w14:paraId="34233679" w14:textId="77777777" w:rsidTr="00926459">
        <w:tc>
          <w:tcPr>
            <w:tcW w:w="2417" w:type="dxa"/>
            <w:tcBorders>
              <w:left w:val="single" w:sz="4" w:space="0" w:color="FFFFFF"/>
            </w:tcBorders>
            <w:shd w:val="clear" w:color="auto" w:fill="404040"/>
          </w:tcPr>
          <w:p w14:paraId="32C4EC56"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View Reports</w:t>
            </w:r>
          </w:p>
        </w:tc>
        <w:tc>
          <w:tcPr>
            <w:tcW w:w="1975" w:type="dxa"/>
            <w:shd w:val="clear" w:color="auto" w:fill="auto"/>
          </w:tcPr>
          <w:p w14:paraId="47AB5F75"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861" w:type="dxa"/>
            <w:shd w:val="clear" w:color="auto" w:fill="FFE599"/>
          </w:tcPr>
          <w:p w14:paraId="1479D888" w14:textId="77777777" w:rsidR="00001354" w:rsidRPr="00926459" w:rsidRDefault="00001354" w:rsidP="00926459">
            <w:pPr>
              <w:rPr>
                <w:rFonts w:ascii="Calibri" w:hAnsi="Calibri"/>
                <w:sz w:val="18"/>
                <w:szCs w:val="18"/>
              </w:rPr>
            </w:pPr>
          </w:p>
        </w:tc>
        <w:tc>
          <w:tcPr>
            <w:tcW w:w="1425" w:type="dxa"/>
            <w:shd w:val="clear" w:color="auto" w:fill="FFE599"/>
          </w:tcPr>
          <w:p w14:paraId="2174A8C2" w14:textId="77777777" w:rsidR="00001354" w:rsidRPr="00926459" w:rsidRDefault="00001354" w:rsidP="00926459">
            <w:pPr>
              <w:rPr>
                <w:rFonts w:ascii="Calibri" w:hAnsi="Calibri"/>
                <w:sz w:val="18"/>
                <w:szCs w:val="18"/>
              </w:rPr>
            </w:pPr>
          </w:p>
        </w:tc>
        <w:tc>
          <w:tcPr>
            <w:tcW w:w="1792" w:type="dxa"/>
            <w:shd w:val="clear" w:color="auto" w:fill="FFE599"/>
          </w:tcPr>
          <w:p w14:paraId="137ADBAB" w14:textId="77777777" w:rsidR="00001354" w:rsidRPr="00926459" w:rsidRDefault="00001354" w:rsidP="00926459">
            <w:pPr>
              <w:rPr>
                <w:rFonts w:ascii="Calibri" w:hAnsi="Calibri"/>
                <w:sz w:val="18"/>
                <w:szCs w:val="18"/>
              </w:rPr>
            </w:pPr>
          </w:p>
        </w:tc>
        <w:tc>
          <w:tcPr>
            <w:tcW w:w="1850" w:type="dxa"/>
            <w:shd w:val="clear" w:color="auto" w:fill="C5E0B3"/>
          </w:tcPr>
          <w:p w14:paraId="6B49E3A5" w14:textId="77777777" w:rsidR="00001354" w:rsidRPr="00926459" w:rsidRDefault="00001354" w:rsidP="00926459">
            <w:pPr>
              <w:rPr>
                <w:rFonts w:ascii="Calibri" w:hAnsi="Calibri"/>
                <w:sz w:val="18"/>
                <w:szCs w:val="18"/>
              </w:rPr>
            </w:pPr>
          </w:p>
        </w:tc>
        <w:tc>
          <w:tcPr>
            <w:tcW w:w="1856" w:type="dxa"/>
            <w:shd w:val="clear" w:color="auto" w:fill="D9E2F3"/>
          </w:tcPr>
          <w:p w14:paraId="0CAF1772" w14:textId="77777777" w:rsidR="00001354" w:rsidRPr="00926459" w:rsidRDefault="00001354" w:rsidP="00926459">
            <w:pPr>
              <w:rPr>
                <w:rFonts w:ascii="Calibri" w:hAnsi="Calibri"/>
                <w:sz w:val="18"/>
                <w:szCs w:val="18"/>
              </w:rPr>
            </w:pPr>
          </w:p>
        </w:tc>
      </w:tr>
      <w:tr w:rsidR="00001354" w14:paraId="0EAF54AE" w14:textId="77777777" w:rsidTr="00926459">
        <w:tc>
          <w:tcPr>
            <w:tcW w:w="2417" w:type="dxa"/>
            <w:tcBorders>
              <w:left w:val="single" w:sz="4" w:space="0" w:color="FFFFFF"/>
            </w:tcBorders>
            <w:shd w:val="clear" w:color="auto" w:fill="404040"/>
          </w:tcPr>
          <w:p w14:paraId="45ED936D"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Create An Extraction Pattern</w:t>
            </w:r>
          </w:p>
        </w:tc>
        <w:tc>
          <w:tcPr>
            <w:tcW w:w="1975" w:type="dxa"/>
            <w:shd w:val="clear" w:color="auto" w:fill="ACB9CA"/>
          </w:tcPr>
          <w:p w14:paraId="463DA3C6" w14:textId="77777777" w:rsidR="00001354" w:rsidRPr="00926459" w:rsidRDefault="00001354" w:rsidP="00926459">
            <w:pPr>
              <w:rPr>
                <w:rFonts w:ascii="Calibri" w:hAnsi="Calibri"/>
                <w:sz w:val="18"/>
                <w:szCs w:val="18"/>
              </w:rPr>
            </w:pPr>
            <w:r w:rsidRPr="00926459">
              <w:rPr>
                <w:rFonts w:ascii="Calibri" w:hAnsi="Calibri"/>
                <w:sz w:val="18"/>
                <w:szCs w:val="18"/>
              </w:rPr>
              <w:t>Extraction pattern is available to be applied to a data call</w:t>
            </w:r>
          </w:p>
        </w:tc>
        <w:tc>
          <w:tcPr>
            <w:tcW w:w="1861" w:type="dxa"/>
            <w:shd w:val="clear" w:color="auto" w:fill="FFE599"/>
          </w:tcPr>
          <w:p w14:paraId="45C0C157" w14:textId="77777777" w:rsidR="00001354" w:rsidRPr="00926459" w:rsidRDefault="00001354" w:rsidP="00926459">
            <w:pPr>
              <w:rPr>
                <w:rFonts w:ascii="Calibri" w:hAnsi="Calibri"/>
                <w:sz w:val="18"/>
                <w:szCs w:val="18"/>
              </w:rPr>
            </w:pPr>
          </w:p>
        </w:tc>
        <w:tc>
          <w:tcPr>
            <w:tcW w:w="1425" w:type="dxa"/>
            <w:shd w:val="clear" w:color="auto" w:fill="FFE599"/>
          </w:tcPr>
          <w:p w14:paraId="0EC5FB5A" w14:textId="77777777" w:rsidR="00001354" w:rsidRPr="00926459" w:rsidRDefault="00001354" w:rsidP="00926459">
            <w:pPr>
              <w:rPr>
                <w:rFonts w:ascii="Calibri" w:hAnsi="Calibri"/>
                <w:sz w:val="18"/>
                <w:szCs w:val="18"/>
              </w:rPr>
            </w:pPr>
          </w:p>
        </w:tc>
        <w:tc>
          <w:tcPr>
            <w:tcW w:w="1792" w:type="dxa"/>
            <w:shd w:val="clear" w:color="auto" w:fill="FFE599"/>
          </w:tcPr>
          <w:p w14:paraId="5C486FE1" w14:textId="77777777" w:rsidR="00001354" w:rsidRPr="00926459" w:rsidRDefault="00001354" w:rsidP="00926459">
            <w:pPr>
              <w:rPr>
                <w:rFonts w:ascii="Calibri" w:hAnsi="Calibri"/>
                <w:sz w:val="18"/>
                <w:szCs w:val="18"/>
              </w:rPr>
            </w:pPr>
          </w:p>
        </w:tc>
        <w:tc>
          <w:tcPr>
            <w:tcW w:w="1850" w:type="dxa"/>
            <w:shd w:val="clear" w:color="auto" w:fill="C5E0B3"/>
          </w:tcPr>
          <w:p w14:paraId="61F8EFD1" w14:textId="77777777" w:rsidR="00001354" w:rsidRPr="00926459" w:rsidRDefault="00001354" w:rsidP="00926459">
            <w:pPr>
              <w:rPr>
                <w:rFonts w:ascii="Calibri" w:hAnsi="Calibri"/>
                <w:sz w:val="18"/>
                <w:szCs w:val="18"/>
              </w:rPr>
            </w:pPr>
          </w:p>
        </w:tc>
        <w:tc>
          <w:tcPr>
            <w:tcW w:w="1856" w:type="dxa"/>
            <w:shd w:val="clear" w:color="auto" w:fill="D9E2F3"/>
          </w:tcPr>
          <w:p w14:paraId="2615000A" w14:textId="77777777" w:rsidR="00001354" w:rsidRPr="00926459" w:rsidRDefault="00001354" w:rsidP="00926459">
            <w:pPr>
              <w:rPr>
                <w:rFonts w:ascii="Calibri" w:hAnsi="Calibri"/>
                <w:sz w:val="18"/>
                <w:szCs w:val="18"/>
              </w:rPr>
            </w:pPr>
          </w:p>
        </w:tc>
      </w:tr>
      <w:tr w:rsidR="00001354" w14:paraId="110DF15F" w14:textId="77777777" w:rsidTr="00926459">
        <w:tc>
          <w:tcPr>
            <w:tcW w:w="2417" w:type="dxa"/>
            <w:tcBorders>
              <w:left w:val="single" w:sz="4" w:space="0" w:color="FFFFFF"/>
            </w:tcBorders>
            <w:shd w:val="clear" w:color="auto" w:fill="404040"/>
          </w:tcPr>
          <w:p w14:paraId="775050E7"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Publish the Extraction Pattern</w:t>
            </w:r>
          </w:p>
        </w:tc>
        <w:tc>
          <w:tcPr>
            <w:tcW w:w="1975" w:type="dxa"/>
            <w:shd w:val="clear" w:color="auto" w:fill="ACB9CA"/>
          </w:tcPr>
          <w:p w14:paraId="5F3CA8E0" w14:textId="77777777" w:rsidR="00001354" w:rsidRPr="00926459" w:rsidRDefault="00001354" w:rsidP="00926459">
            <w:pPr>
              <w:rPr>
                <w:rFonts w:ascii="Calibri" w:hAnsi="Calibri"/>
                <w:sz w:val="18"/>
                <w:szCs w:val="18"/>
              </w:rPr>
            </w:pPr>
            <w:r w:rsidRPr="00926459">
              <w:rPr>
                <w:rFonts w:ascii="Calibri" w:hAnsi="Calibri"/>
                <w:sz w:val="18"/>
                <w:szCs w:val="18"/>
              </w:rPr>
              <w:t>Extraction pattern appears in list of available extraction patterns</w:t>
            </w:r>
          </w:p>
        </w:tc>
        <w:tc>
          <w:tcPr>
            <w:tcW w:w="1861" w:type="dxa"/>
            <w:shd w:val="clear" w:color="auto" w:fill="auto"/>
          </w:tcPr>
          <w:p w14:paraId="35277610"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425" w:type="dxa"/>
            <w:shd w:val="clear" w:color="auto" w:fill="auto"/>
          </w:tcPr>
          <w:p w14:paraId="45E911BD"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792" w:type="dxa"/>
            <w:shd w:val="clear" w:color="auto" w:fill="auto"/>
          </w:tcPr>
          <w:p w14:paraId="195A55E8"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850" w:type="dxa"/>
            <w:shd w:val="clear" w:color="auto" w:fill="C5E0B3"/>
          </w:tcPr>
          <w:p w14:paraId="399E5B61" w14:textId="77777777" w:rsidR="00001354" w:rsidRPr="00926459" w:rsidRDefault="00001354" w:rsidP="00926459">
            <w:pPr>
              <w:rPr>
                <w:rFonts w:ascii="Calibri" w:hAnsi="Calibri"/>
                <w:sz w:val="18"/>
                <w:szCs w:val="18"/>
              </w:rPr>
            </w:pPr>
          </w:p>
        </w:tc>
        <w:tc>
          <w:tcPr>
            <w:tcW w:w="1856" w:type="dxa"/>
            <w:shd w:val="clear" w:color="auto" w:fill="D9E2F3"/>
          </w:tcPr>
          <w:p w14:paraId="0B2477A0" w14:textId="77777777" w:rsidR="00001354" w:rsidRPr="00926459" w:rsidRDefault="00001354" w:rsidP="00926459">
            <w:pPr>
              <w:rPr>
                <w:rFonts w:ascii="Calibri" w:hAnsi="Calibri"/>
                <w:sz w:val="18"/>
                <w:szCs w:val="18"/>
              </w:rPr>
            </w:pPr>
          </w:p>
        </w:tc>
      </w:tr>
      <w:tr w:rsidR="00001354" w14:paraId="023E9517" w14:textId="77777777" w:rsidTr="00926459">
        <w:tc>
          <w:tcPr>
            <w:tcW w:w="2417" w:type="dxa"/>
            <w:tcBorders>
              <w:left w:val="single" w:sz="4" w:space="0" w:color="FFFFFF"/>
            </w:tcBorders>
            <w:shd w:val="clear" w:color="auto" w:fill="404040"/>
          </w:tcPr>
          <w:p w14:paraId="5EF17E7C"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Update an Extraction Pattern</w:t>
            </w:r>
          </w:p>
        </w:tc>
        <w:tc>
          <w:tcPr>
            <w:tcW w:w="1975" w:type="dxa"/>
            <w:shd w:val="clear" w:color="auto" w:fill="ACB9CA"/>
          </w:tcPr>
          <w:p w14:paraId="718E44FE" w14:textId="77777777" w:rsidR="00001354" w:rsidRPr="00926459" w:rsidRDefault="00001354" w:rsidP="00926459">
            <w:pPr>
              <w:rPr>
                <w:rFonts w:ascii="Calibri" w:hAnsi="Calibri"/>
                <w:sz w:val="18"/>
                <w:szCs w:val="18"/>
              </w:rPr>
            </w:pPr>
            <w:r w:rsidRPr="00926459">
              <w:rPr>
                <w:rFonts w:ascii="Calibri" w:hAnsi="Calibri"/>
                <w:sz w:val="18"/>
                <w:szCs w:val="18"/>
              </w:rPr>
              <w:t>Extraction pattern is updated in the system</w:t>
            </w:r>
          </w:p>
        </w:tc>
        <w:tc>
          <w:tcPr>
            <w:tcW w:w="1861" w:type="dxa"/>
            <w:shd w:val="clear" w:color="auto" w:fill="auto"/>
          </w:tcPr>
          <w:p w14:paraId="79F9BE54"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425" w:type="dxa"/>
            <w:shd w:val="clear" w:color="auto" w:fill="auto"/>
          </w:tcPr>
          <w:p w14:paraId="7D0798AB"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792" w:type="dxa"/>
            <w:shd w:val="clear" w:color="auto" w:fill="auto"/>
          </w:tcPr>
          <w:p w14:paraId="2778D793"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850" w:type="dxa"/>
            <w:shd w:val="clear" w:color="auto" w:fill="C5E0B3"/>
          </w:tcPr>
          <w:p w14:paraId="61F2FB31" w14:textId="77777777" w:rsidR="00001354" w:rsidRPr="00926459" w:rsidRDefault="00001354" w:rsidP="00926459">
            <w:pPr>
              <w:rPr>
                <w:rFonts w:ascii="Calibri" w:hAnsi="Calibri"/>
                <w:sz w:val="18"/>
                <w:szCs w:val="18"/>
              </w:rPr>
            </w:pPr>
          </w:p>
        </w:tc>
        <w:tc>
          <w:tcPr>
            <w:tcW w:w="1856" w:type="dxa"/>
            <w:shd w:val="clear" w:color="auto" w:fill="D9E2F3"/>
          </w:tcPr>
          <w:p w14:paraId="419B6A02" w14:textId="77777777" w:rsidR="00001354" w:rsidRPr="00926459" w:rsidRDefault="00001354" w:rsidP="00926459">
            <w:pPr>
              <w:rPr>
                <w:rFonts w:ascii="Calibri" w:hAnsi="Calibri"/>
                <w:sz w:val="18"/>
                <w:szCs w:val="18"/>
              </w:rPr>
            </w:pPr>
          </w:p>
        </w:tc>
      </w:tr>
      <w:tr w:rsidR="00001354" w14:paraId="79FFCFD3" w14:textId="77777777" w:rsidTr="00926459">
        <w:tc>
          <w:tcPr>
            <w:tcW w:w="2417" w:type="dxa"/>
            <w:tcBorders>
              <w:left w:val="single" w:sz="4" w:space="0" w:color="FFFFFF"/>
            </w:tcBorders>
            <w:shd w:val="clear" w:color="auto" w:fill="404040"/>
          </w:tcPr>
          <w:p w14:paraId="35EA35F9"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Assign Extraction Pattern</w:t>
            </w:r>
          </w:p>
        </w:tc>
        <w:tc>
          <w:tcPr>
            <w:tcW w:w="1975" w:type="dxa"/>
            <w:shd w:val="clear" w:color="auto" w:fill="auto"/>
          </w:tcPr>
          <w:p w14:paraId="75256826"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861" w:type="dxa"/>
            <w:shd w:val="clear" w:color="auto" w:fill="auto"/>
          </w:tcPr>
          <w:p w14:paraId="371970B7"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425" w:type="dxa"/>
            <w:shd w:val="clear" w:color="auto" w:fill="auto"/>
          </w:tcPr>
          <w:p w14:paraId="66060082"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792" w:type="dxa"/>
            <w:shd w:val="clear" w:color="auto" w:fill="FFE599"/>
          </w:tcPr>
          <w:p w14:paraId="0F4E67E0" w14:textId="77777777" w:rsidR="00001354" w:rsidRPr="00926459" w:rsidRDefault="00001354" w:rsidP="00926459">
            <w:pPr>
              <w:rPr>
                <w:rFonts w:ascii="Calibri" w:hAnsi="Calibri"/>
                <w:sz w:val="18"/>
                <w:szCs w:val="18"/>
              </w:rPr>
            </w:pPr>
            <w:r w:rsidRPr="00926459">
              <w:rPr>
                <w:rFonts w:ascii="Calibri" w:hAnsi="Calibri"/>
                <w:sz w:val="18"/>
                <w:szCs w:val="18"/>
              </w:rPr>
              <w:t>Extraction pattern should be visibly connected to the data call.</w:t>
            </w:r>
          </w:p>
        </w:tc>
        <w:tc>
          <w:tcPr>
            <w:tcW w:w="1850" w:type="dxa"/>
            <w:shd w:val="clear" w:color="auto" w:fill="C5E0B3"/>
          </w:tcPr>
          <w:p w14:paraId="4DF3BE63" w14:textId="77777777" w:rsidR="00001354" w:rsidRPr="00926459" w:rsidRDefault="00001354" w:rsidP="00926459">
            <w:pPr>
              <w:rPr>
                <w:rFonts w:ascii="Calibri" w:hAnsi="Calibri"/>
                <w:sz w:val="18"/>
                <w:szCs w:val="18"/>
              </w:rPr>
            </w:pPr>
          </w:p>
        </w:tc>
        <w:tc>
          <w:tcPr>
            <w:tcW w:w="1856" w:type="dxa"/>
            <w:shd w:val="clear" w:color="auto" w:fill="D9E2F3"/>
          </w:tcPr>
          <w:p w14:paraId="1ADBB6C8" w14:textId="77777777" w:rsidR="00001354" w:rsidRPr="00926459" w:rsidRDefault="00001354" w:rsidP="00926459">
            <w:pPr>
              <w:rPr>
                <w:rFonts w:ascii="Calibri" w:hAnsi="Calibri"/>
                <w:sz w:val="18"/>
                <w:szCs w:val="18"/>
              </w:rPr>
            </w:pPr>
          </w:p>
        </w:tc>
      </w:tr>
      <w:tr w:rsidR="00001354" w14:paraId="10054CC1" w14:textId="77777777" w:rsidTr="00926459">
        <w:tc>
          <w:tcPr>
            <w:tcW w:w="2417" w:type="dxa"/>
            <w:tcBorders>
              <w:left w:val="single" w:sz="4" w:space="0" w:color="FFFFFF"/>
            </w:tcBorders>
            <w:shd w:val="clear" w:color="auto" w:fill="404040"/>
          </w:tcPr>
          <w:p w14:paraId="65D4C231" w14:textId="77777777" w:rsidR="00001354" w:rsidRPr="00926459" w:rsidRDefault="00001354" w:rsidP="00926459">
            <w:pPr>
              <w:rPr>
                <w:rFonts w:ascii="Calibri" w:hAnsi="Calibri"/>
                <w:b/>
                <w:bCs/>
                <w:color w:val="FFFFFF"/>
                <w:sz w:val="18"/>
                <w:szCs w:val="18"/>
              </w:rPr>
            </w:pPr>
          </w:p>
        </w:tc>
        <w:tc>
          <w:tcPr>
            <w:tcW w:w="1975" w:type="dxa"/>
            <w:shd w:val="clear" w:color="auto" w:fill="auto"/>
          </w:tcPr>
          <w:p w14:paraId="2E2ACB69" w14:textId="77777777" w:rsidR="00001354" w:rsidRPr="00926459" w:rsidRDefault="00001354" w:rsidP="00926459">
            <w:pPr>
              <w:rPr>
                <w:rFonts w:ascii="Calibri" w:hAnsi="Calibri"/>
                <w:sz w:val="18"/>
                <w:szCs w:val="18"/>
              </w:rPr>
            </w:pPr>
          </w:p>
        </w:tc>
        <w:tc>
          <w:tcPr>
            <w:tcW w:w="1861" w:type="dxa"/>
            <w:shd w:val="clear" w:color="auto" w:fill="FFE599"/>
          </w:tcPr>
          <w:p w14:paraId="3ACA4D6B" w14:textId="77777777" w:rsidR="00001354" w:rsidRPr="00926459" w:rsidRDefault="00001354" w:rsidP="00926459">
            <w:pPr>
              <w:rPr>
                <w:rFonts w:ascii="Calibri" w:hAnsi="Calibri"/>
                <w:sz w:val="18"/>
                <w:szCs w:val="18"/>
              </w:rPr>
            </w:pPr>
          </w:p>
        </w:tc>
        <w:tc>
          <w:tcPr>
            <w:tcW w:w="1425" w:type="dxa"/>
            <w:shd w:val="clear" w:color="auto" w:fill="FFE599"/>
          </w:tcPr>
          <w:p w14:paraId="7E08C647" w14:textId="77777777" w:rsidR="00001354" w:rsidRPr="00926459" w:rsidRDefault="00001354" w:rsidP="00926459">
            <w:pPr>
              <w:rPr>
                <w:rFonts w:ascii="Calibri" w:hAnsi="Calibri"/>
                <w:sz w:val="18"/>
                <w:szCs w:val="18"/>
              </w:rPr>
            </w:pPr>
          </w:p>
        </w:tc>
        <w:tc>
          <w:tcPr>
            <w:tcW w:w="1792" w:type="dxa"/>
            <w:shd w:val="clear" w:color="auto" w:fill="FFE599"/>
          </w:tcPr>
          <w:p w14:paraId="31AB8BC7" w14:textId="77777777" w:rsidR="00001354" w:rsidRPr="00926459" w:rsidRDefault="00001354" w:rsidP="00926459">
            <w:pPr>
              <w:rPr>
                <w:rFonts w:ascii="Calibri" w:hAnsi="Calibri"/>
                <w:sz w:val="18"/>
                <w:szCs w:val="18"/>
              </w:rPr>
            </w:pPr>
          </w:p>
        </w:tc>
        <w:tc>
          <w:tcPr>
            <w:tcW w:w="1850" w:type="dxa"/>
            <w:shd w:val="clear" w:color="auto" w:fill="C5E0B3"/>
          </w:tcPr>
          <w:p w14:paraId="1D1E200C" w14:textId="77777777" w:rsidR="00001354" w:rsidRPr="00926459" w:rsidRDefault="00001354" w:rsidP="00926459">
            <w:pPr>
              <w:rPr>
                <w:rFonts w:ascii="Calibri" w:hAnsi="Calibri"/>
                <w:sz w:val="18"/>
                <w:szCs w:val="18"/>
              </w:rPr>
            </w:pPr>
          </w:p>
        </w:tc>
        <w:tc>
          <w:tcPr>
            <w:tcW w:w="1856" w:type="dxa"/>
            <w:shd w:val="clear" w:color="auto" w:fill="D9E2F3"/>
          </w:tcPr>
          <w:p w14:paraId="27C01C2A" w14:textId="77777777" w:rsidR="00001354" w:rsidRPr="00926459" w:rsidRDefault="00001354" w:rsidP="00926459">
            <w:pPr>
              <w:rPr>
                <w:rFonts w:ascii="Calibri" w:hAnsi="Calibri"/>
                <w:sz w:val="18"/>
                <w:szCs w:val="18"/>
              </w:rPr>
            </w:pPr>
          </w:p>
        </w:tc>
      </w:tr>
      <w:tr w:rsidR="00001354" w14:paraId="68E4724F" w14:textId="77777777" w:rsidTr="00926459">
        <w:tc>
          <w:tcPr>
            <w:tcW w:w="2417" w:type="dxa"/>
            <w:tcBorders>
              <w:left w:val="single" w:sz="4" w:space="0" w:color="FFFFFF"/>
            </w:tcBorders>
            <w:shd w:val="clear" w:color="auto" w:fill="404040"/>
          </w:tcPr>
          <w:p w14:paraId="365E4541"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Like / Unlike</w:t>
            </w:r>
          </w:p>
        </w:tc>
        <w:tc>
          <w:tcPr>
            <w:tcW w:w="1975" w:type="dxa"/>
            <w:shd w:val="clear" w:color="auto" w:fill="auto"/>
          </w:tcPr>
          <w:p w14:paraId="5993B0D8"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861" w:type="dxa"/>
            <w:shd w:val="clear" w:color="auto" w:fill="auto"/>
          </w:tcPr>
          <w:p w14:paraId="11F42D55"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425" w:type="dxa"/>
            <w:shd w:val="clear" w:color="auto" w:fill="FFE599"/>
          </w:tcPr>
          <w:p w14:paraId="5F7BC7B4" w14:textId="77777777" w:rsidR="00001354" w:rsidRPr="00926459" w:rsidRDefault="00001354" w:rsidP="00926459">
            <w:pPr>
              <w:rPr>
                <w:rFonts w:ascii="Calibri" w:hAnsi="Calibri"/>
                <w:sz w:val="18"/>
                <w:szCs w:val="18"/>
              </w:rPr>
            </w:pPr>
            <w:r w:rsidRPr="00926459">
              <w:rPr>
                <w:rFonts w:ascii="Calibri" w:hAnsi="Calibri"/>
                <w:sz w:val="18"/>
                <w:szCs w:val="18"/>
              </w:rPr>
              <w:t>Only available for draft data calls.</w:t>
            </w:r>
          </w:p>
          <w:p w14:paraId="2AA93C94" w14:textId="77777777" w:rsidR="00001354" w:rsidRPr="00926459" w:rsidRDefault="00001354" w:rsidP="00926459">
            <w:pPr>
              <w:rPr>
                <w:rFonts w:ascii="Calibri" w:hAnsi="Calibri"/>
                <w:sz w:val="18"/>
                <w:szCs w:val="18"/>
              </w:rPr>
            </w:pPr>
            <w:r w:rsidRPr="00926459">
              <w:rPr>
                <w:rFonts w:ascii="Calibri" w:hAnsi="Calibri"/>
                <w:sz w:val="18"/>
                <w:szCs w:val="18"/>
              </w:rPr>
              <w:t xml:space="preserve">Number of likes increases or </w:t>
            </w:r>
            <w:r w:rsidRPr="00926459">
              <w:rPr>
                <w:rFonts w:ascii="Calibri" w:hAnsi="Calibri"/>
                <w:sz w:val="18"/>
                <w:szCs w:val="18"/>
              </w:rPr>
              <w:lastRenderedPageBreak/>
              <w:t>decreases for the data call</w:t>
            </w:r>
          </w:p>
        </w:tc>
        <w:tc>
          <w:tcPr>
            <w:tcW w:w="1792" w:type="dxa"/>
            <w:shd w:val="clear" w:color="auto" w:fill="auto"/>
          </w:tcPr>
          <w:p w14:paraId="3985BABB" w14:textId="77777777" w:rsidR="00001354" w:rsidRPr="00926459" w:rsidRDefault="00001354" w:rsidP="00926459">
            <w:pPr>
              <w:rPr>
                <w:rFonts w:ascii="Calibri" w:hAnsi="Calibri"/>
                <w:sz w:val="18"/>
                <w:szCs w:val="18"/>
              </w:rPr>
            </w:pPr>
            <w:r w:rsidRPr="00926459">
              <w:rPr>
                <w:rFonts w:ascii="Calibri" w:hAnsi="Calibri"/>
                <w:sz w:val="18"/>
                <w:szCs w:val="18"/>
              </w:rPr>
              <w:lastRenderedPageBreak/>
              <w:t>N/A</w:t>
            </w:r>
          </w:p>
        </w:tc>
        <w:tc>
          <w:tcPr>
            <w:tcW w:w="1850" w:type="dxa"/>
            <w:shd w:val="clear" w:color="auto" w:fill="C5E0B3"/>
          </w:tcPr>
          <w:p w14:paraId="5A595DEA" w14:textId="77777777" w:rsidR="00001354" w:rsidRPr="00926459" w:rsidRDefault="00001354" w:rsidP="00926459">
            <w:pPr>
              <w:rPr>
                <w:rFonts w:ascii="Calibri" w:hAnsi="Calibri"/>
                <w:sz w:val="18"/>
                <w:szCs w:val="18"/>
              </w:rPr>
            </w:pPr>
          </w:p>
        </w:tc>
        <w:tc>
          <w:tcPr>
            <w:tcW w:w="1856" w:type="dxa"/>
            <w:shd w:val="clear" w:color="auto" w:fill="D9E2F3"/>
          </w:tcPr>
          <w:p w14:paraId="3174CCE0" w14:textId="77777777" w:rsidR="00001354" w:rsidRPr="00926459" w:rsidRDefault="00001354" w:rsidP="00926459">
            <w:pPr>
              <w:rPr>
                <w:rFonts w:ascii="Calibri" w:hAnsi="Calibri"/>
                <w:sz w:val="18"/>
                <w:szCs w:val="18"/>
              </w:rPr>
            </w:pPr>
          </w:p>
        </w:tc>
      </w:tr>
      <w:tr w:rsidR="00001354" w14:paraId="55BAC46B" w14:textId="77777777" w:rsidTr="00926459">
        <w:tc>
          <w:tcPr>
            <w:tcW w:w="2417" w:type="dxa"/>
            <w:tcBorders>
              <w:left w:val="single" w:sz="4" w:space="0" w:color="FFFFFF"/>
            </w:tcBorders>
            <w:shd w:val="clear" w:color="auto" w:fill="404040"/>
          </w:tcPr>
          <w:p w14:paraId="1F021EBD"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View Liking Organizations</w:t>
            </w:r>
          </w:p>
        </w:tc>
        <w:tc>
          <w:tcPr>
            <w:tcW w:w="1975" w:type="dxa"/>
            <w:shd w:val="clear" w:color="auto" w:fill="auto"/>
          </w:tcPr>
          <w:p w14:paraId="2F61EA90" w14:textId="77777777" w:rsidR="00001354" w:rsidRPr="00926459" w:rsidRDefault="00001354" w:rsidP="00926459">
            <w:pPr>
              <w:rPr>
                <w:rFonts w:ascii="Calibri" w:hAnsi="Calibri"/>
                <w:sz w:val="18"/>
                <w:szCs w:val="18"/>
              </w:rPr>
            </w:pPr>
          </w:p>
        </w:tc>
        <w:tc>
          <w:tcPr>
            <w:tcW w:w="1861" w:type="dxa"/>
            <w:shd w:val="clear" w:color="auto" w:fill="FFE599"/>
          </w:tcPr>
          <w:p w14:paraId="5A706F1A" w14:textId="77777777" w:rsidR="00001354" w:rsidRPr="00926459" w:rsidRDefault="00001354" w:rsidP="00926459">
            <w:pPr>
              <w:rPr>
                <w:rFonts w:ascii="Calibri" w:hAnsi="Calibri"/>
                <w:sz w:val="18"/>
                <w:szCs w:val="18"/>
              </w:rPr>
            </w:pPr>
          </w:p>
        </w:tc>
        <w:tc>
          <w:tcPr>
            <w:tcW w:w="1425" w:type="dxa"/>
            <w:shd w:val="clear" w:color="auto" w:fill="FFE599"/>
          </w:tcPr>
          <w:p w14:paraId="26631BA7" w14:textId="77777777" w:rsidR="00001354" w:rsidRPr="00926459" w:rsidRDefault="00001354" w:rsidP="00926459">
            <w:pPr>
              <w:rPr>
                <w:rFonts w:ascii="Calibri" w:hAnsi="Calibri"/>
                <w:sz w:val="18"/>
                <w:szCs w:val="18"/>
              </w:rPr>
            </w:pPr>
          </w:p>
        </w:tc>
        <w:tc>
          <w:tcPr>
            <w:tcW w:w="1792" w:type="dxa"/>
            <w:shd w:val="clear" w:color="auto" w:fill="FFE599"/>
          </w:tcPr>
          <w:p w14:paraId="43289C07" w14:textId="77777777" w:rsidR="00001354" w:rsidRPr="00926459" w:rsidRDefault="00001354" w:rsidP="00926459">
            <w:pPr>
              <w:rPr>
                <w:rFonts w:ascii="Calibri" w:hAnsi="Calibri"/>
                <w:sz w:val="18"/>
                <w:szCs w:val="18"/>
              </w:rPr>
            </w:pPr>
          </w:p>
        </w:tc>
        <w:tc>
          <w:tcPr>
            <w:tcW w:w="1850" w:type="dxa"/>
            <w:shd w:val="clear" w:color="auto" w:fill="C5E0B3"/>
          </w:tcPr>
          <w:p w14:paraId="07F68187" w14:textId="77777777" w:rsidR="00001354" w:rsidRPr="00926459" w:rsidRDefault="00001354" w:rsidP="00926459">
            <w:pPr>
              <w:rPr>
                <w:rFonts w:ascii="Calibri" w:hAnsi="Calibri"/>
                <w:sz w:val="18"/>
                <w:szCs w:val="18"/>
              </w:rPr>
            </w:pPr>
          </w:p>
        </w:tc>
        <w:tc>
          <w:tcPr>
            <w:tcW w:w="1856" w:type="dxa"/>
            <w:shd w:val="clear" w:color="auto" w:fill="D9E2F3"/>
          </w:tcPr>
          <w:p w14:paraId="16D3C860" w14:textId="77777777" w:rsidR="00001354" w:rsidRPr="00926459" w:rsidRDefault="00001354" w:rsidP="00926459">
            <w:pPr>
              <w:rPr>
                <w:rFonts w:ascii="Calibri" w:hAnsi="Calibri"/>
                <w:sz w:val="18"/>
                <w:szCs w:val="18"/>
              </w:rPr>
            </w:pPr>
          </w:p>
        </w:tc>
      </w:tr>
      <w:tr w:rsidR="00001354" w14:paraId="4293A677" w14:textId="77777777" w:rsidTr="00926459">
        <w:tc>
          <w:tcPr>
            <w:tcW w:w="2417" w:type="dxa"/>
            <w:tcBorders>
              <w:left w:val="single" w:sz="4" w:space="0" w:color="FFFFFF"/>
            </w:tcBorders>
            <w:shd w:val="clear" w:color="auto" w:fill="404040"/>
          </w:tcPr>
          <w:p w14:paraId="790E29E3"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View Consenting Organizations</w:t>
            </w:r>
          </w:p>
        </w:tc>
        <w:tc>
          <w:tcPr>
            <w:tcW w:w="1975" w:type="dxa"/>
            <w:shd w:val="clear" w:color="auto" w:fill="auto"/>
          </w:tcPr>
          <w:p w14:paraId="2F69F4AF" w14:textId="77777777" w:rsidR="00001354" w:rsidRPr="00926459" w:rsidRDefault="00001354" w:rsidP="00926459">
            <w:pPr>
              <w:rPr>
                <w:rFonts w:ascii="Calibri" w:hAnsi="Calibri"/>
                <w:sz w:val="18"/>
                <w:szCs w:val="18"/>
              </w:rPr>
            </w:pPr>
          </w:p>
        </w:tc>
        <w:tc>
          <w:tcPr>
            <w:tcW w:w="1861" w:type="dxa"/>
            <w:shd w:val="clear" w:color="auto" w:fill="FFE599"/>
          </w:tcPr>
          <w:p w14:paraId="0EDCA3EF" w14:textId="77777777" w:rsidR="00001354" w:rsidRPr="00926459" w:rsidRDefault="00001354" w:rsidP="00926459">
            <w:pPr>
              <w:rPr>
                <w:rFonts w:ascii="Calibri" w:hAnsi="Calibri"/>
                <w:sz w:val="18"/>
                <w:szCs w:val="18"/>
              </w:rPr>
            </w:pPr>
            <w:r w:rsidRPr="00926459">
              <w:rPr>
                <w:rFonts w:ascii="Calibri" w:hAnsi="Calibri"/>
                <w:sz w:val="18"/>
                <w:szCs w:val="18"/>
              </w:rPr>
              <w:t>Should see list of consenting carriers</w:t>
            </w:r>
          </w:p>
        </w:tc>
        <w:tc>
          <w:tcPr>
            <w:tcW w:w="1425" w:type="dxa"/>
            <w:shd w:val="clear" w:color="auto" w:fill="FFE599"/>
          </w:tcPr>
          <w:p w14:paraId="4189D0CE" w14:textId="77777777" w:rsidR="00001354" w:rsidRPr="00926459" w:rsidRDefault="00001354" w:rsidP="00926459">
            <w:pPr>
              <w:rPr>
                <w:rFonts w:ascii="Calibri" w:hAnsi="Calibri"/>
                <w:sz w:val="18"/>
                <w:szCs w:val="18"/>
              </w:rPr>
            </w:pPr>
          </w:p>
        </w:tc>
        <w:tc>
          <w:tcPr>
            <w:tcW w:w="1792" w:type="dxa"/>
            <w:shd w:val="clear" w:color="auto" w:fill="FFE599"/>
          </w:tcPr>
          <w:p w14:paraId="5F1C4587" w14:textId="77777777" w:rsidR="00001354" w:rsidRPr="00926459" w:rsidRDefault="00001354" w:rsidP="00926459">
            <w:pPr>
              <w:rPr>
                <w:rFonts w:ascii="Calibri" w:hAnsi="Calibri"/>
                <w:sz w:val="18"/>
                <w:szCs w:val="18"/>
              </w:rPr>
            </w:pPr>
          </w:p>
        </w:tc>
        <w:tc>
          <w:tcPr>
            <w:tcW w:w="1850" w:type="dxa"/>
            <w:shd w:val="clear" w:color="auto" w:fill="C5E0B3"/>
          </w:tcPr>
          <w:p w14:paraId="5AA42BF3" w14:textId="77777777" w:rsidR="00001354" w:rsidRPr="00926459" w:rsidRDefault="00001354" w:rsidP="00926459">
            <w:pPr>
              <w:rPr>
                <w:rFonts w:ascii="Calibri" w:hAnsi="Calibri"/>
                <w:sz w:val="18"/>
                <w:szCs w:val="18"/>
              </w:rPr>
            </w:pPr>
          </w:p>
        </w:tc>
        <w:tc>
          <w:tcPr>
            <w:tcW w:w="1856" w:type="dxa"/>
            <w:shd w:val="clear" w:color="auto" w:fill="D9E2F3"/>
          </w:tcPr>
          <w:p w14:paraId="6736F64C" w14:textId="77777777" w:rsidR="00001354" w:rsidRPr="00926459" w:rsidRDefault="00001354" w:rsidP="00926459">
            <w:pPr>
              <w:rPr>
                <w:rFonts w:ascii="Calibri" w:hAnsi="Calibri"/>
                <w:sz w:val="18"/>
                <w:szCs w:val="18"/>
              </w:rPr>
            </w:pPr>
          </w:p>
        </w:tc>
      </w:tr>
      <w:tr w:rsidR="00001354" w14:paraId="4D5B8407" w14:textId="77777777" w:rsidTr="00926459">
        <w:tc>
          <w:tcPr>
            <w:tcW w:w="2417" w:type="dxa"/>
            <w:tcBorders>
              <w:left w:val="single" w:sz="4" w:space="0" w:color="FFFFFF"/>
            </w:tcBorders>
            <w:shd w:val="clear" w:color="auto" w:fill="404040"/>
          </w:tcPr>
          <w:p w14:paraId="3565E970"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Consent</w:t>
            </w:r>
          </w:p>
        </w:tc>
        <w:tc>
          <w:tcPr>
            <w:tcW w:w="1975" w:type="dxa"/>
            <w:shd w:val="clear" w:color="auto" w:fill="auto"/>
          </w:tcPr>
          <w:p w14:paraId="21B94F19"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861" w:type="dxa"/>
            <w:shd w:val="clear" w:color="auto" w:fill="FFE599"/>
          </w:tcPr>
          <w:p w14:paraId="5D1C2AA7" w14:textId="77777777" w:rsidR="00001354" w:rsidRPr="00926459" w:rsidRDefault="00001354" w:rsidP="00926459">
            <w:pPr>
              <w:rPr>
                <w:rFonts w:ascii="Calibri" w:hAnsi="Calibri"/>
                <w:sz w:val="18"/>
                <w:szCs w:val="18"/>
              </w:rPr>
            </w:pPr>
          </w:p>
        </w:tc>
        <w:tc>
          <w:tcPr>
            <w:tcW w:w="1425" w:type="dxa"/>
            <w:shd w:val="clear" w:color="auto" w:fill="FFE599"/>
          </w:tcPr>
          <w:p w14:paraId="1C9D27D4" w14:textId="77777777" w:rsidR="00001354" w:rsidRPr="00926459" w:rsidRDefault="00001354" w:rsidP="00926459">
            <w:pPr>
              <w:rPr>
                <w:rFonts w:ascii="Calibri" w:hAnsi="Calibri"/>
                <w:sz w:val="18"/>
                <w:szCs w:val="18"/>
              </w:rPr>
            </w:pPr>
          </w:p>
        </w:tc>
        <w:tc>
          <w:tcPr>
            <w:tcW w:w="1792" w:type="dxa"/>
            <w:shd w:val="clear" w:color="auto" w:fill="FFE599"/>
          </w:tcPr>
          <w:p w14:paraId="540DBDB7" w14:textId="77777777" w:rsidR="00001354" w:rsidRPr="00926459" w:rsidRDefault="00001354" w:rsidP="00926459">
            <w:pPr>
              <w:rPr>
                <w:rFonts w:ascii="Calibri" w:hAnsi="Calibri"/>
                <w:sz w:val="18"/>
                <w:szCs w:val="18"/>
              </w:rPr>
            </w:pPr>
          </w:p>
        </w:tc>
        <w:tc>
          <w:tcPr>
            <w:tcW w:w="1850" w:type="dxa"/>
            <w:shd w:val="clear" w:color="auto" w:fill="C5E0B3"/>
          </w:tcPr>
          <w:p w14:paraId="2E33FD2F" w14:textId="77777777" w:rsidR="00001354" w:rsidRPr="00926459" w:rsidRDefault="00001354" w:rsidP="00926459">
            <w:pPr>
              <w:rPr>
                <w:rFonts w:ascii="Calibri" w:hAnsi="Calibri"/>
                <w:sz w:val="18"/>
                <w:szCs w:val="18"/>
              </w:rPr>
            </w:pPr>
          </w:p>
        </w:tc>
        <w:tc>
          <w:tcPr>
            <w:tcW w:w="1856" w:type="dxa"/>
            <w:shd w:val="clear" w:color="auto" w:fill="D9E2F3"/>
          </w:tcPr>
          <w:p w14:paraId="1B84B68A" w14:textId="77777777" w:rsidR="00001354" w:rsidRPr="00926459" w:rsidRDefault="00001354" w:rsidP="00926459">
            <w:pPr>
              <w:rPr>
                <w:rFonts w:ascii="Calibri" w:hAnsi="Calibri"/>
                <w:sz w:val="18"/>
                <w:szCs w:val="18"/>
              </w:rPr>
            </w:pPr>
          </w:p>
        </w:tc>
      </w:tr>
      <w:tr w:rsidR="00001354" w14:paraId="289FD7C1" w14:textId="77777777" w:rsidTr="00926459">
        <w:tc>
          <w:tcPr>
            <w:tcW w:w="2417" w:type="dxa"/>
            <w:tcBorders>
              <w:left w:val="single" w:sz="4" w:space="0" w:color="FFFFFF"/>
            </w:tcBorders>
            <w:shd w:val="clear" w:color="auto" w:fill="404040"/>
          </w:tcPr>
          <w:p w14:paraId="4AE4EDB7"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Create a User</w:t>
            </w:r>
          </w:p>
        </w:tc>
        <w:tc>
          <w:tcPr>
            <w:tcW w:w="1975" w:type="dxa"/>
            <w:shd w:val="clear" w:color="auto" w:fill="D5DCE4"/>
          </w:tcPr>
          <w:p w14:paraId="4B8051E8" w14:textId="77777777" w:rsidR="00001354" w:rsidRPr="00926459" w:rsidRDefault="00001354" w:rsidP="00926459">
            <w:pPr>
              <w:rPr>
                <w:rFonts w:ascii="Calibri" w:hAnsi="Calibri"/>
                <w:sz w:val="18"/>
                <w:szCs w:val="18"/>
              </w:rPr>
            </w:pPr>
            <w:r w:rsidRPr="00926459">
              <w:rPr>
                <w:rFonts w:ascii="Calibri" w:hAnsi="Calibri"/>
                <w:sz w:val="18"/>
                <w:szCs w:val="18"/>
              </w:rPr>
              <w:t xml:space="preserve">New user should show up in IBM Cloud list of users for this </w:t>
            </w:r>
            <w:proofErr w:type="spellStart"/>
            <w:r w:rsidRPr="00926459">
              <w:rPr>
                <w:rFonts w:ascii="Calibri" w:hAnsi="Calibri"/>
                <w:sz w:val="18"/>
                <w:szCs w:val="18"/>
              </w:rPr>
              <w:t>appid</w:t>
            </w:r>
            <w:proofErr w:type="spellEnd"/>
            <w:r w:rsidRPr="00926459">
              <w:rPr>
                <w:rFonts w:ascii="Calibri" w:hAnsi="Calibri"/>
                <w:sz w:val="18"/>
                <w:szCs w:val="18"/>
              </w:rPr>
              <w:t xml:space="preserve"> service</w:t>
            </w:r>
          </w:p>
        </w:tc>
        <w:tc>
          <w:tcPr>
            <w:tcW w:w="1861" w:type="dxa"/>
            <w:shd w:val="clear" w:color="auto" w:fill="auto"/>
          </w:tcPr>
          <w:p w14:paraId="14D3159D" w14:textId="77777777" w:rsidR="00001354" w:rsidRPr="00926459" w:rsidRDefault="00001354" w:rsidP="00926459">
            <w:pPr>
              <w:rPr>
                <w:rFonts w:ascii="Calibri" w:hAnsi="Calibri"/>
                <w:sz w:val="18"/>
                <w:szCs w:val="18"/>
              </w:rPr>
            </w:pPr>
          </w:p>
        </w:tc>
        <w:tc>
          <w:tcPr>
            <w:tcW w:w="1425" w:type="dxa"/>
            <w:shd w:val="clear" w:color="auto" w:fill="auto"/>
          </w:tcPr>
          <w:p w14:paraId="00F0E3D5" w14:textId="77777777" w:rsidR="00001354" w:rsidRPr="00926459" w:rsidRDefault="00001354" w:rsidP="00926459">
            <w:pPr>
              <w:rPr>
                <w:rFonts w:ascii="Calibri" w:hAnsi="Calibri"/>
                <w:sz w:val="18"/>
                <w:szCs w:val="18"/>
              </w:rPr>
            </w:pPr>
          </w:p>
        </w:tc>
        <w:tc>
          <w:tcPr>
            <w:tcW w:w="1792" w:type="dxa"/>
            <w:shd w:val="clear" w:color="auto" w:fill="auto"/>
          </w:tcPr>
          <w:p w14:paraId="346113E8" w14:textId="77777777" w:rsidR="00001354" w:rsidRPr="00926459" w:rsidRDefault="00001354" w:rsidP="00926459">
            <w:pPr>
              <w:rPr>
                <w:rFonts w:ascii="Calibri" w:hAnsi="Calibri"/>
                <w:sz w:val="18"/>
                <w:szCs w:val="18"/>
              </w:rPr>
            </w:pPr>
          </w:p>
        </w:tc>
        <w:tc>
          <w:tcPr>
            <w:tcW w:w="1850" w:type="dxa"/>
            <w:shd w:val="clear" w:color="auto" w:fill="auto"/>
          </w:tcPr>
          <w:p w14:paraId="0B458799" w14:textId="77777777" w:rsidR="00001354" w:rsidRPr="00926459" w:rsidRDefault="00001354" w:rsidP="00926459">
            <w:pPr>
              <w:rPr>
                <w:rFonts w:ascii="Calibri" w:hAnsi="Calibri"/>
                <w:sz w:val="18"/>
                <w:szCs w:val="18"/>
              </w:rPr>
            </w:pPr>
          </w:p>
        </w:tc>
        <w:tc>
          <w:tcPr>
            <w:tcW w:w="1856" w:type="dxa"/>
            <w:shd w:val="clear" w:color="auto" w:fill="auto"/>
          </w:tcPr>
          <w:p w14:paraId="056FAF2C" w14:textId="77777777" w:rsidR="00001354" w:rsidRPr="00926459" w:rsidRDefault="00001354" w:rsidP="00926459">
            <w:pPr>
              <w:rPr>
                <w:rFonts w:ascii="Calibri" w:hAnsi="Calibri"/>
                <w:sz w:val="18"/>
                <w:szCs w:val="18"/>
              </w:rPr>
            </w:pPr>
          </w:p>
        </w:tc>
      </w:tr>
      <w:tr w:rsidR="00001354" w14:paraId="43372537" w14:textId="77777777" w:rsidTr="00926459">
        <w:tc>
          <w:tcPr>
            <w:tcW w:w="2417" w:type="dxa"/>
            <w:tcBorders>
              <w:left w:val="single" w:sz="4" w:space="0" w:color="FFFFFF"/>
              <w:bottom w:val="single" w:sz="4" w:space="0" w:color="FFFFFF"/>
            </w:tcBorders>
            <w:shd w:val="clear" w:color="auto" w:fill="404040"/>
          </w:tcPr>
          <w:p w14:paraId="1724E21E"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 xml:space="preserve">Update </w:t>
            </w:r>
            <w:proofErr w:type="spellStart"/>
            <w:r w:rsidRPr="00926459">
              <w:rPr>
                <w:rFonts w:ascii="Calibri" w:hAnsi="Calibri"/>
                <w:color w:val="FFFFFF"/>
                <w:sz w:val="18"/>
                <w:szCs w:val="18"/>
              </w:rPr>
              <w:t>Chaincode</w:t>
            </w:r>
            <w:proofErr w:type="spellEnd"/>
          </w:p>
        </w:tc>
        <w:tc>
          <w:tcPr>
            <w:tcW w:w="1975" w:type="dxa"/>
            <w:shd w:val="clear" w:color="auto" w:fill="D5DCE4"/>
          </w:tcPr>
          <w:p w14:paraId="7D03504E" w14:textId="77777777" w:rsidR="00001354" w:rsidRPr="00926459" w:rsidRDefault="00001354" w:rsidP="00926459">
            <w:pPr>
              <w:rPr>
                <w:rFonts w:ascii="Calibri" w:hAnsi="Calibri"/>
                <w:sz w:val="18"/>
                <w:szCs w:val="18"/>
              </w:rPr>
            </w:pPr>
            <w:r w:rsidRPr="00926459">
              <w:rPr>
                <w:rFonts w:ascii="Calibri" w:hAnsi="Calibri"/>
                <w:sz w:val="18"/>
                <w:szCs w:val="18"/>
              </w:rPr>
              <w:t xml:space="preserve">The new </w:t>
            </w:r>
            <w:proofErr w:type="spellStart"/>
            <w:r w:rsidRPr="00926459">
              <w:rPr>
                <w:rFonts w:ascii="Calibri" w:hAnsi="Calibri"/>
                <w:sz w:val="18"/>
                <w:szCs w:val="18"/>
              </w:rPr>
              <w:t>chaincode</w:t>
            </w:r>
            <w:proofErr w:type="spellEnd"/>
            <w:r w:rsidRPr="00926459">
              <w:rPr>
                <w:rFonts w:ascii="Calibri" w:hAnsi="Calibri"/>
                <w:sz w:val="18"/>
                <w:szCs w:val="18"/>
              </w:rPr>
              <w:t xml:space="preserve"> is used by the network.</w:t>
            </w:r>
          </w:p>
        </w:tc>
        <w:tc>
          <w:tcPr>
            <w:tcW w:w="1861" w:type="dxa"/>
            <w:shd w:val="clear" w:color="auto" w:fill="auto"/>
          </w:tcPr>
          <w:p w14:paraId="032CB9C3" w14:textId="77777777" w:rsidR="00001354" w:rsidRPr="00926459" w:rsidRDefault="00001354" w:rsidP="00926459">
            <w:pPr>
              <w:rPr>
                <w:rFonts w:ascii="Calibri" w:hAnsi="Calibri"/>
                <w:sz w:val="18"/>
                <w:szCs w:val="18"/>
              </w:rPr>
            </w:pPr>
          </w:p>
        </w:tc>
        <w:tc>
          <w:tcPr>
            <w:tcW w:w="1425" w:type="dxa"/>
            <w:shd w:val="clear" w:color="auto" w:fill="auto"/>
          </w:tcPr>
          <w:p w14:paraId="65DF1B9E" w14:textId="77777777" w:rsidR="00001354" w:rsidRPr="00926459" w:rsidRDefault="00001354" w:rsidP="00926459">
            <w:pPr>
              <w:rPr>
                <w:rFonts w:ascii="Calibri" w:hAnsi="Calibri"/>
                <w:sz w:val="18"/>
                <w:szCs w:val="18"/>
              </w:rPr>
            </w:pPr>
          </w:p>
        </w:tc>
        <w:tc>
          <w:tcPr>
            <w:tcW w:w="1792" w:type="dxa"/>
            <w:shd w:val="clear" w:color="auto" w:fill="auto"/>
          </w:tcPr>
          <w:p w14:paraId="3B337BEE" w14:textId="77777777" w:rsidR="00001354" w:rsidRPr="00926459" w:rsidRDefault="00001354" w:rsidP="00926459">
            <w:pPr>
              <w:rPr>
                <w:rFonts w:ascii="Calibri" w:hAnsi="Calibri"/>
                <w:sz w:val="18"/>
                <w:szCs w:val="18"/>
              </w:rPr>
            </w:pPr>
          </w:p>
        </w:tc>
        <w:tc>
          <w:tcPr>
            <w:tcW w:w="1850" w:type="dxa"/>
            <w:shd w:val="clear" w:color="auto" w:fill="auto"/>
          </w:tcPr>
          <w:p w14:paraId="412629C9" w14:textId="77777777" w:rsidR="00001354" w:rsidRPr="00926459" w:rsidRDefault="00001354" w:rsidP="00926459">
            <w:pPr>
              <w:rPr>
                <w:rFonts w:ascii="Calibri" w:hAnsi="Calibri"/>
                <w:sz w:val="18"/>
                <w:szCs w:val="18"/>
              </w:rPr>
            </w:pPr>
          </w:p>
        </w:tc>
        <w:tc>
          <w:tcPr>
            <w:tcW w:w="1856" w:type="dxa"/>
            <w:shd w:val="clear" w:color="auto" w:fill="auto"/>
          </w:tcPr>
          <w:p w14:paraId="701DD311" w14:textId="77777777" w:rsidR="00001354" w:rsidRPr="00926459" w:rsidRDefault="00001354" w:rsidP="00926459">
            <w:pPr>
              <w:rPr>
                <w:rFonts w:ascii="Calibri" w:hAnsi="Calibri"/>
                <w:sz w:val="18"/>
                <w:szCs w:val="18"/>
              </w:rPr>
            </w:pPr>
          </w:p>
        </w:tc>
      </w:tr>
    </w:tbl>
    <w:p w14:paraId="359B9A81" w14:textId="77777777" w:rsidR="00BB7749" w:rsidRDefault="00BB7749" w:rsidP="00001354">
      <w:pPr>
        <w:pStyle w:val="Heading3"/>
        <w:sectPr w:rsidR="00BB7749" w:rsidSect="00BB7749">
          <w:pgSz w:w="15840" w:h="12240" w:orient="landscape"/>
          <w:pgMar w:top="1440" w:right="1440" w:bottom="1440" w:left="1440" w:header="720" w:footer="720" w:gutter="0"/>
          <w:cols w:space="720"/>
          <w:docGrid w:linePitch="326" w:charSpace="4096"/>
        </w:sectPr>
      </w:pPr>
    </w:p>
    <w:p w14:paraId="2D831371" w14:textId="77777777" w:rsidR="00001354" w:rsidRDefault="00001354" w:rsidP="00620ED5">
      <w:pPr>
        <w:pStyle w:val="Heading2"/>
      </w:pPr>
      <w:bookmarkStart w:id="130" w:name="_Toc86913815"/>
      <w:r>
        <w:lastRenderedPageBreak/>
        <w:t>Create a User</w:t>
      </w:r>
      <w:bookmarkEnd w:id="130"/>
    </w:p>
    <w:p w14:paraId="188DA1F5" w14:textId="77777777" w:rsidR="00001354" w:rsidRDefault="00001354" w:rsidP="00001354">
      <w:r>
        <w:t>The valid roles are “regulator”, “carrier”, “stat-agent”.</w:t>
      </w:r>
    </w:p>
    <w:p w14:paraId="0C8AE78F" w14:textId="77777777" w:rsidR="00001354" w:rsidRDefault="00001354" w:rsidP="00001354">
      <w:r>
        <w:t xml:space="preserve">For the </w:t>
      </w:r>
      <w:proofErr w:type="spellStart"/>
      <w:r>
        <w:t>aais</w:t>
      </w:r>
      <w:proofErr w:type="spellEnd"/>
      <w:r>
        <w:t xml:space="preserve"> node you will want to create all three kinds.</w:t>
      </w:r>
    </w:p>
    <w:p w14:paraId="47E20B3A" w14:textId="77777777" w:rsidR="00001354" w:rsidRDefault="00001354" w:rsidP="00001354">
      <w:r>
        <w:t xml:space="preserve">For the analytics node, only create the stat-agent </w:t>
      </w:r>
      <w:r w:rsidR="00BB7749">
        <w:t xml:space="preserve">and regulator </w:t>
      </w:r>
      <w:r>
        <w:t>role</w:t>
      </w:r>
      <w:r w:rsidR="00BB7749">
        <w:t>s</w:t>
      </w:r>
      <w:r>
        <w:t>.</w:t>
      </w:r>
    </w:p>
    <w:p w14:paraId="45D58557" w14:textId="77777777" w:rsidR="00001354" w:rsidRDefault="00001354" w:rsidP="00001354">
      <w:r>
        <w:t>For the carrier node, only create the carrier role.</w:t>
      </w:r>
    </w:p>
    <w:p w14:paraId="2B692935" w14:textId="77777777" w:rsidR="00001354" w:rsidRPr="00215BC2" w:rsidRDefault="00001354" w:rsidP="00001354">
      <w:r>
        <w:t xml:space="preserve">NOTE: make sure the </w:t>
      </w:r>
      <w:proofErr w:type="spellStart"/>
      <w:r>
        <w:t>carrierId</w:t>
      </w:r>
      <w:proofErr w:type="spellEnd"/>
      <w:r>
        <w:t xml:space="preserve"> matches a carrier id of data that is loaded into the </w:t>
      </w:r>
      <w:proofErr w:type="spellStart"/>
      <w:r>
        <w:t>mongodb</w:t>
      </w:r>
      <w:proofErr w:type="spellEnd"/>
      <w:r>
        <w:t>.</w:t>
      </w:r>
    </w:p>
    <w:p w14:paraId="7C5E9E7B" w14:textId="77777777" w:rsidR="00001354" w:rsidRDefault="00001354" w:rsidP="00620ED5">
      <w:pPr>
        <w:pStyle w:val="Heading3"/>
      </w:pPr>
      <w:bookmarkStart w:id="131" w:name="_Toc86913816"/>
      <w:r>
        <w:t>Use the API to create a User</w:t>
      </w:r>
      <w:bookmarkEnd w:id="131"/>
    </w:p>
    <w:p w14:paraId="54F2D8C8" w14:textId="77777777" w:rsidR="0058210C" w:rsidRPr="00881117" w:rsidRDefault="00001354" w:rsidP="00001354">
      <w:r>
        <w:t>Role: Administrator</w:t>
      </w:r>
    </w:p>
    <w:p w14:paraId="0373537E" w14:textId="77777777" w:rsidR="0058210C" w:rsidRDefault="0058210C" w:rsidP="00926459">
      <w:pPr>
        <w:pStyle w:val="ListParagraph"/>
        <w:numPr>
          <w:ilvl w:val="0"/>
          <w:numId w:val="43"/>
        </w:numPr>
        <w:spacing w:after="129" w:line="270" w:lineRule="auto"/>
        <w:ind w:right="63"/>
        <w:contextualSpacing/>
        <w:jc w:val="both"/>
      </w:pPr>
      <w:r>
        <w:t xml:space="preserve">Open the swagger </w:t>
      </w:r>
      <w:proofErr w:type="spellStart"/>
      <w:r>
        <w:t>ui</w:t>
      </w:r>
      <w:proofErr w:type="spellEnd"/>
      <w:r>
        <w:t xml:space="preserve"> for the utilities and login to get a token</w:t>
      </w:r>
    </w:p>
    <w:p w14:paraId="7A56AC49" w14:textId="77777777" w:rsidR="0058210C" w:rsidRDefault="0058210C" w:rsidP="00926459">
      <w:pPr>
        <w:pStyle w:val="ListParagraph"/>
        <w:numPr>
          <w:ilvl w:val="0"/>
          <w:numId w:val="43"/>
        </w:numPr>
        <w:spacing w:after="129" w:line="270" w:lineRule="auto"/>
        <w:ind w:right="63"/>
        <w:contextualSpacing/>
        <w:jc w:val="both"/>
      </w:pPr>
      <w:r>
        <w:t xml:space="preserve">Open the swagger </w:t>
      </w:r>
      <w:proofErr w:type="spellStart"/>
      <w:r>
        <w:t>ui</w:t>
      </w:r>
      <w:proofErr w:type="spellEnd"/>
      <w:r>
        <w:t xml:space="preserve"> for the insurance data manager and authorize with the token</w:t>
      </w:r>
    </w:p>
    <w:p w14:paraId="6A1C7077" w14:textId="77777777" w:rsidR="00001354" w:rsidRPr="002D433B" w:rsidRDefault="00001354" w:rsidP="00926459">
      <w:pPr>
        <w:pStyle w:val="ListParagraph"/>
        <w:numPr>
          <w:ilvl w:val="0"/>
          <w:numId w:val="43"/>
        </w:numPr>
        <w:spacing w:after="129" w:line="270" w:lineRule="auto"/>
        <w:ind w:right="63"/>
        <w:contextualSpacing/>
        <w:jc w:val="both"/>
      </w:pPr>
      <w:r w:rsidRPr="002D433B">
        <w:t>Open the “</w:t>
      </w:r>
      <w:r w:rsidR="0058210C">
        <w:t xml:space="preserve">app </w:t>
      </w:r>
      <w:r w:rsidRPr="002D433B">
        <w:t xml:space="preserve">Create User” </w:t>
      </w:r>
      <w:r w:rsidR="0058210C">
        <w:t>request</w:t>
      </w:r>
      <w:r w:rsidRPr="002D433B">
        <w:t>.</w:t>
      </w:r>
    </w:p>
    <w:p w14:paraId="6013807C" w14:textId="77777777" w:rsidR="0058210C" w:rsidRDefault="0058210C" w:rsidP="00926459">
      <w:pPr>
        <w:pStyle w:val="ListParagraph"/>
        <w:numPr>
          <w:ilvl w:val="0"/>
          <w:numId w:val="43"/>
        </w:numPr>
        <w:spacing w:after="129" w:line="270" w:lineRule="auto"/>
        <w:ind w:right="63"/>
        <w:contextualSpacing/>
        <w:jc w:val="both"/>
      </w:pPr>
      <w:r>
        <w:t>Try it and then fill in the sample data and execute</w:t>
      </w:r>
    </w:p>
    <w:p w14:paraId="67350D88" w14:textId="77777777" w:rsidR="00001354" w:rsidRDefault="00001354" w:rsidP="00926459">
      <w:pPr>
        <w:pStyle w:val="ListParagraph"/>
        <w:numPr>
          <w:ilvl w:val="0"/>
          <w:numId w:val="43"/>
        </w:numPr>
        <w:spacing w:after="129" w:line="270" w:lineRule="auto"/>
        <w:ind w:right="63"/>
        <w:contextualSpacing/>
        <w:jc w:val="both"/>
      </w:pPr>
      <w:r w:rsidRPr="002D433B">
        <w:t>You should now be able to login with that user.</w:t>
      </w:r>
    </w:p>
    <w:p w14:paraId="7954F73D" w14:textId="77777777" w:rsidR="00001354" w:rsidRDefault="00001354" w:rsidP="00620ED5">
      <w:pPr>
        <w:pStyle w:val="Heading2"/>
      </w:pPr>
      <w:bookmarkStart w:id="132" w:name="_Toc86913817"/>
      <w:r>
        <w:t>Login</w:t>
      </w:r>
      <w:bookmarkEnd w:id="132"/>
    </w:p>
    <w:p w14:paraId="4B9DE163" w14:textId="77777777" w:rsidR="00001354" w:rsidRPr="00B0270D" w:rsidRDefault="00001354" w:rsidP="00001354">
      <w:r>
        <w:t>Role: Any</w:t>
      </w:r>
    </w:p>
    <w:p w14:paraId="02DC611E" w14:textId="77777777" w:rsidR="00001354" w:rsidRPr="00F316B6" w:rsidRDefault="00001354" w:rsidP="00926459">
      <w:pPr>
        <w:pStyle w:val="ListParagraph"/>
        <w:numPr>
          <w:ilvl w:val="0"/>
          <w:numId w:val="44"/>
        </w:numPr>
        <w:spacing w:after="129" w:line="270" w:lineRule="auto"/>
        <w:ind w:right="63"/>
        <w:contextualSpacing/>
        <w:jc w:val="both"/>
      </w:pPr>
      <w:r w:rsidRPr="00F316B6">
        <w:t>For the different environments, there are different users.</w:t>
      </w:r>
    </w:p>
    <w:p w14:paraId="5B8680AE" w14:textId="77777777" w:rsidR="00001354" w:rsidRPr="00F316B6" w:rsidRDefault="00001354" w:rsidP="00926459">
      <w:pPr>
        <w:pStyle w:val="ListParagraph"/>
        <w:numPr>
          <w:ilvl w:val="0"/>
          <w:numId w:val="44"/>
        </w:numPr>
        <w:spacing w:after="129" w:line="270" w:lineRule="auto"/>
        <w:ind w:right="63"/>
        <w:contextualSpacing/>
        <w:jc w:val="both"/>
      </w:pPr>
      <w:proofErr w:type="gramStart"/>
      <w:r w:rsidRPr="00F316B6">
        <w:t>Depending on the type of node, there</w:t>
      </w:r>
      <w:proofErr w:type="gramEnd"/>
      <w:r w:rsidRPr="00F316B6">
        <w:t xml:space="preserve"> are different kinds of users.</w:t>
      </w:r>
    </w:p>
    <w:p w14:paraId="520389AD" w14:textId="77777777" w:rsidR="00001354" w:rsidRPr="00F316B6" w:rsidRDefault="00001354" w:rsidP="00926459">
      <w:pPr>
        <w:pStyle w:val="ListParagraph"/>
        <w:numPr>
          <w:ilvl w:val="0"/>
          <w:numId w:val="44"/>
        </w:numPr>
        <w:spacing w:after="129" w:line="270" w:lineRule="auto"/>
        <w:ind w:right="63"/>
        <w:contextualSpacing/>
        <w:jc w:val="both"/>
      </w:pPr>
      <w:r w:rsidRPr="00F316B6">
        <w:t>Login with the credentials created above.</w:t>
      </w:r>
    </w:p>
    <w:p w14:paraId="6CC582FE" w14:textId="77777777" w:rsidR="00001354" w:rsidRDefault="00001354" w:rsidP="00620ED5">
      <w:pPr>
        <w:pStyle w:val="Heading2"/>
      </w:pPr>
      <w:bookmarkStart w:id="133" w:name="_Toc86913818"/>
      <w:r>
        <w:t>Create a Data Call</w:t>
      </w:r>
      <w:bookmarkEnd w:id="133"/>
    </w:p>
    <w:p w14:paraId="703F3F9C" w14:textId="77777777" w:rsidR="00001354" w:rsidRPr="00B0270D" w:rsidRDefault="00001354" w:rsidP="00001354">
      <w:r>
        <w:t>Role: Regulator</w:t>
      </w:r>
    </w:p>
    <w:p w14:paraId="45782EE5" w14:textId="77777777" w:rsidR="00001354" w:rsidRPr="00F316B6" w:rsidRDefault="00001354" w:rsidP="00926459">
      <w:pPr>
        <w:pStyle w:val="ListParagraph"/>
        <w:numPr>
          <w:ilvl w:val="0"/>
          <w:numId w:val="45"/>
        </w:numPr>
        <w:spacing w:after="129" w:line="270" w:lineRule="auto"/>
        <w:ind w:right="63"/>
        <w:contextualSpacing/>
        <w:jc w:val="both"/>
      </w:pPr>
      <w:r w:rsidRPr="00F316B6">
        <w:t>Open the data call app (</w:t>
      </w:r>
      <w:proofErr w:type="spellStart"/>
      <w:r w:rsidRPr="00F316B6">
        <w:t>openidl-ui</w:t>
      </w:r>
      <w:proofErr w:type="spellEnd"/>
      <w:r w:rsidRPr="00F316B6">
        <w:t xml:space="preserve">) for </w:t>
      </w:r>
      <w:r w:rsidR="00DD0924">
        <w:t>the</w:t>
      </w:r>
      <w:r w:rsidRPr="00F316B6">
        <w:t xml:space="preserve"> node.</w:t>
      </w:r>
      <w:r w:rsidR="00DD0924">
        <w:t xml:space="preserve">  (</w:t>
      </w:r>
      <w:proofErr w:type="gramStart"/>
      <w:r w:rsidR="00DD0924">
        <w:t>do</w:t>
      </w:r>
      <w:proofErr w:type="gramEnd"/>
      <w:r w:rsidR="00DD0924">
        <w:t xml:space="preserve"> this on the </w:t>
      </w:r>
      <w:proofErr w:type="spellStart"/>
      <w:r w:rsidR="00DD0924">
        <w:t>aais</w:t>
      </w:r>
      <w:proofErr w:type="spellEnd"/>
      <w:r w:rsidR="00DD0924">
        <w:t xml:space="preserve"> or analytics node)</w:t>
      </w:r>
    </w:p>
    <w:p w14:paraId="2EABDE56" w14:textId="77777777" w:rsidR="00001354" w:rsidRPr="00F316B6" w:rsidRDefault="00001354" w:rsidP="00926459">
      <w:pPr>
        <w:pStyle w:val="ListParagraph"/>
        <w:numPr>
          <w:ilvl w:val="0"/>
          <w:numId w:val="45"/>
        </w:numPr>
        <w:spacing w:after="129" w:line="270" w:lineRule="auto"/>
        <w:ind w:right="63"/>
        <w:contextualSpacing/>
        <w:jc w:val="both"/>
      </w:pPr>
      <w:r w:rsidRPr="00F316B6">
        <w:t>Login as the specified user whose role should be “regulator”.</w:t>
      </w:r>
    </w:p>
    <w:p w14:paraId="127D463D" w14:textId="77777777" w:rsidR="00001354" w:rsidRDefault="00001354" w:rsidP="00926459">
      <w:pPr>
        <w:pStyle w:val="ListParagraph"/>
        <w:numPr>
          <w:ilvl w:val="0"/>
          <w:numId w:val="45"/>
        </w:numPr>
        <w:spacing w:after="129" w:line="270" w:lineRule="auto"/>
        <w:ind w:right="63"/>
        <w:contextualSpacing/>
        <w:jc w:val="both"/>
      </w:pPr>
      <w:r w:rsidRPr="00F316B6">
        <w:t>Click on “New Data Call” in the top right.</w:t>
      </w:r>
    </w:p>
    <w:p w14:paraId="6AFC4017" w14:textId="77777777" w:rsidR="00001354" w:rsidRDefault="00001354" w:rsidP="00926459">
      <w:pPr>
        <w:pStyle w:val="ListParagraph"/>
        <w:numPr>
          <w:ilvl w:val="0"/>
          <w:numId w:val="45"/>
        </w:numPr>
        <w:spacing w:after="129" w:line="270" w:lineRule="auto"/>
        <w:ind w:right="63"/>
        <w:contextualSpacing/>
        <w:jc w:val="both"/>
      </w:pPr>
      <w:r>
        <w:t>Enter all required information.</w:t>
      </w:r>
    </w:p>
    <w:p w14:paraId="6A339974" w14:textId="77777777" w:rsidR="00001354" w:rsidRDefault="00001354" w:rsidP="00926459">
      <w:pPr>
        <w:pStyle w:val="ListParagraph"/>
        <w:numPr>
          <w:ilvl w:val="0"/>
          <w:numId w:val="45"/>
        </w:numPr>
        <w:spacing w:after="129" w:line="270" w:lineRule="auto"/>
        <w:ind w:right="63"/>
        <w:contextualSpacing/>
        <w:jc w:val="both"/>
      </w:pPr>
      <w:r>
        <w:t>Click on save as draft or issue.</w:t>
      </w:r>
    </w:p>
    <w:p w14:paraId="5892F4F2" w14:textId="77777777" w:rsidR="00001354" w:rsidRDefault="00001354" w:rsidP="00926459">
      <w:pPr>
        <w:pStyle w:val="ListParagraph"/>
        <w:numPr>
          <w:ilvl w:val="1"/>
          <w:numId w:val="45"/>
        </w:numPr>
        <w:spacing w:after="129" w:line="270" w:lineRule="auto"/>
        <w:ind w:right="63"/>
        <w:contextualSpacing/>
        <w:jc w:val="both"/>
      </w:pPr>
      <w:r>
        <w:t>If saved as draft, confirm it shows in the draft list</w:t>
      </w:r>
    </w:p>
    <w:p w14:paraId="18CBC0C8" w14:textId="77777777" w:rsidR="00001354" w:rsidRPr="00F316B6" w:rsidRDefault="00001354" w:rsidP="00926459">
      <w:pPr>
        <w:pStyle w:val="ListParagraph"/>
        <w:numPr>
          <w:ilvl w:val="1"/>
          <w:numId w:val="45"/>
        </w:numPr>
        <w:spacing w:after="129" w:line="270" w:lineRule="auto"/>
        <w:ind w:right="63"/>
        <w:contextualSpacing/>
        <w:jc w:val="both"/>
      </w:pPr>
      <w:r>
        <w:t>If issued, confirm it shows in the issued list</w:t>
      </w:r>
    </w:p>
    <w:p w14:paraId="5BAF7C77" w14:textId="77777777" w:rsidR="00001354" w:rsidRDefault="00001354" w:rsidP="00620ED5">
      <w:pPr>
        <w:pStyle w:val="Heading2"/>
      </w:pPr>
      <w:bookmarkStart w:id="134" w:name="_Toc86913819"/>
      <w:r>
        <w:t>Issue a Data Call</w:t>
      </w:r>
      <w:bookmarkEnd w:id="134"/>
    </w:p>
    <w:p w14:paraId="7646C9D4" w14:textId="77777777" w:rsidR="00001354" w:rsidRPr="00B0270D" w:rsidRDefault="00001354" w:rsidP="00001354">
      <w:r>
        <w:t>Role: Regulator</w:t>
      </w:r>
    </w:p>
    <w:p w14:paraId="14B9B9BD" w14:textId="77777777" w:rsidR="00001354" w:rsidRDefault="00001354" w:rsidP="00926459">
      <w:pPr>
        <w:pStyle w:val="ListParagraph"/>
        <w:numPr>
          <w:ilvl w:val="0"/>
          <w:numId w:val="46"/>
        </w:numPr>
        <w:spacing w:after="129" w:line="270" w:lineRule="auto"/>
        <w:ind w:right="63"/>
        <w:contextualSpacing/>
        <w:jc w:val="both"/>
      </w:pPr>
      <w:r>
        <w:t>Login as a regulator</w:t>
      </w:r>
    </w:p>
    <w:p w14:paraId="3417348B" w14:textId="77777777" w:rsidR="00001354" w:rsidRDefault="00001354" w:rsidP="00926459">
      <w:pPr>
        <w:pStyle w:val="ListParagraph"/>
        <w:numPr>
          <w:ilvl w:val="0"/>
          <w:numId w:val="46"/>
        </w:numPr>
        <w:spacing w:after="129" w:line="270" w:lineRule="auto"/>
        <w:ind w:right="63"/>
        <w:contextualSpacing/>
        <w:jc w:val="both"/>
      </w:pPr>
      <w:r>
        <w:t>Select a data call from the drafts list</w:t>
      </w:r>
    </w:p>
    <w:p w14:paraId="79478AC4" w14:textId="77777777" w:rsidR="00001354" w:rsidRDefault="00001354" w:rsidP="00926459">
      <w:pPr>
        <w:pStyle w:val="ListParagraph"/>
        <w:numPr>
          <w:ilvl w:val="0"/>
          <w:numId w:val="46"/>
        </w:numPr>
        <w:spacing w:after="129" w:line="270" w:lineRule="auto"/>
        <w:ind w:right="63"/>
        <w:contextualSpacing/>
        <w:jc w:val="both"/>
      </w:pPr>
      <w:r>
        <w:t>Click on issue</w:t>
      </w:r>
    </w:p>
    <w:p w14:paraId="48A36BFA" w14:textId="77777777" w:rsidR="00001354" w:rsidRDefault="00001354" w:rsidP="00926459">
      <w:pPr>
        <w:pStyle w:val="ListParagraph"/>
        <w:numPr>
          <w:ilvl w:val="0"/>
          <w:numId w:val="46"/>
        </w:numPr>
        <w:spacing w:after="129" w:line="270" w:lineRule="auto"/>
        <w:ind w:right="63"/>
        <w:contextualSpacing/>
        <w:jc w:val="both"/>
      </w:pPr>
      <w:r>
        <w:t>Confirm that it shows in the issued list now</w:t>
      </w:r>
    </w:p>
    <w:p w14:paraId="40722984" w14:textId="77777777" w:rsidR="00001354" w:rsidRDefault="00001354" w:rsidP="00620ED5">
      <w:pPr>
        <w:pStyle w:val="Heading2"/>
      </w:pPr>
      <w:bookmarkStart w:id="135" w:name="_Toc86913820"/>
      <w:r>
        <w:lastRenderedPageBreak/>
        <w:t>Upload Data</w:t>
      </w:r>
      <w:bookmarkEnd w:id="135"/>
    </w:p>
    <w:p w14:paraId="76AF82AB" w14:textId="77777777" w:rsidR="00001354" w:rsidRPr="00B0270D" w:rsidRDefault="00001354" w:rsidP="00001354">
      <w:r>
        <w:t>Role: Carrier</w:t>
      </w:r>
    </w:p>
    <w:p w14:paraId="4634D288" w14:textId="77777777" w:rsidR="00001354" w:rsidRDefault="00DD0924" w:rsidP="00926459">
      <w:pPr>
        <w:pStyle w:val="ListParagraph"/>
        <w:numPr>
          <w:ilvl w:val="0"/>
          <w:numId w:val="47"/>
        </w:numPr>
        <w:spacing w:after="129" w:line="270" w:lineRule="auto"/>
        <w:ind w:right="63"/>
        <w:contextualSpacing/>
        <w:jc w:val="both"/>
      </w:pPr>
      <w:r>
        <w:t xml:space="preserve">Use the swagger </w:t>
      </w:r>
      <w:proofErr w:type="spellStart"/>
      <w:r>
        <w:t>ui</w:t>
      </w:r>
      <w:proofErr w:type="spellEnd"/>
      <w:r>
        <w:t xml:space="preserve"> for the insurance data manager to load data</w:t>
      </w:r>
    </w:p>
    <w:p w14:paraId="737D8159" w14:textId="77777777" w:rsidR="00001354" w:rsidRDefault="00001354" w:rsidP="00926459">
      <w:pPr>
        <w:pStyle w:val="ListParagraph"/>
        <w:numPr>
          <w:ilvl w:val="0"/>
          <w:numId w:val="47"/>
        </w:numPr>
        <w:spacing w:after="129" w:line="270" w:lineRule="auto"/>
        <w:ind w:right="63"/>
        <w:contextualSpacing/>
        <w:jc w:val="both"/>
      </w:pPr>
      <w:r>
        <w:t>Confirm that the data gets loaded into the mongo database</w:t>
      </w:r>
    </w:p>
    <w:p w14:paraId="30D81A49" w14:textId="77777777" w:rsidR="00001354" w:rsidRDefault="00001354" w:rsidP="00620ED5">
      <w:pPr>
        <w:pStyle w:val="Heading2"/>
      </w:pPr>
      <w:bookmarkStart w:id="136" w:name="_Toc86913821"/>
      <w:r>
        <w:t>Create an Extraction Pattern</w:t>
      </w:r>
      <w:bookmarkEnd w:id="136"/>
    </w:p>
    <w:p w14:paraId="6D752C2C" w14:textId="77777777" w:rsidR="00001354" w:rsidRPr="00B0270D" w:rsidRDefault="00001354" w:rsidP="00001354">
      <w:r>
        <w:t>Role: Administrator</w:t>
      </w:r>
    </w:p>
    <w:p w14:paraId="432C8307" w14:textId="77777777" w:rsidR="00001354" w:rsidRDefault="00001354" w:rsidP="00001354">
      <w:r>
        <w:t>Extraction patterns are used to extract data from the harmonized data store and make it available on the analytics node.</w:t>
      </w:r>
    </w:p>
    <w:p w14:paraId="1DAB84E1" w14:textId="77777777" w:rsidR="00001354" w:rsidRDefault="00001354" w:rsidP="00001354">
      <w:r>
        <w:t>A schema is available that documents the extraction pattern json format.</w:t>
      </w:r>
    </w:p>
    <w:p w14:paraId="58155D57" w14:textId="77777777" w:rsidR="00001354" w:rsidRDefault="00001354" w:rsidP="00001354">
      <w:r>
        <w:t>Find it in the openidl-extraction-pattern-developer directory in the openidl-main project in git.</w:t>
      </w:r>
    </w:p>
    <w:p w14:paraId="46AAB5E3" w14:textId="77777777" w:rsidR="00001354" w:rsidRDefault="00001354" w:rsidP="00001354">
      <w:r>
        <w:t xml:space="preserve">The value of the </w:t>
      </w:r>
      <w:proofErr w:type="spellStart"/>
      <w:r>
        <w:t>viewDefinition.map</w:t>
      </w:r>
      <w:proofErr w:type="spellEnd"/>
      <w:r>
        <w:t xml:space="preserve"> and </w:t>
      </w:r>
      <w:proofErr w:type="spellStart"/>
      <w:r>
        <w:t>viewDefinition.reduce</w:t>
      </w:r>
      <w:proofErr w:type="spellEnd"/>
      <w:r>
        <w:t xml:space="preserve"> elements is </w:t>
      </w:r>
      <w:proofErr w:type="spellStart"/>
      <w:r>
        <w:t>javascript</w:t>
      </w:r>
      <w:proofErr w:type="spellEnd"/>
      <w:r>
        <w:t xml:space="preserve"> and should work as part of a map reduce in mongo.  This can be tested using the openidl-extraction-pattern-developer tool.  Look into the test cases to see how this can be done.</w:t>
      </w:r>
    </w:p>
    <w:p w14:paraId="1E1092CB" w14:textId="77777777" w:rsidR="00001354" w:rsidRPr="00872EF0" w:rsidRDefault="00001354" w:rsidP="00001354">
      <w:r w:rsidRPr="00872EF0">
        <w:t>Create and test the extraction pattern document</w:t>
      </w:r>
    </w:p>
    <w:p w14:paraId="7CDC3A9A" w14:textId="77777777" w:rsidR="00001354" w:rsidRDefault="00001354" w:rsidP="00926459">
      <w:pPr>
        <w:pStyle w:val="ListParagraph"/>
        <w:numPr>
          <w:ilvl w:val="0"/>
          <w:numId w:val="48"/>
        </w:numPr>
        <w:spacing w:after="129" w:line="270" w:lineRule="auto"/>
        <w:ind w:right="63"/>
        <w:contextualSpacing/>
        <w:jc w:val="both"/>
      </w:pPr>
      <w:r>
        <w:t>Create a sample file for the input data.</w:t>
      </w:r>
    </w:p>
    <w:p w14:paraId="27C12361" w14:textId="77777777" w:rsidR="00001354" w:rsidRDefault="00001354" w:rsidP="00926459">
      <w:pPr>
        <w:pStyle w:val="ListParagraph"/>
        <w:numPr>
          <w:ilvl w:val="1"/>
          <w:numId w:val="48"/>
        </w:numPr>
        <w:spacing w:after="129" w:line="270" w:lineRule="auto"/>
        <w:ind w:right="63"/>
        <w:contextualSpacing/>
        <w:jc w:val="both"/>
      </w:pPr>
      <w:r>
        <w:t>There are two options for this, use the mapper or copy from mongo</w:t>
      </w:r>
    </w:p>
    <w:p w14:paraId="3776F66A" w14:textId="77777777" w:rsidR="00001354" w:rsidRDefault="00001354" w:rsidP="00926459">
      <w:pPr>
        <w:pStyle w:val="ListParagraph"/>
        <w:numPr>
          <w:ilvl w:val="2"/>
          <w:numId w:val="48"/>
        </w:numPr>
        <w:spacing w:after="129" w:line="270" w:lineRule="auto"/>
        <w:ind w:right="63"/>
        <w:contextualSpacing/>
        <w:jc w:val="both"/>
      </w:pPr>
      <w:r>
        <w:t>Use the mapper</w:t>
      </w:r>
    </w:p>
    <w:p w14:paraId="69D8007F" w14:textId="77777777" w:rsidR="00001354" w:rsidRDefault="00001354" w:rsidP="00926459">
      <w:pPr>
        <w:pStyle w:val="ListParagraph"/>
        <w:numPr>
          <w:ilvl w:val="3"/>
          <w:numId w:val="48"/>
        </w:numPr>
        <w:spacing w:after="129" w:line="270" w:lineRule="auto"/>
        <w:ind w:right="63"/>
        <w:contextualSpacing/>
        <w:jc w:val="both"/>
      </w:pPr>
      <w:r>
        <w:t>the openidl-mapper is included in the dependencies</w:t>
      </w:r>
    </w:p>
    <w:p w14:paraId="1E97E6A0" w14:textId="77777777" w:rsidR="00001354" w:rsidRDefault="00001354" w:rsidP="00926459">
      <w:pPr>
        <w:pStyle w:val="ListParagraph"/>
        <w:numPr>
          <w:ilvl w:val="3"/>
          <w:numId w:val="48"/>
        </w:numPr>
        <w:spacing w:after="129" w:line="270" w:lineRule="auto"/>
        <w:ind w:right="63"/>
        <w:contextualSpacing/>
        <w:jc w:val="both"/>
      </w:pPr>
      <w:r>
        <w:t>check out the test-mapper.js for how to run it</w:t>
      </w:r>
    </w:p>
    <w:p w14:paraId="44773D79" w14:textId="77777777" w:rsidR="00001354" w:rsidRDefault="00001354" w:rsidP="00926459">
      <w:pPr>
        <w:pStyle w:val="ListParagraph"/>
        <w:numPr>
          <w:ilvl w:val="3"/>
          <w:numId w:val="48"/>
        </w:numPr>
        <w:spacing w:after="129" w:line="270" w:lineRule="auto"/>
        <w:ind w:right="63"/>
        <w:contextualSpacing/>
        <w:jc w:val="both"/>
      </w:pPr>
      <w:r>
        <w:t>you can use the generateSampleData.js to create</w:t>
      </w:r>
    </w:p>
    <w:p w14:paraId="2D7E3163" w14:textId="77777777" w:rsidR="00001354" w:rsidRDefault="00001354" w:rsidP="00926459">
      <w:pPr>
        <w:pStyle w:val="ListParagraph"/>
        <w:numPr>
          <w:ilvl w:val="4"/>
          <w:numId w:val="48"/>
        </w:numPr>
        <w:spacing w:after="129" w:line="270" w:lineRule="auto"/>
        <w:ind w:right="63"/>
        <w:contextualSpacing/>
        <w:jc w:val="both"/>
      </w:pPr>
      <w:r>
        <w:t xml:space="preserve">run ‘make </w:t>
      </w:r>
      <w:proofErr w:type="spellStart"/>
      <w:r>
        <w:t>generate_data</w:t>
      </w:r>
      <w:proofErr w:type="spellEnd"/>
      <w:r>
        <w:t>’</w:t>
      </w:r>
    </w:p>
    <w:p w14:paraId="5D39620E" w14:textId="77777777" w:rsidR="00001354" w:rsidRDefault="00001354" w:rsidP="00926459">
      <w:pPr>
        <w:pStyle w:val="ListParagraph"/>
        <w:numPr>
          <w:ilvl w:val="2"/>
          <w:numId w:val="48"/>
        </w:numPr>
        <w:spacing w:after="129" w:line="270" w:lineRule="auto"/>
        <w:ind w:right="63"/>
        <w:contextualSpacing/>
        <w:jc w:val="both"/>
      </w:pPr>
      <w:r>
        <w:t xml:space="preserve">Copy data from a known </w:t>
      </w:r>
      <w:proofErr w:type="spellStart"/>
      <w:r>
        <w:t>mongodb</w:t>
      </w:r>
      <w:proofErr w:type="spellEnd"/>
    </w:p>
    <w:p w14:paraId="7D738AAC" w14:textId="77777777" w:rsidR="00001354" w:rsidRDefault="00001354" w:rsidP="00926459">
      <w:pPr>
        <w:pStyle w:val="ListParagraph"/>
        <w:numPr>
          <w:ilvl w:val="3"/>
          <w:numId w:val="48"/>
        </w:numPr>
        <w:spacing w:after="129" w:line="270" w:lineRule="auto"/>
        <w:ind w:right="63"/>
        <w:contextualSpacing/>
        <w:jc w:val="both"/>
      </w:pPr>
      <w:r>
        <w:t>Open mongo client</w:t>
      </w:r>
    </w:p>
    <w:p w14:paraId="549BF5A6" w14:textId="77777777" w:rsidR="00001354" w:rsidRDefault="00001354" w:rsidP="00926459">
      <w:pPr>
        <w:pStyle w:val="ListParagraph"/>
        <w:numPr>
          <w:ilvl w:val="3"/>
          <w:numId w:val="48"/>
        </w:numPr>
        <w:spacing w:after="129" w:line="270" w:lineRule="auto"/>
        <w:ind w:right="63"/>
        <w:contextualSpacing/>
        <w:jc w:val="both"/>
      </w:pPr>
      <w:r>
        <w:t>Go to collection</w:t>
      </w:r>
    </w:p>
    <w:p w14:paraId="7E2BC33C" w14:textId="77777777" w:rsidR="00001354" w:rsidRDefault="00001354" w:rsidP="00926459">
      <w:pPr>
        <w:pStyle w:val="ListParagraph"/>
        <w:numPr>
          <w:ilvl w:val="3"/>
          <w:numId w:val="48"/>
        </w:numPr>
        <w:spacing w:after="129" w:line="270" w:lineRule="auto"/>
        <w:ind w:right="63"/>
        <w:contextualSpacing/>
        <w:jc w:val="both"/>
      </w:pPr>
      <w:r>
        <w:t>Select the items and “view as text”</w:t>
      </w:r>
    </w:p>
    <w:p w14:paraId="6FEDBE25" w14:textId="77777777" w:rsidR="00001354" w:rsidRPr="00E60C10" w:rsidRDefault="00001354" w:rsidP="00926459">
      <w:pPr>
        <w:pStyle w:val="ListParagraph"/>
        <w:numPr>
          <w:ilvl w:val="3"/>
          <w:numId w:val="48"/>
        </w:numPr>
        <w:spacing w:after="129" w:line="270" w:lineRule="auto"/>
        <w:ind w:right="63"/>
        <w:contextualSpacing/>
        <w:jc w:val="both"/>
      </w:pPr>
      <w:r>
        <w:t>Copy into a text file named inputMongoText.txt in the “process” folder</w:t>
      </w:r>
    </w:p>
    <w:p w14:paraId="0EA47A45" w14:textId="77777777" w:rsidR="00001354" w:rsidRDefault="00001354" w:rsidP="00926459">
      <w:pPr>
        <w:pStyle w:val="ListParagraph"/>
        <w:numPr>
          <w:ilvl w:val="3"/>
          <w:numId w:val="48"/>
        </w:numPr>
        <w:spacing w:after="129" w:line="270" w:lineRule="auto"/>
        <w:ind w:right="63"/>
        <w:contextualSpacing/>
        <w:jc w:val="both"/>
      </w:pPr>
      <w:r>
        <w:t>Run the utility “</w:t>
      </w:r>
      <w:proofErr w:type="gramStart"/>
      <w:r>
        <w:t xml:space="preserve">convertMongoTextToJson.js”  </w:t>
      </w:r>
      <w:proofErr w:type="spellStart"/>
      <w:r>
        <w:t>npm</w:t>
      </w:r>
      <w:proofErr w:type="spellEnd"/>
      <w:proofErr w:type="gramEnd"/>
      <w:r>
        <w:t xml:space="preserve"> run </w:t>
      </w:r>
      <w:proofErr w:type="spellStart"/>
      <w:r>
        <w:t>convertMongoTextToJson</w:t>
      </w:r>
      <w:proofErr w:type="spellEnd"/>
    </w:p>
    <w:p w14:paraId="56F36109" w14:textId="77777777" w:rsidR="00001354" w:rsidRPr="00B74E5F" w:rsidRDefault="00001354" w:rsidP="00926459">
      <w:pPr>
        <w:pStyle w:val="ListParagraph"/>
        <w:numPr>
          <w:ilvl w:val="3"/>
          <w:numId w:val="48"/>
        </w:numPr>
        <w:spacing w:after="129" w:line="270" w:lineRule="auto"/>
        <w:ind w:right="63"/>
        <w:contextualSpacing/>
        <w:jc w:val="both"/>
      </w:pPr>
      <w:r>
        <w:t xml:space="preserve">Grab the valid json from the </w:t>
      </w:r>
      <w:proofErr w:type="spellStart"/>
      <w:r>
        <w:t>ouputMongoJson.json</w:t>
      </w:r>
      <w:proofErr w:type="spellEnd"/>
      <w:r>
        <w:t xml:space="preserve"> in the “processed” folder</w:t>
      </w:r>
    </w:p>
    <w:p w14:paraId="51DE8A68" w14:textId="77777777" w:rsidR="00001354" w:rsidRDefault="00001354" w:rsidP="00926459">
      <w:pPr>
        <w:pStyle w:val="ListParagraph"/>
        <w:numPr>
          <w:ilvl w:val="1"/>
          <w:numId w:val="48"/>
        </w:numPr>
        <w:spacing w:after="129" w:line="270" w:lineRule="auto"/>
        <w:ind w:right="63"/>
        <w:contextualSpacing/>
        <w:jc w:val="both"/>
      </w:pPr>
      <w:r>
        <w:t>Paste it into a file in the test/data directory</w:t>
      </w:r>
    </w:p>
    <w:p w14:paraId="6170A673" w14:textId="77777777" w:rsidR="00001354" w:rsidRDefault="00001354" w:rsidP="00926459">
      <w:pPr>
        <w:pStyle w:val="ListParagraph"/>
        <w:numPr>
          <w:ilvl w:val="0"/>
          <w:numId w:val="48"/>
        </w:numPr>
        <w:spacing w:after="129" w:line="270" w:lineRule="auto"/>
        <w:ind w:right="63"/>
        <w:contextualSpacing/>
        <w:jc w:val="both"/>
      </w:pPr>
      <w:r>
        <w:t xml:space="preserve">Create a </w:t>
      </w:r>
      <w:proofErr w:type="spellStart"/>
      <w:r>
        <w:t>javascript</w:t>
      </w:r>
      <w:proofErr w:type="spellEnd"/>
      <w:r>
        <w:t xml:space="preserve"> file with the map and reduce functions you want</w:t>
      </w:r>
    </w:p>
    <w:p w14:paraId="39AE6E7B" w14:textId="77777777" w:rsidR="00001354" w:rsidRDefault="00001354" w:rsidP="00926459">
      <w:pPr>
        <w:pStyle w:val="ListParagraph"/>
        <w:numPr>
          <w:ilvl w:val="0"/>
          <w:numId w:val="48"/>
        </w:numPr>
        <w:spacing w:after="129" w:line="270" w:lineRule="auto"/>
        <w:ind w:right="63"/>
        <w:contextualSpacing/>
        <w:jc w:val="both"/>
      </w:pPr>
      <w:r>
        <w:t>Create a test that points to that above test data for input – copy from an existing one to get the pattern</w:t>
      </w:r>
    </w:p>
    <w:p w14:paraId="73D14351" w14:textId="77777777" w:rsidR="00001354" w:rsidRDefault="00001354" w:rsidP="00926459">
      <w:pPr>
        <w:pStyle w:val="ListParagraph"/>
        <w:numPr>
          <w:ilvl w:val="0"/>
          <w:numId w:val="48"/>
        </w:numPr>
        <w:spacing w:after="129" w:line="270" w:lineRule="auto"/>
        <w:ind w:right="63"/>
        <w:contextualSpacing/>
        <w:jc w:val="both"/>
      </w:pPr>
      <w:r>
        <w:t>Require your file with the map and reduce to get those functions to build the extraction pattern</w:t>
      </w:r>
    </w:p>
    <w:p w14:paraId="3E106413" w14:textId="77777777" w:rsidR="00001354" w:rsidRDefault="00001354" w:rsidP="00926459">
      <w:pPr>
        <w:pStyle w:val="ListParagraph"/>
        <w:numPr>
          <w:ilvl w:val="0"/>
          <w:numId w:val="48"/>
        </w:numPr>
        <w:spacing w:after="129" w:line="270" w:lineRule="auto"/>
        <w:ind w:right="63"/>
        <w:contextualSpacing/>
        <w:jc w:val="both"/>
      </w:pPr>
      <w:r>
        <w:t xml:space="preserve">Push the extraction pattern to an output file you can use in the </w:t>
      </w:r>
      <w:proofErr w:type="gramStart"/>
      <w:r>
        <w:t>follow on</w:t>
      </w:r>
      <w:proofErr w:type="gramEnd"/>
      <w:r>
        <w:t xml:space="preserve"> steps to publish into openidl</w:t>
      </w:r>
    </w:p>
    <w:p w14:paraId="15DC0B3D" w14:textId="77777777" w:rsidR="00001354" w:rsidRDefault="00001354" w:rsidP="00926459">
      <w:pPr>
        <w:pStyle w:val="ListParagraph"/>
        <w:numPr>
          <w:ilvl w:val="0"/>
          <w:numId w:val="48"/>
        </w:numPr>
        <w:spacing w:after="129" w:line="270" w:lineRule="auto"/>
        <w:ind w:right="63"/>
        <w:contextualSpacing/>
        <w:jc w:val="both"/>
      </w:pPr>
      <w:r>
        <w:t>Run the tests to make sure your expectations pass</w:t>
      </w:r>
    </w:p>
    <w:p w14:paraId="35A7F0F0" w14:textId="77777777" w:rsidR="00001354" w:rsidRDefault="00001354" w:rsidP="00620ED5">
      <w:pPr>
        <w:pStyle w:val="Heading2"/>
      </w:pPr>
      <w:bookmarkStart w:id="137" w:name="_Toc86913822"/>
      <w:r>
        <w:lastRenderedPageBreak/>
        <w:t>Update an Extraction Pattern</w:t>
      </w:r>
      <w:bookmarkEnd w:id="137"/>
    </w:p>
    <w:p w14:paraId="06D2EF7F" w14:textId="77777777" w:rsidR="00001354" w:rsidRPr="00B87856" w:rsidRDefault="00001354" w:rsidP="00001354">
      <w:r>
        <w:t xml:space="preserve">Follow the same steps to create an extraction pattern except, when publishing </w:t>
      </w:r>
      <w:proofErr w:type="gramStart"/>
      <w:r>
        <w:t>use</w:t>
      </w:r>
      <w:proofErr w:type="gramEnd"/>
      <w:r>
        <w:t xml:space="preserve"> the update existing extraction pattern </w:t>
      </w:r>
      <w:proofErr w:type="spellStart"/>
      <w:r>
        <w:t>api</w:t>
      </w:r>
      <w:proofErr w:type="spellEnd"/>
      <w:r>
        <w:t xml:space="preserve"> instead of the create new.</w:t>
      </w:r>
    </w:p>
    <w:p w14:paraId="653A997A" w14:textId="77777777" w:rsidR="00001354" w:rsidRDefault="00001354" w:rsidP="00620ED5">
      <w:pPr>
        <w:pStyle w:val="Heading2"/>
      </w:pPr>
      <w:bookmarkStart w:id="138" w:name="_Toc86913823"/>
      <w:r w:rsidRPr="00872EF0">
        <w:t>Publish the extraction pattern to the openIDL</w:t>
      </w:r>
      <w:bookmarkEnd w:id="138"/>
    </w:p>
    <w:p w14:paraId="141EBBF5" w14:textId="77777777" w:rsidR="00001354" w:rsidRPr="00B0270D" w:rsidRDefault="00001354" w:rsidP="00001354">
      <w:r>
        <w:t>Role: Administrator</w:t>
      </w:r>
    </w:p>
    <w:p w14:paraId="7A1D6949" w14:textId="77777777" w:rsidR="00001354" w:rsidRDefault="00001354" w:rsidP="00926459">
      <w:pPr>
        <w:pStyle w:val="ListParagraph"/>
        <w:numPr>
          <w:ilvl w:val="0"/>
          <w:numId w:val="51"/>
        </w:numPr>
        <w:spacing w:after="129" w:line="270" w:lineRule="auto"/>
        <w:ind w:right="63"/>
        <w:contextualSpacing/>
        <w:jc w:val="both"/>
      </w:pPr>
      <w:r>
        <w:t xml:space="preserve">Using the data call app </w:t>
      </w:r>
      <w:proofErr w:type="spellStart"/>
      <w:r>
        <w:t>api</w:t>
      </w:r>
      <w:proofErr w:type="spellEnd"/>
      <w:r>
        <w:t xml:space="preserve"> we’ll put the extraction pattern into the system</w:t>
      </w:r>
    </w:p>
    <w:p w14:paraId="555D1A11" w14:textId="77777777" w:rsidR="00001354" w:rsidRDefault="00001354" w:rsidP="00926459">
      <w:pPr>
        <w:pStyle w:val="ListParagraph"/>
        <w:numPr>
          <w:ilvl w:val="0"/>
          <w:numId w:val="51"/>
        </w:numPr>
        <w:spacing w:after="129" w:line="270" w:lineRule="auto"/>
        <w:ind w:right="63"/>
        <w:contextualSpacing/>
        <w:jc w:val="both"/>
      </w:pPr>
      <w:r>
        <w:t xml:space="preserve">Open the </w:t>
      </w:r>
      <w:proofErr w:type="spellStart"/>
      <w:r>
        <w:t>api</w:t>
      </w:r>
      <w:proofErr w:type="spellEnd"/>
      <w:r>
        <w:t>-docs for the data call app = data-call-app-base-</w:t>
      </w:r>
      <w:proofErr w:type="spellStart"/>
      <w:r>
        <w:t>url</w:t>
      </w:r>
      <w:proofErr w:type="spellEnd"/>
      <w:r>
        <w:t xml:space="preserve"> + /</w:t>
      </w:r>
      <w:proofErr w:type="spellStart"/>
      <w:r>
        <w:t>api</w:t>
      </w:r>
      <w:proofErr w:type="spellEnd"/>
      <w:r>
        <w:t xml:space="preserve">-docs/ (see below to get the base </w:t>
      </w:r>
      <w:proofErr w:type="spellStart"/>
      <w:r>
        <w:t>url</w:t>
      </w:r>
      <w:proofErr w:type="spellEnd"/>
      <w:r>
        <w:t>)</w:t>
      </w:r>
    </w:p>
    <w:p w14:paraId="6FBDE473" w14:textId="77777777" w:rsidR="00001354" w:rsidRDefault="00001354" w:rsidP="00926459">
      <w:pPr>
        <w:pStyle w:val="ListParagraph"/>
        <w:numPr>
          <w:ilvl w:val="0"/>
          <w:numId w:val="51"/>
        </w:numPr>
        <w:spacing w:after="129" w:line="270" w:lineRule="auto"/>
        <w:ind w:right="63"/>
        <w:contextualSpacing/>
        <w:jc w:val="both"/>
      </w:pPr>
      <w:r>
        <w:t xml:space="preserve">Authorize as defined in </w:t>
      </w:r>
      <w:r>
        <w:fldChar w:fldCharType="begin"/>
      </w:r>
      <w:r>
        <w:instrText xml:space="preserve"> REF _Ref61600320 \r \h </w:instrText>
      </w:r>
      <w:r>
        <w:fldChar w:fldCharType="separate"/>
      </w:r>
      <w:r>
        <w:t>11.4.7.5</w:t>
      </w:r>
      <w:r>
        <w:fldChar w:fldCharType="end"/>
      </w:r>
    </w:p>
    <w:p w14:paraId="62F20DA8" w14:textId="77777777" w:rsidR="00001354" w:rsidRDefault="00001354" w:rsidP="00926459">
      <w:pPr>
        <w:pStyle w:val="ListParagraph"/>
        <w:numPr>
          <w:ilvl w:val="0"/>
          <w:numId w:val="51"/>
        </w:numPr>
        <w:spacing w:after="129" w:line="270" w:lineRule="auto"/>
        <w:ind w:right="63"/>
        <w:contextualSpacing/>
        <w:jc w:val="both"/>
      </w:pPr>
      <w:r>
        <w:t>Authorize with a token from the postman request for the token for the resource group</w:t>
      </w:r>
    </w:p>
    <w:p w14:paraId="7B02C5DC" w14:textId="77777777" w:rsidR="00001354" w:rsidRDefault="00001354" w:rsidP="00926459">
      <w:pPr>
        <w:pStyle w:val="ListParagraph"/>
        <w:numPr>
          <w:ilvl w:val="0"/>
          <w:numId w:val="51"/>
        </w:numPr>
        <w:spacing w:after="129" w:line="270" w:lineRule="auto"/>
        <w:ind w:right="63"/>
        <w:contextualSpacing/>
        <w:jc w:val="both"/>
      </w:pPr>
      <w:r>
        <w:t xml:space="preserve">Open the create data call service in the swagger screen (if updating existing, use the update </w:t>
      </w:r>
      <w:proofErr w:type="spellStart"/>
      <w:r>
        <w:t>api</w:t>
      </w:r>
      <w:proofErr w:type="spellEnd"/>
      <w:r>
        <w:t xml:space="preserve"> instead)</w:t>
      </w:r>
    </w:p>
    <w:p w14:paraId="346D9557" w14:textId="77777777" w:rsidR="00001354" w:rsidRDefault="00001354" w:rsidP="00926459">
      <w:pPr>
        <w:pStyle w:val="ListParagraph"/>
        <w:numPr>
          <w:ilvl w:val="0"/>
          <w:numId w:val="51"/>
        </w:numPr>
        <w:spacing w:after="129" w:line="270" w:lineRule="auto"/>
        <w:ind w:right="63"/>
        <w:contextualSpacing/>
        <w:jc w:val="both"/>
      </w:pPr>
      <w:r>
        <w:t>Click on try it out</w:t>
      </w:r>
    </w:p>
    <w:p w14:paraId="6B06ED5D" w14:textId="77777777" w:rsidR="00001354" w:rsidRDefault="00001354" w:rsidP="00926459">
      <w:pPr>
        <w:pStyle w:val="ListParagraph"/>
        <w:numPr>
          <w:ilvl w:val="0"/>
          <w:numId w:val="51"/>
        </w:numPr>
        <w:spacing w:after="129" w:line="270" w:lineRule="auto"/>
        <w:ind w:right="63"/>
        <w:contextualSpacing/>
        <w:jc w:val="both"/>
      </w:pPr>
      <w:r>
        <w:t>Paste the text of the extraction pattern into the example value</w:t>
      </w:r>
    </w:p>
    <w:p w14:paraId="03CD02EC" w14:textId="77777777" w:rsidR="00001354" w:rsidRDefault="00001354" w:rsidP="00926459">
      <w:pPr>
        <w:pStyle w:val="ListParagraph"/>
        <w:numPr>
          <w:ilvl w:val="0"/>
          <w:numId w:val="51"/>
        </w:numPr>
        <w:spacing w:after="129" w:line="270" w:lineRule="auto"/>
        <w:ind w:right="63"/>
        <w:contextualSpacing/>
        <w:jc w:val="both"/>
      </w:pPr>
      <w:r>
        <w:t>Click on execute</w:t>
      </w:r>
    </w:p>
    <w:p w14:paraId="6AF5CE34" w14:textId="77777777" w:rsidR="00001354" w:rsidRDefault="00001354" w:rsidP="00926459">
      <w:pPr>
        <w:pStyle w:val="ListParagraph"/>
        <w:numPr>
          <w:ilvl w:val="0"/>
          <w:numId w:val="51"/>
        </w:numPr>
        <w:spacing w:after="129" w:line="270" w:lineRule="auto"/>
        <w:ind w:right="63"/>
        <w:contextualSpacing/>
        <w:jc w:val="both"/>
      </w:pPr>
      <w:r>
        <w:t>You should receive an ok result with success true</w:t>
      </w:r>
    </w:p>
    <w:p w14:paraId="72F4A31D" w14:textId="77777777" w:rsidR="00001354" w:rsidRDefault="00001354" w:rsidP="00926459">
      <w:pPr>
        <w:pStyle w:val="ListParagraph"/>
        <w:numPr>
          <w:ilvl w:val="1"/>
          <w:numId w:val="51"/>
        </w:numPr>
        <w:spacing w:after="129" w:line="270" w:lineRule="auto"/>
        <w:ind w:right="63"/>
        <w:contextualSpacing/>
        <w:jc w:val="both"/>
      </w:pPr>
      <w:r>
        <w:t xml:space="preserve">If there are errors then </w:t>
      </w:r>
      <w:proofErr w:type="gramStart"/>
      <w:r>
        <w:t>look into</w:t>
      </w:r>
      <w:proofErr w:type="gramEnd"/>
      <w:r>
        <w:t xml:space="preserve"> the logs for the data call app, it should tell you why the endorsement failed, usually it is something wrong with the format of the extraction pattern</w:t>
      </w:r>
    </w:p>
    <w:p w14:paraId="2E22840D" w14:textId="77777777" w:rsidR="00001354" w:rsidRDefault="00001354" w:rsidP="00620ED5">
      <w:pPr>
        <w:pStyle w:val="Heading2"/>
      </w:pPr>
      <w:bookmarkStart w:id="139" w:name="_Toc86913824"/>
      <w:r w:rsidRPr="00872EF0">
        <w:t>Assign the extraction pattern to a data call</w:t>
      </w:r>
      <w:bookmarkEnd w:id="139"/>
    </w:p>
    <w:p w14:paraId="7D30AB94" w14:textId="77777777" w:rsidR="00001354" w:rsidRPr="00B0270D" w:rsidRDefault="00001354" w:rsidP="00001354">
      <w:r>
        <w:t>Role: Stat-Agent</w:t>
      </w:r>
    </w:p>
    <w:p w14:paraId="4F334A32" w14:textId="77777777" w:rsidR="00001354" w:rsidRDefault="00001354" w:rsidP="00926459">
      <w:pPr>
        <w:pStyle w:val="ListParagraph"/>
        <w:numPr>
          <w:ilvl w:val="0"/>
          <w:numId w:val="50"/>
        </w:numPr>
        <w:spacing w:after="129" w:line="270" w:lineRule="auto"/>
        <w:ind w:right="63"/>
        <w:contextualSpacing/>
        <w:jc w:val="both"/>
      </w:pPr>
      <w:r>
        <w:t>log into the application as a stat agent</w:t>
      </w:r>
    </w:p>
    <w:p w14:paraId="7DB23CB2" w14:textId="77777777" w:rsidR="00001354" w:rsidRDefault="00001354" w:rsidP="00926459">
      <w:pPr>
        <w:pStyle w:val="ListParagraph"/>
        <w:numPr>
          <w:ilvl w:val="0"/>
          <w:numId w:val="50"/>
        </w:numPr>
        <w:spacing w:after="129" w:line="270" w:lineRule="auto"/>
        <w:ind w:right="63"/>
        <w:contextualSpacing/>
        <w:jc w:val="both"/>
      </w:pPr>
      <w:r>
        <w:t>open the data call</w:t>
      </w:r>
    </w:p>
    <w:p w14:paraId="39CF8561" w14:textId="77777777" w:rsidR="00001354" w:rsidRDefault="00001354" w:rsidP="00926459">
      <w:pPr>
        <w:pStyle w:val="ListParagraph"/>
        <w:numPr>
          <w:ilvl w:val="0"/>
          <w:numId w:val="50"/>
        </w:numPr>
        <w:spacing w:after="129" w:line="270" w:lineRule="auto"/>
        <w:ind w:right="63"/>
        <w:contextualSpacing/>
        <w:jc w:val="both"/>
      </w:pPr>
      <w:r>
        <w:t>set the extraction pattern to what you want</w:t>
      </w:r>
    </w:p>
    <w:p w14:paraId="693CB8DF" w14:textId="77777777" w:rsidR="00001354" w:rsidRDefault="00001354" w:rsidP="00620ED5">
      <w:pPr>
        <w:pStyle w:val="Heading2"/>
      </w:pPr>
      <w:bookmarkStart w:id="140" w:name="_Toc86913825"/>
      <w:r>
        <w:t>Like or Unlike a Data Call</w:t>
      </w:r>
      <w:bookmarkEnd w:id="140"/>
    </w:p>
    <w:p w14:paraId="598D2CA9" w14:textId="77777777" w:rsidR="00001354" w:rsidRPr="00B0270D" w:rsidRDefault="00001354" w:rsidP="00001354">
      <w:r>
        <w:t>Role: Carrier</w:t>
      </w:r>
    </w:p>
    <w:p w14:paraId="17F72D95" w14:textId="77777777" w:rsidR="00001354" w:rsidRDefault="00001354" w:rsidP="00926459">
      <w:pPr>
        <w:pStyle w:val="ListParagraph"/>
        <w:numPr>
          <w:ilvl w:val="0"/>
          <w:numId w:val="52"/>
        </w:numPr>
        <w:spacing w:after="129" w:line="270" w:lineRule="auto"/>
        <w:ind w:right="63"/>
        <w:contextualSpacing/>
        <w:jc w:val="both"/>
      </w:pPr>
      <w:r>
        <w:t>log into the application as a carrier</w:t>
      </w:r>
    </w:p>
    <w:p w14:paraId="009C6CF9" w14:textId="77777777" w:rsidR="00001354" w:rsidRDefault="00001354" w:rsidP="00926459">
      <w:pPr>
        <w:pStyle w:val="ListParagraph"/>
        <w:numPr>
          <w:ilvl w:val="0"/>
          <w:numId w:val="52"/>
        </w:numPr>
        <w:spacing w:after="129" w:line="270" w:lineRule="auto"/>
        <w:ind w:right="63"/>
        <w:contextualSpacing/>
        <w:jc w:val="both"/>
      </w:pPr>
      <w:r>
        <w:t>open a draft data call</w:t>
      </w:r>
    </w:p>
    <w:p w14:paraId="0C0D36A5" w14:textId="77777777" w:rsidR="00001354" w:rsidRDefault="00001354" w:rsidP="00926459">
      <w:pPr>
        <w:pStyle w:val="ListParagraph"/>
        <w:numPr>
          <w:ilvl w:val="0"/>
          <w:numId w:val="52"/>
        </w:numPr>
        <w:spacing w:after="129" w:line="270" w:lineRule="auto"/>
        <w:ind w:right="63"/>
        <w:contextualSpacing/>
        <w:jc w:val="both"/>
      </w:pPr>
      <w:r>
        <w:t>click on the like data call</w:t>
      </w:r>
    </w:p>
    <w:p w14:paraId="71F61588" w14:textId="77777777" w:rsidR="00001354" w:rsidRDefault="00001354" w:rsidP="00926459">
      <w:pPr>
        <w:pStyle w:val="ListParagraph"/>
        <w:numPr>
          <w:ilvl w:val="0"/>
          <w:numId w:val="52"/>
        </w:numPr>
        <w:spacing w:after="129" w:line="270" w:lineRule="auto"/>
        <w:ind w:right="63"/>
        <w:contextualSpacing/>
        <w:jc w:val="both"/>
      </w:pPr>
      <w:r>
        <w:t>go back to the list of draft data calls</w:t>
      </w:r>
    </w:p>
    <w:p w14:paraId="08A4F397" w14:textId="77777777" w:rsidR="00001354" w:rsidRDefault="00001354" w:rsidP="00926459">
      <w:pPr>
        <w:pStyle w:val="ListParagraph"/>
        <w:numPr>
          <w:ilvl w:val="0"/>
          <w:numId w:val="52"/>
        </w:numPr>
        <w:spacing w:after="129" w:line="270" w:lineRule="auto"/>
        <w:ind w:right="63"/>
        <w:contextualSpacing/>
        <w:jc w:val="both"/>
      </w:pPr>
      <w:r>
        <w:t>the data call should have one more like (you may need to refresh the page)</w:t>
      </w:r>
    </w:p>
    <w:p w14:paraId="3B219663" w14:textId="77777777" w:rsidR="00001354" w:rsidRDefault="00001354" w:rsidP="00926459">
      <w:pPr>
        <w:pStyle w:val="ListParagraph"/>
        <w:numPr>
          <w:ilvl w:val="0"/>
          <w:numId w:val="52"/>
        </w:numPr>
        <w:spacing w:after="129" w:line="270" w:lineRule="auto"/>
        <w:ind w:right="63"/>
        <w:contextualSpacing/>
        <w:jc w:val="both"/>
      </w:pPr>
      <w:r>
        <w:t>go back into the data call</w:t>
      </w:r>
    </w:p>
    <w:p w14:paraId="12932617" w14:textId="77777777" w:rsidR="00001354" w:rsidRDefault="00001354" w:rsidP="00926459">
      <w:pPr>
        <w:pStyle w:val="ListParagraph"/>
        <w:numPr>
          <w:ilvl w:val="0"/>
          <w:numId w:val="52"/>
        </w:numPr>
        <w:spacing w:after="129" w:line="270" w:lineRule="auto"/>
        <w:ind w:right="63"/>
        <w:contextualSpacing/>
        <w:jc w:val="both"/>
      </w:pPr>
      <w:r>
        <w:t>unlike the data call</w:t>
      </w:r>
    </w:p>
    <w:p w14:paraId="3228F6D4" w14:textId="77777777" w:rsidR="00001354" w:rsidRDefault="00001354" w:rsidP="00926459">
      <w:pPr>
        <w:pStyle w:val="ListParagraph"/>
        <w:numPr>
          <w:ilvl w:val="0"/>
          <w:numId w:val="52"/>
        </w:numPr>
        <w:spacing w:after="129" w:line="270" w:lineRule="auto"/>
        <w:ind w:right="63"/>
        <w:contextualSpacing/>
        <w:jc w:val="both"/>
      </w:pPr>
      <w:r>
        <w:t>go back to the list</w:t>
      </w:r>
    </w:p>
    <w:p w14:paraId="6891FEE0" w14:textId="77777777" w:rsidR="00001354" w:rsidRDefault="00001354" w:rsidP="00926459">
      <w:pPr>
        <w:pStyle w:val="ListParagraph"/>
        <w:numPr>
          <w:ilvl w:val="0"/>
          <w:numId w:val="52"/>
        </w:numPr>
        <w:spacing w:after="129" w:line="270" w:lineRule="auto"/>
        <w:ind w:right="63"/>
        <w:contextualSpacing/>
        <w:jc w:val="both"/>
      </w:pPr>
      <w:r>
        <w:t>the data call should have one less like (you may need to refresh the page)</w:t>
      </w:r>
    </w:p>
    <w:p w14:paraId="43EBCBBD" w14:textId="77777777" w:rsidR="00001354" w:rsidRDefault="00001354" w:rsidP="00620ED5">
      <w:pPr>
        <w:pStyle w:val="Heading2"/>
      </w:pPr>
      <w:bookmarkStart w:id="141" w:name="_Toc86913826"/>
      <w:r>
        <w:lastRenderedPageBreak/>
        <w:t>View Organizations that Have Liked a Data Call</w:t>
      </w:r>
      <w:bookmarkEnd w:id="141"/>
    </w:p>
    <w:p w14:paraId="47F3EEDF" w14:textId="77777777" w:rsidR="00001354" w:rsidRDefault="00001354" w:rsidP="00001354">
      <w:r>
        <w:t>You may need to log out of the application and log back in then go to the draft data call to see the link appear.</w:t>
      </w:r>
    </w:p>
    <w:p w14:paraId="741FB959" w14:textId="77777777" w:rsidR="00001354" w:rsidRDefault="00001354" w:rsidP="00001354">
      <w:r>
        <w:t>Role: Carrier</w:t>
      </w:r>
    </w:p>
    <w:p w14:paraId="00169175" w14:textId="77777777" w:rsidR="00001354" w:rsidRDefault="00001354" w:rsidP="00926459">
      <w:pPr>
        <w:pStyle w:val="ListParagraph"/>
        <w:numPr>
          <w:ilvl w:val="0"/>
          <w:numId w:val="53"/>
        </w:numPr>
        <w:spacing w:after="129" w:line="270" w:lineRule="auto"/>
        <w:ind w:right="63"/>
        <w:contextualSpacing/>
        <w:jc w:val="both"/>
      </w:pPr>
      <w:r>
        <w:t>Log in to the application</w:t>
      </w:r>
    </w:p>
    <w:p w14:paraId="7CD6EE5F" w14:textId="77777777" w:rsidR="00001354" w:rsidRDefault="00001354" w:rsidP="00926459">
      <w:pPr>
        <w:pStyle w:val="ListParagraph"/>
        <w:numPr>
          <w:ilvl w:val="0"/>
          <w:numId w:val="53"/>
        </w:numPr>
        <w:spacing w:after="129" w:line="270" w:lineRule="auto"/>
        <w:ind w:right="63"/>
        <w:contextualSpacing/>
        <w:jc w:val="both"/>
      </w:pPr>
      <w:r>
        <w:t>Open a draft data call</w:t>
      </w:r>
    </w:p>
    <w:p w14:paraId="5C83AD8B" w14:textId="77777777" w:rsidR="00001354" w:rsidRDefault="00001354" w:rsidP="00926459">
      <w:pPr>
        <w:pStyle w:val="ListParagraph"/>
        <w:numPr>
          <w:ilvl w:val="0"/>
          <w:numId w:val="53"/>
        </w:numPr>
        <w:spacing w:after="129" w:line="270" w:lineRule="auto"/>
        <w:ind w:right="63"/>
        <w:contextualSpacing/>
        <w:jc w:val="both"/>
      </w:pPr>
      <w:r>
        <w:t>Next to the likes, click the “View Organizations” link.</w:t>
      </w:r>
    </w:p>
    <w:p w14:paraId="42A59EDD" w14:textId="77777777" w:rsidR="00001354" w:rsidRDefault="00001354" w:rsidP="00926459">
      <w:pPr>
        <w:pStyle w:val="ListParagraph"/>
        <w:numPr>
          <w:ilvl w:val="0"/>
          <w:numId w:val="53"/>
        </w:numPr>
        <w:spacing w:after="129" w:line="270" w:lineRule="auto"/>
        <w:ind w:right="63"/>
        <w:contextualSpacing/>
        <w:jc w:val="both"/>
      </w:pPr>
      <w:r>
        <w:t>A list of organizations appears.</w:t>
      </w:r>
    </w:p>
    <w:p w14:paraId="66CC574E" w14:textId="77777777" w:rsidR="00001354" w:rsidRDefault="00001354" w:rsidP="00620ED5">
      <w:pPr>
        <w:pStyle w:val="Heading2"/>
      </w:pPr>
      <w:bookmarkStart w:id="142" w:name="_Toc86913827"/>
      <w:r>
        <w:t>View Organizations that Have Consented to a Data Call</w:t>
      </w:r>
      <w:bookmarkEnd w:id="142"/>
    </w:p>
    <w:p w14:paraId="483E2F11" w14:textId="77777777" w:rsidR="00001354" w:rsidRDefault="00001354" w:rsidP="00001354">
      <w:r>
        <w:t>Role: Regulator</w:t>
      </w:r>
    </w:p>
    <w:p w14:paraId="14A06FF4" w14:textId="77777777" w:rsidR="00001354" w:rsidRDefault="00001354" w:rsidP="00926459">
      <w:pPr>
        <w:pStyle w:val="ListParagraph"/>
        <w:numPr>
          <w:ilvl w:val="0"/>
          <w:numId w:val="54"/>
        </w:numPr>
        <w:spacing w:after="129" w:line="270" w:lineRule="auto"/>
        <w:ind w:right="63"/>
        <w:contextualSpacing/>
        <w:jc w:val="both"/>
      </w:pPr>
      <w:r>
        <w:t>Log into the application</w:t>
      </w:r>
    </w:p>
    <w:p w14:paraId="69F38FC5" w14:textId="77777777" w:rsidR="00001354" w:rsidRDefault="00001354" w:rsidP="00926459">
      <w:pPr>
        <w:pStyle w:val="ListParagraph"/>
        <w:numPr>
          <w:ilvl w:val="0"/>
          <w:numId w:val="54"/>
        </w:numPr>
        <w:spacing w:after="129" w:line="270" w:lineRule="auto"/>
        <w:ind w:right="63"/>
        <w:contextualSpacing/>
        <w:jc w:val="both"/>
      </w:pPr>
      <w:r>
        <w:t>Open an issued data call</w:t>
      </w:r>
    </w:p>
    <w:p w14:paraId="3FDF783F" w14:textId="77777777" w:rsidR="00001354" w:rsidRPr="004419A6" w:rsidRDefault="00001354" w:rsidP="00926459">
      <w:pPr>
        <w:pStyle w:val="ListParagraph"/>
        <w:numPr>
          <w:ilvl w:val="0"/>
          <w:numId w:val="54"/>
        </w:numPr>
        <w:spacing w:after="129" w:line="270" w:lineRule="auto"/>
        <w:ind w:right="63"/>
        <w:contextualSpacing/>
        <w:jc w:val="both"/>
      </w:pPr>
      <w:r>
        <w:t>Click on the “View Carriers” link next to the Carrier Consents count.</w:t>
      </w:r>
    </w:p>
    <w:p w14:paraId="7B14D024" w14:textId="77777777" w:rsidR="00001354" w:rsidRDefault="00001354" w:rsidP="00620ED5">
      <w:pPr>
        <w:pStyle w:val="Heading2"/>
      </w:pPr>
      <w:bookmarkStart w:id="143" w:name="_Toc86913828"/>
      <w:r w:rsidRPr="006B3729">
        <w:t>Consent to the data call</w:t>
      </w:r>
      <w:bookmarkEnd w:id="143"/>
    </w:p>
    <w:p w14:paraId="6881EB50" w14:textId="77777777" w:rsidR="00001354" w:rsidRPr="000D4CE1" w:rsidRDefault="00001354" w:rsidP="00001354">
      <w:r>
        <w:t>Role: Carrier</w:t>
      </w:r>
    </w:p>
    <w:p w14:paraId="5B2D4E2D" w14:textId="77777777" w:rsidR="00001354" w:rsidRDefault="00001354" w:rsidP="00926459">
      <w:pPr>
        <w:pStyle w:val="ListParagraph"/>
        <w:numPr>
          <w:ilvl w:val="0"/>
          <w:numId w:val="49"/>
        </w:numPr>
        <w:spacing w:after="129" w:line="270" w:lineRule="auto"/>
        <w:ind w:right="63"/>
        <w:contextualSpacing/>
        <w:jc w:val="both"/>
      </w:pPr>
      <w:r>
        <w:t>Log into the application</w:t>
      </w:r>
    </w:p>
    <w:p w14:paraId="741D06AF" w14:textId="77777777" w:rsidR="00001354" w:rsidRDefault="00001354" w:rsidP="00926459">
      <w:pPr>
        <w:pStyle w:val="ListParagraph"/>
        <w:numPr>
          <w:ilvl w:val="0"/>
          <w:numId w:val="49"/>
        </w:numPr>
        <w:spacing w:after="129" w:line="270" w:lineRule="auto"/>
        <w:ind w:right="63"/>
        <w:contextualSpacing/>
        <w:jc w:val="both"/>
      </w:pPr>
      <w:r>
        <w:t>Open an issued data call</w:t>
      </w:r>
    </w:p>
    <w:p w14:paraId="18966ED3" w14:textId="77777777" w:rsidR="00001354" w:rsidRDefault="00001354" w:rsidP="00926459">
      <w:pPr>
        <w:pStyle w:val="ListParagraph"/>
        <w:numPr>
          <w:ilvl w:val="0"/>
          <w:numId w:val="49"/>
        </w:numPr>
        <w:spacing w:after="129" w:line="270" w:lineRule="auto"/>
        <w:ind w:right="63"/>
        <w:contextualSpacing/>
        <w:jc w:val="both"/>
      </w:pPr>
      <w:r>
        <w:t>Click on “Consent to the Report”</w:t>
      </w:r>
    </w:p>
    <w:p w14:paraId="5E2642E2" w14:textId="77777777" w:rsidR="00001354" w:rsidRDefault="00001354" w:rsidP="00926459">
      <w:pPr>
        <w:pStyle w:val="ListParagraph"/>
        <w:numPr>
          <w:ilvl w:val="0"/>
          <w:numId w:val="49"/>
        </w:numPr>
        <w:spacing w:after="129" w:line="270" w:lineRule="auto"/>
        <w:ind w:right="63"/>
        <w:contextualSpacing/>
        <w:jc w:val="both"/>
      </w:pPr>
      <w:r>
        <w:t>The “Consent Recorded:” field should update with current date and time.</w:t>
      </w:r>
    </w:p>
    <w:p w14:paraId="7CE0B4B6" w14:textId="77777777" w:rsidR="00001354" w:rsidRDefault="00001354" w:rsidP="00926459">
      <w:pPr>
        <w:pStyle w:val="ListParagraph"/>
        <w:numPr>
          <w:ilvl w:val="0"/>
          <w:numId w:val="49"/>
        </w:numPr>
        <w:spacing w:after="129" w:line="270" w:lineRule="auto"/>
        <w:ind w:right="63"/>
        <w:contextualSpacing/>
        <w:jc w:val="both"/>
      </w:pPr>
      <w:r>
        <w:t>Go back to the list of data calls, this one should have another consent.</w:t>
      </w:r>
    </w:p>
    <w:p w14:paraId="53819770" w14:textId="77777777" w:rsidR="00001354" w:rsidRDefault="00001354" w:rsidP="00926459">
      <w:pPr>
        <w:pStyle w:val="ListParagraph"/>
        <w:numPr>
          <w:ilvl w:val="0"/>
          <w:numId w:val="49"/>
        </w:numPr>
        <w:spacing w:after="129" w:line="270" w:lineRule="auto"/>
        <w:ind w:right="63"/>
        <w:contextualSpacing/>
        <w:jc w:val="both"/>
      </w:pPr>
      <w:r>
        <w:t>Check the mongo database for a new collection created by the extraction pattern execution.  It will be for the specific carrier with a generated suffix identifier.</w:t>
      </w:r>
    </w:p>
    <w:p w14:paraId="2D9B7E21" w14:textId="77777777" w:rsidR="00001354" w:rsidRPr="006B3729" w:rsidRDefault="00001354" w:rsidP="00926459">
      <w:pPr>
        <w:pStyle w:val="ListParagraph"/>
        <w:numPr>
          <w:ilvl w:val="0"/>
          <w:numId w:val="49"/>
        </w:numPr>
        <w:spacing w:after="129" w:line="270" w:lineRule="auto"/>
        <w:ind w:right="63"/>
        <w:contextualSpacing/>
        <w:jc w:val="both"/>
      </w:pPr>
      <w:r w:rsidRPr="006B3729">
        <w:t>Confirm the analytics node gets the data as expected</w:t>
      </w:r>
    </w:p>
    <w:p w14:paraId="414274AE" w14:textId="77777777" w:rsidR="00001354" w:rsidRDefault="00001354" w:rsidP="00926459">
      <w:pPr>
        <w:pStyle w:val="ListParagraph"/>
        <w:numPr>
          <w:ilvl w:val="0"/>
          <w:numId w:val="49"/>
        </w:numPr>
        <w:spacing w:after="129" w:line="270" w:lineRule="auto"/>
        <w:ind w:right="63"/>
        <w:contextualSpacing/>
        <w:jc w:val="both"/>
      </w:pPr>
      <w:r>
        <w:t xml:space="preserve">Something should show up in the </w:t>
      </w:r>
      <w:proofErr w:type="spellStart"/>
      <w:r>
        <w:t>aws</w:t>
      </w:r>
      <w:proofErr w:type="spellEnd"/>
      <w:r>
        <w:t xml:space="preserve"> s3 bucket</w:t>
      </w:r>
    </w:p>
    <w:p w14:paraId="2D8315FF" w14:textId="77777777" w:rsidR="00001354" w:rsidRDefault="00001354" w:rsidP="00926459">
      <w:pPr>
        <w:pStyle w:val="ListParagraph"/>
        <w:numPr>
          <w:ilvl w:val="1"/>
          <w:numId w:val="49"/>
        </w:numPr>
        <w:spacing w:after="129" w:line="270" w:lineRule="auto"/>
        <w:ind w:right="63"/>
        <w:contextualSpacing/>
        <w:jc w:val="both"/>
      </w:pPr>
      <w:r>
        <w:t>The s3 bucket is openIDL-analytics</w:t>
      </w:r>
    </w:p>
    <w:p w14:paraId="18EFA8DD" w14:textId="77777777" w:rsidR="00001354" w:rsidRDefault="00001354" w:rsidP="00926459">
      <w:pPr>
        <w:pStyle w:val="ListParagraph"/>
        <w:numPr>
          <w:ilvl w:val="1"/>
          <w:numId w:val="49"/>
        </w:numPr>
        <w:spacing w:after="129" w:line="270" w:lineRule="auto"/>
        <w:ind w:right="63"/>
        <w:contextualSpacing/>
        <w:jc w:val="both"/>
      </w:pPr>
      <w:r>
        <w:t>There could multiple files based on the extraction pattern</w:t>
      </w:r>
    </w:p>
    <w:p w14:paraId="3D2DD5DD" w14:textId="77777777" w:rsidR="00001354" w:rsidRDefault="00001354" w:rsidP="00926459">
      <w:pPr>
        <w:pStyle w:val="ListParagraph"/>
        <w:numPr>
          <w:ilvl w:val="1"/>
          <w:numId w:val="49"/>
        </w:numPr>
        <w:spacing w:after="129" w:line="270" w:lineRule="auto"/>
        <w:ind w:right="63"/>
        <w:contextualSpacing/>
        <w:jc w:val="both"/>
      </w:pPr>
      <w:r>
        <w:t>Make sure that there is the appropriate data in the files again based on the extraction pattern</w:t>
      </w:r>
    </w:p>
    <w:p w14:paraId="2272663D" w14:textId="77777777" w:rsidR="00001354" w:rsidRDefault="00001354" w:rsidP="00620ED5">
      <w:pPr>
        <w:pStyle w:val="Heading2"/>
      </w:pPr>
      <w:bookmarkStart w:id="144" w:name="_Toc86913829"/>
      <w:r>
        <w:t xml:space="preserve">Update </w:t>
      </w:r>
      <w:proofErr w:type="spellStart"/>
      <w:r>
        <w:t>Chaincode</w:t>
      </w:r>
      <w:bookmarkEnd w:id="144"/>
      <w:proofErr w:type="spellEnd"/>
    </w:p>
    <w:p w14:paraId="19C8FBAB" w14:textId="77777777" w:rsidR="00001354" w:rsidRDefault="00001354" w:rsidP="00001354">
      <w:r>
        <w:t xml:space="preserve">From time to time, the </w:t>
      </w:r>
      <w:proofErr w:type="spellStart"/>
      <w:r>
        <w:t>chaincode</w:t>
      </w:r>
      <w:proofErr w:type="spellEnd"/>
      <w:r>
        <w:t xml:space="preserve"> needs to change.  To deploy to the node, run the toolchain after checking into</w:t>
      </w:r>
    </w:p>
    <w:p w14:paraId="4E6B89DD" w14:textId="77777777" w:rsidR="00001354" w:rsidRDefault="00001354" w:rsidP="00001354">
      <w:r>
        <w:t xml:space="preserve">All nodes should be updated together to make sure they all have the same </w:t>
      </w:r>
      <w:proofErr w:type="spellStart"/>
      <w:r>
        <w:t>chaincode</w:t>
      </w:r>
      <w:proofErr w:type="spellEnd"/>
      <w:r>
        <w:t>.  Run each.</w:t>
      </w:r>
    </w:p>
    <w:p w14:paraId="0E94CCB6" w14:textId="77777777" w:rsidR="00001354" w:rsidRDefault="00001354" w:rsidP="00001354">
      <w:r>
        <w:t>You may need to change the version in the configuration of the BUILD stage.</w:t>
      </w:r>
    </w:p>
    <w:p w14:paraId="7D7E2B65" w14:textId="77777777" w:rsidR="00001354" w:rsidRDefault="00001354" w:rsidP="00620ED5">
      <w:pPr>
        <w:pStyle w:val="Heading2"/>
      </w:pPr>
      <w:bookmarkStart w:id="145" w:name="_Toc86913830"/>
      <w:r>
        <w:t>The actual process should be</w:t>
      </w:r>
      <w:bookmarkEnd w:id="145"/>
    </w:p>
    <w:p w14:paraId="6C53B441" w14:textId="77777777" w:rsidR="00001354" w:rsidRDefault="00001354" w:rsidP="00001354">
      <w:r>
        <w:t>consent at date x</w:t>
      </w:r>
    </w:p>
    <w:p w14:paraId="62371779" w14:textId="77777777" w:rsidR="00001354" w:rsidRDefault="00001354" w:rsidP="00001354">
      <w:r>
        <w:lastRenderedPageBreak/>
        <w:t>data call is at date y</w:t>
      </w:r>
    </w:p>
    <w:p w14:paraId="768C7284" w14:textId="77777777" w:rsidR="00001354" w:rsidRDefault="00001354" w:rsidP="00001354">
      <w:r>
        <w:t>load data at time of y</w:t>
      </w:r>
    </w:p>
    <w:p w14:paraId="051231EF" w14:textId="77777777" w:rsidR="00001354" w:rsidRDefault="00001354" w:rsidP="00001354">
      <w:r>
        <w:t xml:space="preserve">is there some kind of window of time to allow data to be </w:t>
      </w:r>
      <w:proofErr w:type="gramStart"/>
      <w:r>
        <w:t>captured</w:t>
      </w:r>
      <w:proofErr w:type="gramEnd"/>
    </w:p>
    <w:p w14:paraId="26125A98" w14:textId="77777777" w:rsidR="00001354" w:rsidRDefault="00001354" w:rsidP="00001354">
      <w:r>
        <w:t>like in draft</w:t>
      </w:r>
    </w:p>
    <w:p w14:paraId="292A389C" w14:textId="77777777" w:rsidR="00001354" w:rsidRDefault="00001354" w:rsidP="00001354">
      <w:r>
        <w:t>consent</w:t>
      </w:r>
    </w:p>
    <w:p w14:paraId="53CA85C6" w14:textId="77777777" w:rsidR="00001354" w:rsidRDefault="00001354" w:rsidP="00001354">
      <w:r>
        <w:t>analytics node should be looking through the data calls to find the finished data calls and firing the extraction at that time</w:t>
      </w:r>
    </w:p>
    <w:p w14:paraId="1B7AD340" w14:textId="77777777" w:rsidR="00001354" w:rsidRDefault="00001354" w:rsidP="00001354">
      <w:r>
        <w:t>each carrier node polls to know when to run the extraction pattern</w:t>
      </w:r>
    </w:p>
    <w:p w14:paraId="5206FB51" w14:textId="77777777" w:rsidR="00001354" w:rsidRDefault="00001354" w:rsidP="00001354">
      <w:r>
        <w:t>the movement of data into s3 should not happen</w:t>
      </w:r>
    </w:p>
    <w:p w14:paraId="70E42DB0" w14:textId="77777777" w:rsidR="00001354" w:rsidRPr="00964F09" w:rsidRDefault="00001354" w:rsidP="00001354"/>
    <w:p w14:paraId="7CB99BEA" w14:textId="77777777" w:rsidR="00001354" w:rsidRPr="00964F09" w:rsidRDefault="00001354" w:rsidP="00001354"/>
    <w:p w14:paraId="779F5E42" w14:textId="77777777" w:rsidR="00001354" w:rsidRPr="00541FC7" w:rsidRDefault="00001354" w:rsidP="00001354"/>
    <w:p w14:paraId="37F00CBA" w14:textId="77777777" w:rsidR="00001354" w:rsidRDefault="00001354" w:rsidP="00620ED5">
      <w:pPr>
        <w:pStyle w:val="Heading2"/>
      </w:pPr>
      <w:bookmarkStart w:id="146" w:name="_Toc86913831"/>
      <w:r>
        <w:t>Testing Utilities</w:t>
      </w:r>
      <w:bookmarkEnd w:id="146"/>
    </w:p>
    <w:p w14:paraId="0F251410" w14:textId="77777777" w:rsidR="00001354" w:rsidRDefault="00001354" w:rsidP="00001354">
      <w:pPr>
        <w:pStyle w:val="Heading4"/>
      </w:pPr>
      <w:r>
        <w:t>Sharing Access Credentials</w:t>
      </w:r>
    </w:p>
    <w:p w14:paraId="1C7F7126" w14:textId="77777777" w:rsidR="00001354" w:rsidRPr="00A90200" w:rsidRDefault="00001354" w:rsidP="00001354">
      <w:r>
        <w:t xml:space="preserve">A best practice is never to commit credentials to git.  To get around this for our test environments, we keep the credentials in a box folder.  </w:t>
      </w:r>
      <w:proofErr w:type="spellStart"/>
      <w:r>
        <w:t>openIDL_environments</w:t>
      </w:r>
      <w:proofErr w:type="spellEnd"/>
      <w:r>
        <w:t>.  Make a sub folder for your environment and node in the same way you named the resource group.</w:t>
      </w:r>
    </w:p>
    <w:p w14:paraId="60246F48" w14:textId="77777777" w:rsidR="00001354" w:rsidRDefault="00001354" w:rsidP="00620ED5">
      <w:pPr>
        <w:pStyle w:val="Heading3"/>
      </w:pPr>
      <w:bookmarkStart w:id="147" w:name="_Toc86913832"/>
      <w:r>
        <w:t>Data Call Helpers</w:t>
      </w:r>
      <w:bookmarkEnd w:id="147"/>
    </w:p>
    <w:p w14:paraId="70CE0B00" w14:textId="77777777" w:rsidR="00620ED5" w:rsidRPr="00620ED5" w:rsidRDefault="00620ED5" w:rsidP="00620ED5">
      <w:pPr>
        <w:pStyle w:val="LO-normal1"/>
      </w:pPr>
      <w:r>
        <w:t>TODO: Verify</w:t>
      </w:r>
    </w:p>
    <w:p w14:paraId="2B88E3C8" w14:textId="77777777" w:rsidR="00001354" w:rsidRDefault="00001354" w:rsidP="00001354">
      <w:proofErr w:type="gramStart"/>
      <w:r>
        <w:t>In the course of</w:t>
      </w:r>
      <w:proofErr w:type="gramEnd"/>
      <w:r>
        <w:t xml:space="preserve"> testing the application, many elements need to be repeated many times.  This can and should be done using the UI to verify that the UI is working correctly.  To facili</w:t>
      </w:r>
      <w:r w:rsidR="00D147F9">
        <w:t>ta</w:t>
      </w:r>
      <w:r>
        <w:t xml:space="preserve">te rapid testing of the </w:t>
      </w:r>
      <w:proofErr w:type="spellStart"/>
      <w:r>
        <w:t>api’s</w:t>
      </w:r>
      <w:proofErr w:type="spellEnd"/>
      <w:r>
        <w:t xml:space="preserve"> however, it is advantageous to be able to execute the functionality from a command line.  The data-call-app has some testing utilities to create and consent to data calls.</w:t>
      </w:r>
    </w:p>
    <w:p w14:paraId="3D972EF9" w14:textId="77777777" w:rsidR="00001354" w:rsidRDefault="00001354" w:rsidP="00001354">
      <w:r>
        <w:t>Use one of the following:</w:t>
      </w:r>
    </w:p>
    <w:p w14:paraId="6BF1CC96" w14:textId="77777777" w:rsidR="00001354" w:rsidRDefault="00001354" w:rsidP="00001354">
      <w:r>
        <w:t>node test/</w:t>
      </w:r>
      <w:proofErr w:type="spellStart"/>
      <w:r>
        <w:t>api</w:t>
      </w:r>
      <w:proofErr w:type="spellEnd"/>
      <w:r>
        <w:t>/api-create-data-call.js</w:t>
      </w:r>
    </w:p>
    <w:p w14:paraId="3642974B" w14:textId="77777777" w:rsidR="00001354" w:rsidRDefault="00001354" w:rsidP="00001354">
      <w:r>
        <w:t>node test/</w:t>
      </w:r>
      <w:proofErr w:type="spellStart"/>
      <w:r>
        <w:t>api</w:t>
      </w:r>
      <w:proofErr w:type="spellEnd"/>
      <w:r>
        <w:t>/api-consent-to-data-call.js</w:t>
      </w:r>
    </w:p>
    <w:p w14:paraId="33B2FB61" w14:textId="77777777" w:rsidR="00001354" w:rsidRDefault="00001354" w:rsidP="00001354">
      <w:r>
        <w:t>node test/</w:t>
      </w:r>
      <w:proofErr w:type="spellStart"/>
      <w:r>
        <w:t>api</w:t>
      </w:r>
      <w:proofErr w:type="spellEnd"/>
      <w:r>
        <w:t>/api-create-and-consent-to-data-call.js</w:t>
      </w:r>
    </w:p>
    <w:p w14:paraId="746277A0" w14:textId="77777777" w:rsidR="00001354" w:rsidRPr="00E96E65" w:rsidRDefault="00001354" w:rsidP="00001354">
      <w:r>
        <w:t>Make sure to update the data call information before running these.</w:t>
      </w:r>
    </w:p>
    <w:p w14:paraId="00942898" w14:textId="77777777" w:rsidR="00001354" w:rsidRDefault="00001354" w:rsidP="00620ED5">
      <w:pPr>
        <w:pStyle w:val="Heading3"/>
      </w:pPr>
      <w:bookmarkStart w:id="148" w:name="_Toc86913833"/>
      <w:r>
        <w:t>Viewing the MongoDB for testing purposes</w:t>
      </w:r>
      <w:bookmarkEnd w:id="148"/>
    </w:p>
    <w:p w14:paraId="4EE5FF3F" w14:textId="77777777" w:rsidR="00001354" w:rsidRDefault="00001354" w:rsidP="00001354">
      <w:r>
        <w:t>The mongo database is available in the cloud</w:t>
      </w:r>
    </w:p>
    <w:p w14:paraId="687DFE49" w14:textId="77777777" w:rsidR="00001354" w:rsidRDefault="00D147F9" w:rsidP="00001354">
      <w:r>
        <w:t xml:space="preserve">See section </w:t>
      </w:r>
      <w:r>
        <w:fldChar w:fldCharType="begin"/>
      </w:r>
      <w:r>
        <w:instrText xml:space="preserve"> REF _Ref86865579 \h </w:instrText>
      </w:r>
      <w:r>
        <w:fldChar w:fldCharType="separate"/>
      </w:r>
      <w:proofErr w:type="spellStart"/>
      <w:r>
        <w:rPr>
          <w:rFonts w:ascii="Calibri" w:hAnsi="Calibri" w:cs="Calibri"/>
          <w:color w:val="2F5496"/>
          <w:sz w:val="26"/>
          <w:szCs w:val="26"/>
          <w:lang w:val="en-MY"/>
        </w:rPr>
        <w:t>use</w:t>
      </w:r>
      <w:r w:rsidRPr="006725F0">
        <w:rPr>
          <w:rFonts w:ascii="Calibri" w:hAnsi="Calibri" w:cs="Calibri"/>
          <w:color w:val="2F5496"/>
          <w:sz w:val="26"/>
          <w:szCs w:val="26"/>
          <w:lang w:val="en-MY"/>
        </w:rPr>
        <w:t>Deploy</w:t>
      </w:r>
      <w:proofErr w:type="spellEnd"/>
      <w:r w:rsidRPr="006725F0">
        <w:rPr>
          <w:rFonts w:ascii="Calibri" w:hAnsi="Calibri" w:cs="Calibri"/>
          <w:color w:val="2F5496"/>
          <w:sz w:val="26"/>
          <w:szCs w:val="26"/>
          <w:lang w:val="en-MY"/>
        </w:rPr>
        <w:t xml:space="preserve"> MongoDB</w:t>
      </w:r>
      <w:r>
        <w:fldChar w:fldCharType="end"/>
      </w:r>
      <w:r>
        <w:t xml:space="preserve"> for details on connecting to mongo.</w:t>
      </w:r>
    </w:p>
    <w:p w14:paraId="44911920" w14:textId="77777777" w:rsidR="00001354" w:rsidRDefault="00001354" w:rsidP="00620ED5">
      <w:pPr>
        <w:pStyle w:val="Heading3"/>
      </w:pPr>
      <w:bookmarkStart w:id="149" w:name="_Toc86913834"/>
      <w:r>
        <w:t>Getting the URL for the application</w:t>
      </w:r>
      <w:bookmarkEnd w:id="149"/>
    </w:p>
    <w:p w14:paraId="0D7DBBF7" w14:textId="77777777" w:rsidR="00001354" w:rsidRDefault="00D147F9" w:rsidP="00001354">
      <w:proofErr w:type="gramStart"/>
      <w:r>
        <w:t>TODO ??</w:t>
      </w:r>
      <w:proofErr w:type="gramEnd"/>
    </w:p>
    <w:p w14:paraId="2BA0B651" w14:textId="77777777" w:rsidR="00001354" w:rsidRDefault="00001354" w:rsidP="00620ED5">
      <w:pPr>
        <w:pStyle w:val="Heading3"/>
      </w:pPr>
      <w:bookmarkStart w:id="150" w:name="_Toc86913835"/>
      <w:r>
        <w:t>Determining the base URL for an Application</w:t>
      </w:r>
      <w:bookmarkEnd w:id="150"/>
    </w:p>
    <w:p w14:paraId="4F7F151F" w14:textId="77777777" w:rsidR="00001354" w:rsidRDefault="00D147F9" w:rsidP="00001354">
      <w:proofErr w:type="gramStart"/>
      <w:r>
        <w:t>TODO ??</w:t>
      </w:r>
      <w:proofErr w:type="gramEnd"/>
    </w:p>
    <w:p w14:paraId="595A1BFA" w14:textId="77777777" w:rsidR="00001354" w:rsidRDefault="00001354" w:rsidP="00620ED5">
      <w:pPr>
        <w:pStyle w:val="Heading3"/>
      </w:pPr>
      <w:bookmarkStart w:id="151" w:name="_Ref61600320"/>
      <w:bookmarkStart w:id="152" w:name="_Toc86913836"/>
      <w:r>
        <w:lastRenderedPageBreak/>
        <w:t>Getting Credentials for APIs</w:t>
      </w:r>
      <w:bookmarkEnd w:id="151"/>
      <w:bookmarkEnd w:id="152"/>
    </w:p>
    <w:p w14:paraId="70F03E3A" w14:textId="77777777" w:rsidR="00001354" w:rsidRDefault="00D147F9" w:rsidP="00D147F9">
      <w:pPr>
        <w:pStyle w:val="ListParagraph"/>
        <w:spacing w:after="129" w:line="270" w:lineRule="auto"/>
        <w:ind w:left="360" w:right="63"/>
        <w:contextualSpacing/>
        <w:jc w:val="both"/>
      </w:pPr>
      <w:proofErr w:type="gramStart"/>
      <w:r>
        <w:t>TODO ??</w:t>
      </w:r>
      <w:proofErr w:type="gramEnd"/>
    </w:p>
    <w:p w14:paraId="4B90334D" w14:textId="77777777" w:rsidR="00001354" w:rsidRDefault="00001354" w:rsidP="00620ED5">
      <w:pPr>
        <w:pStyle w:val="Heading3"/>
      </w:pPr>
      <w:bookmarkStart w:id="153" w:name="_Toc86913837"/>
      <w:r>
        <w:t>Debugging a Consent Call</w:t>
      </w:r>
      <w:bookmarkEnd w:id="153"/>
    </w:p>
    <w:p w14:paraId="760CF11A" w14:textId="77777777" w:rsidR="00001354" w:rsidRDefault="00001354" w:rsidP="00001354">
      <w:r>
        <w:t>Trying to follow the path of the consent operation is a complex undertaking.  The flow is something like this:</w:t>
      </w:r>
    </w:p>
    <w:p w14:paraId="698A745E" w14:textId="77777777" w:rsidR="00001354" w:rsidRDefault="00001354" w:rsidP="00926459">
      <w:pPr>
        <w:pStyle w:val="ListParagraph"/>
        <w:numPr>
          <w:ilvl w:val="0"/>
          <w:numId w:val="55"/>
        </w:numPr>
        <w:spacing w:after="129" w:line="270" w:lineRule="auto"/>
        <w:ind w:right="63"/>
        <w:contextualSpacing/>
        <w:jc w:val="both"/>
      </w:pPr>
      <w:r>
        <w:t>Carrier consents to data call</w:t>
      </w:r>
    </w:p>
    <w:p w14:paraId="7F9F3926" w14:textId="77777777" w:rsidR="00001354" w:rsidRDefault="00001354" w:rsidP="00926459">
      <w:pPr>
        <w:pStyle w:val="ListParagraph"/>
        <w:numPr>
          <w:ilvl w:val="0"/>
          <w:numId w:val="55"/>
        </w:numPr>
        <w:spacing w:after="129" w:line="270" w:lineRule="auto"/>
        <w:ind w:right="63"/>
        <w:contextualSpacing/>
        <w:jc w:val="both"/>
      </w:pPr>
      <w:r>
        <w:t xml:space="preserve">The UI calls the </w:t>
      </w:r>
      <w:proofErr w:type="spellStart"/>
      <w:r>
        <w:t>createConsent</w:t>
      </w:r>
      <w:proofErr w:type="spellEnd"/>
      <w:r>
        <w:t xml:space="preserve"> service in the data-call-app</w:t>
      </w:r>
    </w:p>
    <w:p w14:paraId="1A606270" w14:textId="77777777" w:rsidR="00001354" w:rsidRDefault="00001354" w:rsidP="00926459">
      <w:pPr>
        <w:pStyle w:val="ListParagraph"/>
        <w:numPr>
          <w:ilvl w:val="0"/>
          <w:numId w:val="55"/>
        </w:numPr>
        <w:spacing w:after="129" w:line="270" w:lineRule="auto"/>
        <w:ind w:right="63"/>
        <w:contextualSpacing/>
        <w:jc w:val="both"/>
      </w:pPr>
      <w:r>
        <w:t>Data call app submits the transaction “</w:t>
      </w:r>
      <w:proofErr w:type="spellStart"/>
      <w:r>
        <w:t>CreateConsent</w:t>
      </w:r>
      <w:proofErr w:type="spellEnd"/>
      <w:r>
        <w:t xml:space="preserve">” to the ledger </w:t>
      </w:r>
      <w:proofErr w:type="spellStart"/>
      <w:r>
        <w:t>api</w:t>
      </w:r>
      <w:proofErr w:type="spellEnd"/>
    </w:p>
    <w:p w14:paraId="7EAD316F" w14:textId="77777777" w:rsidR="00001354" w:rsidRDefault="00001354" w:rsidP="00926459">
      <w:pPr>
        <w:pStyle w:val="ListParagraph"/>
        <w:numPr>
          <w:ilvl w:val="0"/>
          <w:numId w:val="55"/>
        </w:numPr>
        <w:spacing w:after="129" w:line="270" w:lineRule="auto"/>
        <w:ind w:right="63"/>
        <w:contextualSpacing/>
        <w:jc w:val="both"/>
      </w:pPr>
      <w:r>
        <w:t xml:space="preserve">The extraction pattern is executed by the data call processor and the mongo </w:t>
      </w:r>
      <w:proofErr w:type="spellStart"/>
      <w:r>
        <w:t>db</w:t>
      </w:r>
      <w:proofErr w:type="spellEnd"/>
      <w:r>
        <w:t xml:space="preserve"> is updated with a collection that represents the results of the extraction pattern</w:t>
      </w:r>
    </w:p>
    <w:p w14:paraId="554E6BDB" w14:textId="77777777" w:rsidR="00620ED5" w:rsidRDefault="00620ED5" w:rsidP="00620ED5">
      <w:pPr>
        <w:pStyle w:val="Heading1"/>
        <w:rPr>
          <w:lang w:val="en-US" w:eastAsia="en-US" w:bidi="ar-SA"/>
        </w:rPr>
      </w:pPr>
      <w:bookmarkStart w:id="154" w:name="_Toc86913838"/>
      <w:r>
        <w:rPr>
          <w:lang w:val="en-US" w:eastAsia="en-US" w:bidi="ar-SA"/>
        </w:rPr>
        <w:lastRenderedPageBreak/>
        <w:t>Debugging</w:t>
      </w:r>
      <w:bookmarkEnd w:id="154"/>
    </w:p>
    <w:p w14:paraId="3C8C8634" w14:textId="77777777" w:rsidR="00001354" w:rsidRDefault="00001354" w:rsidP="00620ED5">
      <w:pPr>
        <w:pStyle w:val="Heading2"/>
        <w:rPr>
          <w:lang w:val="en-US" w:eastAsia="en-US" w:bidi="ar-SA"/>
        </w:rPr>
      </w:pPr>
      <w:bookmarkStart w:id="155" w:name="_Toc86913839"/>
      <w:r>
        <w:rPr>
          <w:lang w:val="en-US" w:eastAsia="en-US" w:bidi="ar-SA"/>
        </w:rPr>
        <w:t>Checking the logs for the different components</w:t>
      </w:r>
      <w:bookmarkEnd w:id="155"/>
    </w:p>
    <w:p w14:paraId="760543F7" w14:textId="77777777" w:rsidR="00001354" w:rsidRDefault="00D147F9" w:rsidP="00D147F9">
      <w:r>
        <w:t xml:space="preserve">The logs for the different pods can be accessed through </w:t>
      </w:r>
      <w:proofErr w:type="spellStart"/>
      <w:r>
        <w:t>kubectl</w:t>
      </w:r>
      <w:proofErr w:type="spellEnd"/>
      <w:r>
        <w:t>.</w:t>
      </w:r>
    </w:p>
    <w:p w14:paraId="430D5B15" w14:textId="77777777" w:rsidR="00D147F9" w:rsidRDefault="00D147F9" w:rsidP="00D147F9">
      <w:r>
        <w:t xml:space="preserve">Setup </w:t>
      </w:r>
      <w:proofErr w:type="spellStart"/>
      <w:r>
        <w:t>aws</w:t>
      </w:r>
      <w:proofErr w:type="spellEnd"/>
      <w:r>
        <w:t xml:space="preserve"> and configure your </w:t>
      </w:r>
      <w:proofErr w:type="spellStart"/>
      <w:r>
        <w:t>eks</w:t>
      </w:r>
      <w:proofErr w:type="spellEnd"/>
      <w:r>
        <w:t xml:space="preserve"> command to point to the specific cluster:</w:t>
      </w:r>
    </w:p>
    <w:p w14:paraId="726C144F" w14:textId="77777777" w:rsidR="00D147F9" w:rsidRDefault="00D147F9" w:rsidP="00D147F9"/>
    <w:p w14:paraId="3754192E" w14:textId="77777777" w:rsidR="00D147F9" w:rsidRDefault="00D147F9" w:rsidP="00D147F9">
      <w:r>
        <w:t xml:space="preserve">something like: </w:t>
      </w:r>
    </w:p>
    <w:p w14:paraId="3056C491" w14:textId="77777777" w:rsidR="00D147F9" w:rsidRDefault="00D147F9" w:rsidP="00D147F9"/>
    <w:p w14:paraId="0BBFB3C3" w14:textId="77777777" w:rsidR="00D147F9" w:rsidRPr="00A1698A" w:rsidRDefault="00D147F9" w:rsidP="00D147F9">
      <w:proofErr w:type="spellStart"/>
      <w:r>
        <w:rPr>
          <w:rFonts w:ascii="Menlo" w:hAnsi="Menlo" w:cs="Menlo"/>
          <w:color w:val="000000"/>
          <w:sz w:val="22"/>
          <w:szCs w:val="22"/>
        </w:rPr>
        <w:t>aws</w:t>
      </w:r>
      <w:proofErr w:type="spellEnd"/>
      <w:r>
        <w:rPr>
          <w:rFonts w:ascii="Menlo" w:hAnsi="Menlo" w:cs="Menlo"/>
          <w:color w:val="000000"/>
          <w:sz w:val="22"/>
          <w:szCs w:val="22"/>
        </w:rPr>
        <w:t xml:space="preserve"> </w:t>
      </w:r>
      <w:proofErr w:type="spellStart"/>
      <w:r>
        <w:rPr>
          <w:rFonts w:ascii="Menlo" w:hAnsi="Menlo" w:cs="Menlo"/>
          <w:color w:val="000000"/>
          <w:sz w:val="22"/>
          <w:szCs w:val="22"/>
          <w:u w:val="single"/>
        </w:rPr>
        <w:t>eks</w:t>
      </w:r>
      <w:proofErr w:type="spellEnd"/>
      <w:r>
        <w:rPr>
          <w:rFonts w:ascii="Menlo" w:hAnsi="Menlo" w:cs="Menlo"/>
          <w:color w:val="000000"/>
          <w:sz w:val="22"/>
          <w:szCs w:val="22"/>
        </w:rPr>
        <w:t xml:space="preserve"> update-</w:t>
      </w:r>
      <w:proofErr w:type="spellStart"/>
      <w:r>
        <w:rPr>
          <w:rFonts w:ascii="Menlo" w:hAnsi="Menlo" w:cs="Menlo"/>
          <w:color w:val="000000"/>
          <w:sz w:val="22"/>
          <w:szCs w:val="22"/>
        </w:rPr>
        <w:t>kubeconfig</w:t>
      </w:r>
      <w:proofErr w:type="spellEnd"/>
      <w:r>
        <w:rPr>
          <w:rFonts w:ascii="Menlo" w:hAnsi="Menlo" w:cs="Menlo"/>
          <w:color w:val="000000"/>
          <w:sz w:val="22"/>
          <w:szCs w:val="22"/>
        </w:rPr>
        <w:t xml:space="preserve"> --region us-east-1 --name </w:t>
      </w:r>
      <w:proofErr w:type="spellStart"/>
      <w:r>
        <w:rPr>
          <w:rFonts w:ascii="Menlo" w:hAnsi="Menlo" w:cs="Menlo"/>
          <w:color w:val="000000"/>
          <w:sz w:val="22"/>
          <w:szCs w:val="22"/>
        </w:rPr>
        <w:t>aais</w:t>
      </w:r>
      <w:proofErr w:type="spellEnd"/>
      <w:r>
        <w:rPr>
          <w:rFonts w:ascii="Menlo" w:hAnsi="Menlo" w:cs="Menlo"/>
          <w:color w:val="000000"/>
          <w:sz w:val="22"/>
          <w:szCs w:val="22"/>
        </w:rPr>
        <w:t>-dev-blk-cluster</w:t>
      </w:r>
    </w:p>
    <w:p w14:paraId="54600573" w14:textId="77777777" w:rsidR="00001354" w:rsidRDefault="00001354" w:rsidP="00001354"/>
    <w:p w14:paraId="02BDDCCE" w14:textId="77777777" w:rsidR="00D147F9" w:rsidRDefault="00D147F9" w:rsidP="00001354">
      <w:r>
        <w:t xml:space="preserve">Then you can use the usual </w:t>
      </w:r>
      <w:proofErr w:type="spellStart"/>
      <w:r>
        <w:t>kubectl</w:t>
      </w:r>
      <w:proofErr w:type="spellEnd"/>
      <w:r>
        <w:t xml:space="preserve"> </w:t>
      </w:r>
      <w:r w:rsidR="00331B64">
        <w:t>commands to get the pods:</w:t>
      </w:r>
    </w:p>
    <w:p w14:paraId="48CC7E03" w14:textId="77777777" w:rsidR="00331B64" w:rsidRDefault="00331B64" w:rsidP="00001354"/>
    <w:p w14:paraId="680B1540" w14:textId="77777777" w:rsidR="00331B64" w:rsidRDefault="00331B64" w:rsidP="00001354">
      <w:pPr>
        <w:rPr>
          <w:rFonts w:ascii="Menlo" w:hAnsi="Menlo" w:cs="Menlo"/>
          <w:color w:val="000000"/>
          <w:sz w:val="22"/>
          <w:szCs w:val="22"/>
        </w:rPr>
      </w:pPr>
      <w:proofErr w:type="spellStart"/>
      <w:r>
        <w:rPr>
          <w:rFonts w:ascii="Menlo" w:hAnsi="Menlo" w:cs="Menlo"/>
          <w:color w:val="000000"/>
          <w:sz w:val="22"/>
          <w:szCs w:val="22"/>
        </w:rPr>
        <w:t>kubectl</w:t>
      </w:r>
      <w:proofErr w:type="spellEnd"/>
      <w:r>
        <w:rPr>
          <w:rFonts w:ascii="Menlo" w:hAnsi="Menlo" w:cs="Menlo"/>
          <w:color w:val="000000"/>
          <w:sz w:val="22"/>
          <w:szCs w:val="22"/>
        </w:rPr>
        <w:t xml:space="preserve"> get ns</w:t>
      </w:r>
    </w:p>
    <w:p w14:paraId="0C3B3921" w14:textId="77777777" w:rsidR="00331B64" w:rsidRDefault="00331B64" w:rsidP="00001354">
      <w:pPr>
        <w:rPr>
          <w:rFonts w:ascii="Menlo" w:hAnsi="Menlo" w:cs="Menlo"/>
          <w:color w:val="000000"/>
          <w:sz w:val="22"/>
          <w:szCs w:val="22"/>
        </w:rPr>
      </w:pPr>
    </w:p>
    <w:p w14:paraId="570B6AA6" w14:textId="77777777" w:rsidR="00331B64" w:rsidRPr="00E363ED" w:rsidRDefault="00331B64" w:rsidP="00331B64">
      <w:r>
        <w:t>Then you can get the pods in a namespace</w:t>
      </w:r>
    </w:p>
    <w:p w14:paraId="6C073CF7" w14:textId="77777777" w:rsidR="00001354" w:rsidRDefault="00001354" w:rsidP="00001354">
      <w:pPr>
        <w:pStyle w:val="LO-normal1"/>
        <w:rPr>
          <w:lang w:val="en-MY" w:eastAsia="en-US" w:bidi="ar-SA"/>
        </w:rPr>
      </w:pPr>
    </w:p>
    <w:p w14:paraId="6CBAC7B0" w14:textId="77777777" w:rsidR="00331B64" w:rsidRDefault="00331B64" w:rsidP="00001354">
      <w:pPr>
        <w:pStyle w:val="LO-normal1"/>
        <w:rPr>
          <w:rFonts w:ascii="Menlo" w:hAnsi="Menlo" w:cs="Menlo"/>
          <w:color w:val="000000"/>
          <w:u w:color="000000"/>
        </w:rPr>
      </w:pPr>
      <w:proofErr w:type="spellStart"/>
      <w:r>
        <w:rPr>
          <w:rFonts w:ascii="Menlo" w:hAnsi="Menlo" w:cs="Menlo"/>
          <w:color w:val="000000"/>
          <w:u w:val="single" w:color="000000"/>
        </w:rPr>
        <w:t>kubectl</w:t>
      </w:r>
      <w:proofErr w:type="spellEnd"/>
      <w:r>
        <w:rPr>
          <w:rFonts w:ascii="Menlo" w:hAnsi="Menlo" w:cs="Menlo"/>
          <w:color w:val="000000"/>
          <w:u w:color="000000"/>
        </w:rPr>
        <w:t xml:space="preserve"> -n </w:t>
      </w:r>
      <w:proofErr w:type="spellStart"/>
      <w:r>
        <w:rPr>
          <w:rFonts w:ascii="Menlo" w:hAnsi="Menlo" w:cs="Menlo"/>
          <w:color w:val="000000"/>
          <w:u w:color="000000"/>
        </w:rPr>
        <w:t>aais</w:t>
      </w:r>
      <w:proofErr w:type="spellEnd"/>
      <w:r>
        <w:rPr>
          <w:rFonts w:ascii="Menlo" w:hAnsi="Menlo" w:cs="Menlo"/>
          <w:color w:val="000000"/>
          <w:u w:color="000000"/>
        </w:rPr>
        <w:t>-net get po</w:t>
      </w:r>
    </w:p>
    <w:p w14:paraId="548BA3CC" w14:textId="77777777" w:rsidR="00331B64" w:rsidRDefault="00331B64" w:rsidP="00001354">
      <w:pPr>
        <w:pStyle w:val="LO-normal1"/>
        <w:rPr>
          <w:rFonts w:ascii="Menlo" w:hAnsi="Menlo" w:cs="Menlo"/>
          <w:color w:val="000000"/>
          <w:u w:color="000000"/>
        </w:rPr>
      </w:pPr>
    </w:p>
    <w:p w14:paraId="0C17A281" w14:textId="77777777" w:rsidR="00331B64" w:rsidRDefault="00331B64" w:rsidP="00331B64">
      <w:pPr>
        <w:rPr>
          <w:lang w:val="en-MY"/>
        </w:rPr>
      </w:pPr>
      <w:r>
        <w:rPr>
          <w:lang w:val="en-MY"/>
        </w:rPr>
        <w:t>Then you can get the logs for one of the pods and follow it too.</w:t>
      </w:r>
    </w:p>
    <w:p w14:paraId="01C1D6BB" w14:textId="77777777" w:rsidR="00331B64" w:rsidRDefault="00331B64" w:rsidP="00331B64">
      <w:pPr>
        <w:rPr>
          <w:lang w:val="en-MY"/>
        </w:rPr>
      </w:pPr>
    </w:p>
    <w:p w14:paraId="04576954" w14:textId="77777777" w:rsidR="00331B64" w:rsidRDefault="00331B64" w:rsidP="00331B64">
      <w:pPr>
        <w:rPr>
          <w:rFonts w:ascii="Menlo" w:hAnsi="Menlo" w:cs="Menlo"/>
          <w:color w:val="000000"/>
          <w:sz w:val="22"/>
          <w:szCs w:val="22"/>
        </w:rPr>
      </w:pPr>
      <w:proofErr w:type="spellStart"/>
      <w:r>
        <w:rPr>
          <w:rFonts w:ascii="Menlo" w:hAnsi="Menlo" w:cs="Menlo"/>
          <w:color w:val="000000"/>
          <w:sz w:val="22"/>
          <w:szCs w:val="22"/>
        </w:rPr>
        <w:t>kubectl</w:t>
      </w:r>
      <w:proofErr w:type="spellEnd"/>
      <w:r>
        <w:rPr>
          <w:rFonts w:ascii="Menlo" w:hAnsi="Menlo" w:cs="Menlo"/>
          <w:color w:val="000000"/>
          <w:sz w:val="22"/>
          <w:szCs w:val="22"/>
        </w:rPr>
        <w:t xml:space="preserve"> -n </w:t>
      </w:r>
      <w:proofErr w:type="spellStart"/>
      <w:r>
        <w:rPr>
          <w:rFonts w:ascii="Menlo" w:hAnsi="Menlo" w:cs="Menlo"/>
          <w:color w:val="000000"/>
          <w:sz w:val="22"/>
          <w:szCs w:val="22"/>
        </w:rPr>
        <w:t>aais</w:t>
      </w:r>
      <w:proofErr w:type="spellEnd"/>
      <w:r>
        <w:rPr>
          <w:rFonts w:ascii="Menlo" w:hAnsi="Menlo" w:cs="Menlo"/>
          <w:color w:val="000000"/>
          <w:sz w:val="22"/>
          <w:szCs w:val="22"/>
        </w:rPr>
        <w:t>-net logs peer0-0 -c peer0</w:t>
      </w:r>
    </w:p>
    <w:p w14:paraId="28706122" w14:textId="77777777" w:rsidR="007D41C9" w:rsidRDefault="007D41C9" w:rsidP="007D41C9">
      <w:pPr>
        <w:pStyle w:val="Heading2"/>
        <w:rPr>
          <w:lang w:val="en-MY"/>
        </w:rPr>
      </w:pPr>
      <w:r>
        <w:rPr>
          <w:lang w:val="en-MY"/>
        </w:rPr>
        <w:t>Troubleshooting</w:t>
      </w:r>
    </w:p>
    <w:p w14:paraId="7A4B26DC" w14:textId="77777777" w:rsidR="007D41C9" w:rsidRDefault="007D41C9" w:rsidP="007D41C9">
      <w:pPr>
        <w:pStyle w:val="LO-normal1"/>
        <w:rPr>
          <w:lang w:val="en-MY"/>
        </w:rPr>
      </w:pPr>
      <w:r>
        <w:rPr>
          <w:lang w:val="en-MY"/>
        </w:rPr>
        <w:t>If your route53 is incorrect because the domain and subdomain are incorrect, then follow these steps:</w:t>
      </w:r>
    </w:p>
    <w:p w14:paraId="301ECEDB" w14:textId="77777777" w:rsidR="007D41C9" w:rsidRPr="007D41C9" w:rsidRDefault="007D41C9" w:rsidP="007D41C9">
      <w:pPr>
        <w:rPr>
          <w:rFonts w:ascii="Calibri" w:hAnsi="Calibri" w:cs="Calibri"/>
          <w:color w:val="000000"/>
        </w:rPr>
      </w:pPr>
      <w:r w:rsidRPr="007D41C9">
        <w:rPr>
          <w:rFonts w:ascii="Calibri" w:hAnsi="Calibri" w:cs="Calibri"/>
          <w:color w:val="000000"/>
          <w:sz w:val="22"/>
          <w:szCs w:val="22"/>
        </w:rPr>
        <w:t> </w:t>
      </w:r>
    </w:p>
    <w:p w14:paraId="28F26C45" w14:textId="77777777" w:rsidR="007D41C9" w:rsidRPr="007D41C9" w:rsidRDefault="007D41C9" w:rsidP="007D41C9">
      <w:pPr>
        <w:numPr>
          <w:ilvl w:val="0"/>
          <w:numId w:val="56"/>
        </w:numPr>
        <w:rPr>
          <w:rFonts w:ascii="Calibri" w:hAnsi="Calibri" w:cs="Calibri"/>
          <w:color w:val="000000"/>
        </w:rPr>
      </w:pPr>
      <w:r w:rsidRPr="007D41C9">
        <w:rPr>
          <w:rFonts w:ascii="Calibri" w:hAnsi="Calibri" w:cs="Calibri"/>
          <w:color w:val="000000"/>
          <w:sz w:val="22"/>
          <w:szCs w:val="22"/>
        </w:rPr>
        <w:t>Update input file with .com </w:t>
      </w:r>
    </w:p>
    <w:p w14:paraId="77305C32" w14:textId="77777777" w:rsidR="007D41C9" w:rsidRPr="00F5687E" w:rsidRDefault="007D41C9" w:rsidP="007D41C9">
      <w:pPr>
        <w:numPr>
          <w:ilvl w:val="0"/>
          <w:numId w:val="56"/>
        </w:numPr>
        <w:rPr>
          <w:rFonts w:ascii="Calibri" w:hAnsi="Calibri" w:cs="Calibri"/>
          <w:color w:val="000000"/>
        </w:rPr>
      </w:pPr>
      <w:r w:rsidRPr="007D41C9">
        <w:rPr>
          <w:rFonts w:ascii="Calibri" w:hAnsi="Calibri" w:cs="Calibri"/>
          <w:color w:val="000000"/>
          <w:sz w:val="22"/>
          <w:szCs w:val="22"/>
        </w:rPr>
        <w:t>Delete the hosted zones from Route53 that was created including the records and the zones</w:t>
      </w:r>
    </w:p>
    <w:p w14:paraId="154DCECC" w14:textId="77777777" w:rsidR="00F5687E" w:rsidRPr="00F5687E" w:rsidRDefault="00F5687E" w:rsidP="00F5687E">
      <w:pPr>
        <w:numPr>
          <w:ilvl w:val="1"/>
          <w:numId w:val="56"/>
        </w:numPr>
        <w:rPr>
          <w:rFonts w:ascii="Calibri" w:hAnsi="Calibri" w:cs="Calibri"/>
          <w:color w:val="000000"/>
        </w:rPr>
      </w:pPr>
      <w:r>
        <w:rPr>
          <w:rFonts w:ascii="Calibri" w:hAnsi="Calibri" w:cs="Calibri"/>
          <w:color w:val="000000"/>
          <w:sz w:val="22"/>
          <w:szCs w:val="22"/>
        </w:rPr>
        <w:t>Delete all but the NS and SOA records, then</w:t>
      </w:r>
    </w:p>
    <w:p w14:paraId="6503197C" w14:textId="77777777" w:rsidR="00F5687E" w:rsidRPr="007D41C9" w:rsidRDefault="00F5687E" w:rsidP="00F5687E">
      <w:pPr>
        <w:numPr>
          <w:ilvl w:val="1"/>
          <w:numId w:val="56"/>
        </w:numPr>
        <w:rPr>
          <w:rFonts w:ascii="Calibri" w:hAnsi="Calibri" w:cs="Calibri"/>
          <w:color w:val="000000"/>
        </w:rPr>
      </w:pPr>
      <w:r>
        <w:rPr>
          <w:rFonts w:ascii="Calibri" w:hAnsi="Calibri" w:cs="Calibri"/>
          <w:color w:val="000000"/>
        </w:rPr>
        <w:t>Delete the hosted zone</w:t>
      </w:r>
    </w:p>
    <w:p w14:paraId="42F59EC9" w14:textId="77777777" w:rsidR="007D41C9" w:rsidRPr="007D41C9" w:rsidRDefault="007D41C9" w:rsidP="007D41C9">
      <w:pPr>
        <w:numPr>
          <w:ilvl w:val="0"/>
          <w:numId w:val="56"/>
        </w:numPr>
        <w:rPr>
          <w:rFonts w:ascii="Calibri" w:hAnsi="Calibri" w:cs="Calibri"/>
          <w:color w:val="000000"/>
        </w:rPr>
      </w:pPr>
      <w:r w:rsidRPr="007D41C9">
        <w:rPr>
          <w:rFonts w:ascii="Calibri" w:hAnsi="Calibri" w:cs="Calibri"/>
          <w:color w:val="000000"/>
          <w:sz w:val="22"/>
          <w:szCs w:val="22"/>
        </w:rPr>
        <w:t xml:space="preserve">Rerun the pipeline </w:t>
      </w:r>
      <w:proofErr w:type="spellStart"/>
      <w:r w:rsidRPr="007D41C9">
        <w:rPr>
          <w:rFonts w:ascii="Calibri" w:hAnsi="Calibri" w:cs="Calibri"/>
          <w:color w:val="000000"/>
          <w:sz w:val="22"/>
          <w:szCs w:val="22"/>
        </w:rPr>
        <w:t>AWS_Resources</w:t>
      </w:r>
      <w:proofErr w:type="spellEnd"/>
    </w:p>
    <w:p w14:paraId="63D95EB5" w14:textId="77777777" w:rsidR="007D41C9" w:rsidRPr="007D41C9" w:rsidRDefault="007D41C9" w:rsidP="007D41C9">
      <w:pPr>
        <w:numPr>
          <w:ilvl w:val="0"/>
          <w:numId w:val="56"/>
        </w:numPr>
        <w:rPr>
          <w:rFonts w:ascii="Calibri" w:hAnsi="Calibri" w:cs="Calibri"/>
          <w:color w:val="000000"/>
        </w:rPr>
      </w:pPr>
      <w:r w:rsidRPr="007D41C9">
        <w:rPr>
          <w:rFonts w:ascii="Calibri" w:hAnsi="Calibri" w:cs="Calibri"/>
          <w:color w:val="000000"/>
          <w:sz w:val="22"/>
          <w:szCs w:val="22"/>
        </w:rPr>
        <w:t>Rerun the pipeline for K8s_Resources</w:t>
      </w:r>
    </w:p>
    <w:p w14:paraId="25132FDB" w14:textId="77777777" w:rsidR="007D41C9" w:rsidRPr="007D41C9" w:rsidRDefault="007D41C9" w:rsidP="007D41C9"/>
    <w:p w14:paraId="6C1F9FD3" w14:textId="77777777" w:rsidR="007D41C9" w:rsidRPr="007D41C9" w:rsidRDefault="007D41C9" w:rsidP="007D41C9">
      <w:pPr>
        <w:pStyle w:val="LO-normal1"/>
        <w:rPr>
          <w:lang w:val="en-MY"/>
        </w:rPr>
      </w:pPr>
    </w:p>
    <w:sectPr w:rsidR="007D41C9" w:rsidRPr="007D41C9">
      <w:pgSz w:w="12240" w:h="15840"/>
      <w:pgMar w:top="1440" w:right="1440" w:bottom="1440" w:left="1440" w:header="720" w:footer="720" w:gutter="0"/>
      <w:cols w:space="720"/>
      <w:docGrid w:linePitch="100" w:charSpace="409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6" w:author="Rajesh Sanjeevi" w:date="2021-10-21T14:36:00Z" w:initials="RS">
    <w:p w14:paraId="338DFB31" w14:textId="77777777" w:rsidR="006E73A0" w:rsidRDefault="006E73A0">
      <w:pPr>
        <w:pStyle w:val="CommentText"/>
      </w:pPr>
      <w:r>
        <w:rPr>
          <w:rStyle w:val="CommentReference"/>
        </w:rPr>
        <w:annotationRef/>
      </w:r>
      <w:r>
        <w:t xml:space="preserve">The first step is to build the </w:t>
      </w:r>
      <w:proofErr w:type="spellStart"/>
      <w:r>
        <w:t>baf_image</w:t>
      </w:r>
      <w:proofErr w:type="spellEnd"/>
      <w:r>
        <w:t xml:space="preserve"> before starting the rest of the process. This action will build </w:t>
      </w:r>
      <w:proofErr w:type="spellStart"/>
      <w:r>
        <w:t>baf_image</w:t>
      </w:r>
      <w:proofErr w:type="spellEnd"/>
      <w:r>
        <w:t xml:space="preserve"> and push to the repository. In case this is already </w:t>
      </w:r>
      <w:proofErr w:type="gramStart"/>
      <w:r>
        <w:t>done</w:t>
      </w:r>
      <w:proofErr w:type="gramEnd"/>
      <w:r>
        <w:t xml:space="preserve"> and the image is latest the rest of the steps can be proceed.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8DFB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3A453" w16cex:dateUtc="2021-10-21T18: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8DFB31" w16cid:durableId="2523A4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521A91" w14:textId="77777777" w:rsidR="002E0F67" w:rsidRDefault="002E0F67" w:rsidP="002B46DB">
      <w:r>
        <w:separator/>
      </w:r>
    </w:p>
  </w:endnote>
  <w:endnote w:type="continuationSeparator" w:id="0">
    <w:p w14:paraId="2CBA495E" w14:textId="77777777" w:rsidR="002E0F67" w:rsidRDefault="002E0F67" w:rsidP="002B46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iberation Mono">
    <w:altName w:val="Courier New"/>
    <w:charset w:val="00"/>
    <w:family w:val="modern"/>
    <w:pitch w:val="default"/>
  </w:font>
  <w:font w:name="NSimSun">
    <w:panose1 w:val="02010609030101010101"/>
    <w:charset w:val="86"/>
    <w:family w:val="modern"/>
    <w:pitch w:val="fixed"/>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imes">
    <w:panose1 w:val="02020603050405020304"/>
    <w:charset w:val="00"/>
    <w:family w:val="auto"/>
    <w:pitch w:val="variable"/>
    <w:sig w:usb0="E00002FF" w:usb1="5000205A" w:usb2="00000000" w:usb3="00000000" w:csb0="0000019F" w:csb1="00000000"/>
  </w:font>
  <w:font w:name="Helvetica">
    <w:panose1 w:val="020B0604020202020204"/>
    <w:charset w:val="00"/>
    <w:family w:val="auto"/>
    <w:pitch w:val="variable"/>
    <w:sig w:usb0="E00002FF" w:usb1="5000785B" w:usb2="00000000" w:usb3="00000000" w:csb0="0000019F" w:csb1="00000000"/>
  </w:font>
  <w:font w:name="Helv">
    <w:panose1 w:val="020B0604020202030204"/>
    <w:charset w:val="00"/>
    <w:family w:val="auto"/>
    <w:pitch w:val="variable"/>
    <w:sig w:usb0="E00002FF" w:usb1="5000785B" w:usb2="00000000" w:usb3="00000000" w:csb0="0000019F"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A49F6" w14:textId="77777777" w:rsidR="00001354" w:rsidRDefault="000013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1CE18" w14:textId="77777777" w:rsidR="00001354" w:rsidRDefault="0000135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28190" w14:textId="77777777" w:rsidR="00001354" w:rsidRDefault="0000135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4DFB6" w14:textId="77777777" w:rsidR="00611DA2" w:rsidRDefault="00611DA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91693" w14:textId="77777777" w:rsidR="002B46DB" w:rsidRDefault="002B46DB">
    <w:pPr>
      <w:pStyle w:val="Footer"/>
      <w:jc w:val="right"/>
    </w:pPr>
    <w:r>
      <w:fldChar w:fldCharType="begin"/>
    </w:r>
    <w:r>
      <w:instrText xml:space="preserve"> PAGE   \* MERGEFORMAT </w:instrText>
    </w:r>
    <w:r>
      <w:fldChar w:fldCharType="separate"/>
    </w:r>
    <w:r>
      <w:rPr>
        <w:noProof/>
      </w:rPr>
      <w:t>2</w:t>
    </w:r>
    <w:r>
      <w:rPr>
        <w:noProof/>
      </w:rPr>
      <w:fldChar w:fldCharType="end"/>
    </w:r>
  </w:p>
  <w:p w14:paraId="1B43ECF5" w14:textId="77777777" w:rsidR="002B46DB" w:rsidRDefault="002B46D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976EB" w14:textId="77777777" w:rsidR="00611DA2" w:rsidRDefault="00611D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8115C4" w14:textId="77777777" w:rsidR="002E0F67" w:rsidRDefault="002E0F67" w:rsidP="002B46DB">
      <w:r>
        <w:separator/>
      </w:r>
    </w:p>
  </w:footnote>
  <w:footnote w:type="continuationSeparator" w:id="0">
    <w:p w14:paraId="59A823DD" w14:textId="77777777" w:rsidR="002E0F67" w:rsidRDefault="002E0F67" w:rsidP="002B46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5FF5C" w14:textId="77777777" w:rsidR="00001354" w:rsidRDefault="0000135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121AE" w14:textId="77777777" w:rsidR="00001354" w:rsidRDefault="0000135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34FC4" w14:textId="77777777" w:rsidR="00001354" w:rsidRDefault="0000135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E6860" w14:textId="77777777" w:rsidR="006E0994" w:rsidRDefault="006E099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1CE42" w14:textId="77777777" w:rsidR="006C4633" w:rsidRDefault="002B46DB" w:rsidP="006C4633">
    <w:pPr>
      <w:spacing w:line="264" w:lineRule="auto"/>
      <w:jc w:val="center"/>
      <w:rPr>
        <w:sz w:val="20"/>
        <w:szCs w:val="20"/>
      </w:rPr>
    </w:pPr>
    <w:proofErr w:type="spellStart"/>
    <w:r>
      <w:rPr>
        <w:sz w:val="20"/>
        <w:szCs w:val="20"/>
      </w:rPr>
      <w:t>IaC</w:t>
    </w:r>
    <w:proofErr w:type="spellEnd"/>
    <w:r>
      <w:rPr>
        <w:sz w:val="20"/>
        <w:szCs w:val="20"/>
      </w:rPr>
      <w:t xml:space="preserve"> using Terraform &amp; </w:t>
    </w:r>
    <w:r w:rsidR="006C4633">
      <w:rPr>
        <w:sz w:val="20"/>
        <w:szCs w:val="20"/>
      </w:rPr>
      <w:t>GitHub</w:t>
    </w:r>
    <w:r>
      <w:rPr>
        <w:sz w:val="20"/>
        <w:szCs w:val="20"/>
      </w:rPr>
      <w:t xml:space="preserve"> actions</w:t>
    </w:r>
    <w:r w:rsidR="006C4633">
      <w:rPr>
        <w:sz w:val="20"/>
        <w:szCs w:val="20"/>
      </w:rPr>
      <w:t xml:space="preserve"> </w:t>
    </w:r>
    <w:r w:rsidR="00E07B26">
      <w:rPr>
        <w:sz w:val="20"/>
        <w:szCs w:val="20"/>
      </w:rPr>
      <w:fldChar w:fldCharType="begin"/>
    </w:r>
    <w:r w:rsidR="00E07B26">
      <w:rPr>
        <w:sz w:val="20"/>
        <w:szCs w:val="20"/>
      </w:rPr>
      <w:instrText xml:space="preserve"> DOCPROPERTY "Version" \* MERGEFORMAT </w:instrText>
    </w:r>
    <w:r w:rsidR="00E07B26">
      <w:rPr>
        <w:sz w:val="20"/>
        <w:szCs w:val="20"/>
      </w:rPr>
      <w:fldChar w:fldCharType="separate"/>
    </w:r>
    <w:r w:rsidR="00E1241C">
      <w:rPr>
        <w:sz w:val="20"/>
        <w:szCs w:val="20"/>
      </w:rPr>
      <w:t>v1.4</w:t>
    </w:r>
    <w:r w:rsidR="00E07B26">
      <w:rPr>
        <w:sz w:val="20"/>
        <w:szCs w:val="20"/>
      </w:rPr>
      <w:fldChar w:fldCharType="end"/>
    </w:r>
  </w:p>
  <w:p w14:paraId="0502843C" w14:textId="77777777" w:rsidR="00EF1274" w:rsidRPr="0063660D" w:rsidRDefault="00566BBD" w:rsidP="0063660D">
    <w:pPr>
      <w:spacing w:line="264" w:lineRule="auto"/>
      <w:rPr>
        <w:sz w:val="20"/>
        <w:szCs w:val="20"/>
      </w:rPr>
    </w:pPr>
    <w:r w:rsidRPr="00F74226">
      <w:rPr>
        <w:noProof/>
      </w:rPr>
      <w:drawing>
        <wp:inline distT="0" distB="0" distL="0" distR="0" wp14:anchorId="310B701C" wp14:editId="1ED8B379">
          <wp:extent cx="1082675" cy="278765"/>
          <wp:effectExtent l="0" t="0" r="0" b="0"/>
          <wp:docPr id="72" name="Picture 36" descr="AAIS Onl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AAIS Online"/>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2675" cy="278765"/>
                  </a:xfrm>
                  <a:prstGeom prst="rect">
                    <a:avLst/>
                  </a:prstGeom>
                  <a:noFill/>
                  <a:ln>
                    <a:noFill/>
                  </a:ln>
                </pic:spPr>
              </pic:pic>
            </a:graphicData>
          </a:graphic>
        </wp:inline>
      </w:drawing>
    </w:r>
    <w:r w:rsidR="006C4633">
      <w:tab/>
    </w:r>
    <w:r w:rsidR="006C4633">
      <w:tab/>
    </w:r>
    <w:r w:rsidR="006C4633">
      <w:tab/>
    </w:r>
    <w:r w:rsidR="006C4633">
      <w:tab/>
    </w:r>
    <w:r w:rsidR="006C4633">
      <w:tab/>
    </w:r>
    <w:r w:rsidR="006C4633">
      <w:tab/>
    </w:r>
    <w:r w:rsidR="006C4633">
      <w:tab/>
    </w:r>
    <w:r w:rsidR="006C4633">
      <w:tab/>
    </w:r>
    <w:r w:rsidRPr="00215CD0">
      <w:rPr>
        <w:noProof/>
      </w:rPr>
      <w:drawing>
        <wp:inline distT="0" distB="0" distL="0" distR="0" wp14:anchorId="7A69DF80" wp14:editId="4AB03AB2">
          <wp:extent cx="914400" cy="346710"/>
          <wp:effectExtent l="0" t="0" r="0" b="0"/>
          <wp:docPr id="71" name="Picture 37" descr="IT People | Blockchain Consulting Services for all Industries | Your Source  for Expert IT Blockchain Servic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descr="IT People | Blockchain Consulting Services for all Industries | Your Source  for Expert IT Blockchain Services"/>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14400" cy="346710"/>
                  </a:xfrm>
                  <a:prstGeom prst="rect">
                    <a:avLst/>
                  </a:prstGeom>
                  <a:noFill/>
                  <a:ln>
                    <a:noFill/>
                  </a:ln>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74C8B" w14:textId="77777777" w:rsidR="006E0994" w:rsidRDefault="006E09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2A324F9C"/>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0000002"/>
    <w:multiLevelType w:val="multilevel"/>
    <w:tmpl w:val="00000002"/>
    <w:name w:val="WW8Num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15:restartNumberingAfterBreak="0">
    <w:nsid w:val="00000003"/>
    <w:multiLevelType w:val="multilevel"/>
    <w:tmpl w:val="3F122B30"/>
    <w:name w:val="WW8Num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rFonts w:ascii="Arial" w:eastAsia="Arial" w:hAnsi="Arial" w:cs="Arial"/>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15:restartNumberingAfterBreak="0">
    <w:nsid w:val="00000004"/>
    <w:multiLevelType w:val="multilevel"/>
    <w:tmpl w:val="00000004"/>
    <w:name w:val="WW8Num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15:restartNumberingAfterBreak="0">
    <w:nsid w:val="00000005"/>
    <w:multiLevelType w:val="multilevel"/>
    <w:tmpl w:val="00000005"/>
    <w:name w:val="WW8Num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15:restartNumberingAfterBreak="0">
    <w:nsid w:val="00000006"/>
    <w:multiLevelType w:val="multilevel"/>
    <w:tmpl w:val="00000006"/>
    <w:name w:val="WW8Num6"/>
    <w:lvl w:ilvl="0">
      <w:start w:val="1"/>
      <w:numFmt w:val="decimal"/>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righ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righ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right"/>
      <w:pPr>
        <w:tabs>
          <w:tab w:val="num" w:pos="0"/>
        </w:tabs>
        <w:ind w:left="6480" w:hanging="360"/>
      </w:pPr>
    </w:lvl>
  </w:abstractNum>
  <w:abstractNum w:abstractNumId="6" w15:restartNumberingAfterBreak="0">
    <w:nsid w:val="00000007"/>
    <w:multiLevelType w:val="multilevel"/>
    <w:tmpl w:val="00000007"/>
    <w:name w:val="WW8Num7"/>
    <w:lvl w:ilvl="0">
      <w:start w:val="1"/>
      <w:numFmt w:val="decimal"/>
      <w:lvlText w:val="%1."/>
      <w:lvlJc w:val="left"/>
      <w:pPr>
        <w:tabs>
          <w:tab w:val="num" w:pos="0"/>
        </w:tabs>
        <w:ind w:left="720" w:hanging="360"/>
      </w:pPr>
      <w:rPr>
        <w:sz w:val="20"/>
        <w:szCs w:val="20"/>
        <w:highlight w:val="yellow"/>
        <w:u w:val="none"/>
      </w:rPr>
    </w:lvl>
    <w:lvl w:ilvl="1">
      <w:start w:val="1"/>
      <w:numFmt w:val="lowerLetter"/>
      <w:lvlText w:val="%2."/>
      <w:lvlJc w:val="left"/>
      <w:pPr>
        <w:tabs>
          <w:tab w:val="num" w:pos="0"/>
        </w:tabs>
        <w:ind w:left="1440" w:hanging="360"/>
      </w:pPr>
      <w:rPr>
        <w:sz w:val="20"/>
        <w:szCs w:val="20"/>
        <w:highlight w:val="yellow"/>
        <w:u w:val="none"/>
      </w:rPr>
    </w:lvl>
    <w:lvl w:ilvl="2">
      <w:start w:val="1"/>
      <w:numFmt w:val="lowerRoman"/>
      <w:lvlText w:val="%3."/>
      <w:lvlJc w:val="right"/>
      <w:pPr>
        <w:tabs>
          <w:tab w:val="num" w:pos="0"/>
        </w:tabs>
        <w:ind w:left="2160" w:hanging="360"/>
      </w:pPr>
      <w:rPr>
        <w:sz w:val="20"/>
        <w:szCs w:val="20"/>
        <w:highlight w:val="yellow"/>
        <w:u w:val="none"/>
      </w:rPr>
    </w:lvl>
    <w:lvl w:ilvl="3">
      <w:start w:val="1"/>
      <w:numFmt w:val="decimal"/>
      <w:lvlText w:val="%4."/>
      <w:lvlJc w:val="left"/>
      <w:pPr>
        <w:tabs>
          <w:tab w:val="num" w:pos="0"/>
        </w:tabs>
        <w:ind w:left="2880" w:hanging="360"/>
      </w:pPr>
      <w:rPr>
        <w:sz w:val="20"/>
        <w:szCs w:val="20"/>
        <w:highlight w:val="yellow"/>
        <w:u w:val="none"/>
      </w:rPr>
    </w:lvl>
    <w:lvl w:ilvl="4">
      <w:start w:val="1"/>
      <w:numFmt w:val="lowerLetter"/>
      <w:lvlText w:val="%5."/>
      <w:lvlJc w:val="left"/>
      <w:pPr>
        <w:tabs>
          <w:tab w:val="num" w:pos="0"/>
        </w:tabs>
        <w:ind w:left="3600" w:hanging="360"/>
      </w:pPr>
      <w:rPr>
        <w:sz w:val="20"/>
        <w:szCs w:val="20"/>
        <w:highlight w:val="yellow"/>
        <w:u w:val="none"/>
      </w:rPr>
    </w:lvl>
    <w:lvl w:ilvl="5">
      <w:start w:val="1"/>
      <w:numFmt w:val="lowerRoman"/>
      <w:lvlText w:val="%6."/>
      <w:lvlJc w:val="right"/>
      <w:pPr>
        <w:tabs>
          <w:tab w:val="num" w:pos="0"/>
        </w:tabs>
        <w:ind w:left="4320" w:hanging="360"/>
      </w:pPr>
      <w:rPr>
        <w:sz w:val="20"/>
        <w:szCs w:val="20"/>
        <w:highlight w:val="yellow"/>
        <w:u w:val="none"/>
      </w:rPr>
    </w:lvl>
    <w:lvl w:ilvl="6">
      <w:start w:val="1"/>
      <w:numFmt w:val="decimal"/>
      <w:lvlText w:val="%7."/>
      <w:lvlJc w:val="left"/>
      <w:pPr>
        <w:tabs>
          <w:tab w:val="num" w:pos="0"/>
        </w:tabs>
        <w:ind w:left="5040" w:hanging="360"/>
      </w:pPr>
      <w:rPr>
        <w:sz w:val="20"/>
        <w:szCs w:val="20"/>
        <w:highlight w:val="yellow"/>
        <w:u w:val="none"/>
      </w:rPr>
    </w:lvl>
    <w:lvl w:ilvl="7">
      <w:start w:val="1"/>
      <w:numFmt w:val="lowerLetter"/>
      <w:lvlText w:val="%8."/>
      <w:lvlJc w:val="left"/>
      <w:pPr>
        <w:tabs>
          <w:tab w:val="num" w:pos="0"/>
        </w:tabs>
        <w:ind w:left="5760" w:hanging="360"/>
      </w:pPr>
      <w:rPr>
        <w:sz w:val="20"/>
        <w:szCs w:val="20"/>
        <w:highlight w:val="yellow"/>
        <w:u w:val="none"/>
      </w:rPr>
    </w:lvl>
    <w:lvl w:ilvl="8">
      <w:start w:val="1"/>
      <w:numFmt w:val="lowerRoman"/>
      <w:lvlText w:val="%9."/>
      <w:lvlJc w:val="right"/>
      <w:pPr>
        <w:tabs>
          <w:tab w:val="num" w:pos="0"/>
        </w:tabs>
        <w:ind w:left="6480" w:hanging="360"/>
      </w:pPr>
      <w:rPr>
        <w:sz w:val="20"/>
        <w:szCs w:val="20"/>
        <w:highlight w:val="yellow"/>
        <w:u w:val="none"/>
      </w:rPr>
    </w:lvl>
  </w:abstractNum>
  <w:abstractNum w:abstractNumId="7" w15:restartNumberingAfterBreak="0">
    <w:nsid w:val="00000008"/>
    <w:multiLevelType w:val="multilevel"/>
    <w:tmpl w:val="4AA06076"/>
    <w:name w:val="WW8Num8"/>
    <w:lvl w:ilvl="0">
      <w:start w:val="1"/>
      <w:numFmt w:val="decimal"/>
      <w:lvlText w:val="%1."/>
      <w:lvlJc w:val="left"/>
      <w:pPr>
        <w:tabs>
          <w:tab w:val="num" w:pos="-360"/>
        </w:tabs>
        <w:ind w:left="360" w:hanging="360"/>
      </w:pPr>
      <w:rPr>
        <w:b w:val="0"/>
        <w:bCs w:val="0"/>
        <w:sz w:val="20"/>
        <w:szCs w:val="20"/>
        <w:u w:val="none"/>
      </w:rPr>
    </w:lvl>
    <w:lvl w:ilvl="1">
      <w:start w:val="1"/>
      <w:numFmt w:val="lowerLetter"/>
      <w:lvlText w:val="%2."/>
      <w:lvlJc w:val="left"/>
      <w:pPr>
        <w:tabs>
          <w:tab w:val="num" w:pos="0"/>
        </w:tabs>
        <w:ind w:left="1440" w:hanging="360"/>
      </w:pPr>
      <w:rPr>
        <w:sz w:val="20"/>
        <w:szCs w:val="20"/>
        <w:u w:val="none"/>
      </w:rPr>
    </w:lvl>
    <w:lvl w:ilvl="2">
      <w:start w:val="1"/>
      <w:numFmt w:val="lowerRoman"/>
      <w:lvlText w:val="%3."/>
      <w:lvlJc w:val="right"/>
      <w:pPr>
        <w:tabs>
          <w:tab w:val="num" w:pos="0"/>
        </w:tabs>
        <w:ind w:left="2160" w:hanging="360"/>
      </w:pPr>
      <w:rPr>
        <w:sz w:val="20"/>
        <w:szCs w:val="20"/>
        <w:u w:val="none"/>
      </w:rPr>
    </w:lvl>
    <w:lvl w:ilvl="3">
      <w:start w:val="1"/>
      <w:numFmt w:val="decimal"/>
      <w:lvlText w:val="%4."/>
      <w:lvlJc w:val="left"/>
      <w:pPr>
        <w:tabs>
          <w:tab w:val="num" w:pos="0"/>
        </w:tabs>
        <w:ind w:left="2880" w:hanging="360"/>
      </w:pPr>
      <w:rPr>
        <w:sz w:val="20"/>
        <w:szCs w:val="20"/>
        <w:u w:val="none"/>
      </w:rPr>
    </w:lvl>
    <w:lvl w:ilvl="4">
      <w:start w:val="1"/>
      <w:numFmt w:val="lowerLetter"/>
      <w:lvlText w:val="%5."/>
      <w:lvlJc w:val="left"/>
      <w:pPr>
        <w:tabs>
          <w:tab w:val="num" w:pos="0"/>
        </w:tabs>
        <w:ind w:left="3600" w:hanging="360"/>
      </w:pPr>
      <w:rPr>
        <w:sz w:val="20"/>
        <w:szCs w:val="20"/>
        <w:u w:val="none"/>
      </w:rPr>
    </w:lvl>
    <w:lvl w:ilvl="5">
      <w:start w:val="1"/>
      <w:numFmt w:val="lowerRoman"/>
      <w:lvlText w:val="%6."/>
      <w:lvlJc w:val="right"/>
      <w:pPr>
        <w:tabs>
          <w:tab w:val="num" w:pos="0"/>
        </w:tabs>
        <w:ind w:left="4320" w:hanging="360"/>
      </w:pPr>
      <w:rPr>
        <w:sz w:val="20"/>
        <w:szCs w:val="20"/>
        <w:u w:val="none"/>
      </w:rPr>
    </w:lvl>
    <w:lvl w:ilvl="6">
      <w:start w:val="1"/>
      <w:numFmt w:val="decimal"/>
      <w:lvlText w:val="%7."/>
      <w:lvlJc w:val="left"/>
      <w:pPr>
        <w:tabs>
          <w:tab w:val="num" w:pos="0"/>
        </w:tabs>
        <w:ind w:left="5040" w:hanging="360"/>
      </w:pPr>
      <w:rPr>
        <w:sz w:val="20"/>
        <w:szCs w:val="20"/>
        <w:u w:val="none"/>
      </w:rPr>
    </w:lvl>
    <w:lvl w:ilvl="7">
      <w:start w:val="1"/>
      <w:numFmt w:val="lowerLetter"/>
      <w:lvlText w:val="%8."/>
      <w:lvlJc w:val="left"/>
      <w:pPr>
        <w:tabs>
          <w:tab w:val="num" w:pos="0"/>
        </w:tabs>
        <w:ind w:left="5760" w:hanging="360"/>
      </w:pPr>
      <w:rPr>
        <w:sz w:val="20"/>
        <w:szCs w:val="20"/>
        <w:u w:val="none"/>
      </w:rPr>
    </w:lvl>
    <w:lvl w:ilvl="8">
      <w:start w:val="1"/>
      <w:numFmt w:val="lowerRoman"/>
      <w:lvlText w:val="%9."/>
      <w:lvlJc w:val="right"/>
      <w:pPr>
        <w:tabs>
          <w:tab w:val="num" w:pos="0"/>
        </w:tabs>
        <w:ind w:left="6480" w:hanging="360"/>
      </w:pPr>
      <w:rPr>
        <w:sz w:val="20"/>
        <w:szCs w:val="20"/>
        <w:u w:val="none"/>
      </w:rPr>
    </w:lvl>
  </w:abstractNum>
  <w:abstractNum w:abstractNumId="8" w15:restartNumberingAfterBreak="0">
    <w:nsid w:val="008F1B13"/>
    <w:multiLevelType w:val="hybridMultilevel"/>
    <w:tmpl w:val="DE42421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5867EB"/>
    <w:multiLevelType w:val="hybridMultilevel"/>
    <w:tmpl w:val="BDA4D0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C601BC"/>
    <w:multiLevelType w:val="hybridMultilevel"/>
    <w:tmpl w:val="5B6CD9A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26560E8"/>
    <w:multiLevelType w:val="hybridMultilevel"/>
    <w:tmpl w:val="5B6CD9A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363718F"/>
    <w:multiLevelType w:val="multilevel"/>
    <w:tmpl w:val="4AA06076"/>
    <w:lvl w:ilvl="0">
      <w:start w:val="1"/>
      <w:numFmt w:val="decimal"/>
      <w:lvlText w:val="%1."/>
      <w:lvlJc w:val="left"/>
      <w:pPr>
        <w:tabs>
          <w:tab w:val="num" w:pos="-360"/>
        </w:tabs>
        <w:ind w:left="360" w:hanging="360"/>
      </w:pPr>
      <w:rPr>
        <w:b w:val="0"/>
        <w:bCs w:val="0"/>
        <w:sz w:val="20"/>
        <w:szCs w:val="20"/>
        <w:u w:val="none"/>
      </w:rPr>
    </w:lvl>
    <w:lvl w:ilvl="1">
      <w:start w:val="1"/>
      <w:numFmt w:val="lowerLetter"/>
      <w:lvlText w:val="%2."/>
      <w:lvlJc w:val="left"/>
      <w:pPr>
        <w:tabs>
          <w:tab w:val="num" w:pos="0"/>
        </w:tabs>
        <w:ind w:left="1440" w:hanging="360"/>
      </w:pPr>
      <w:rPr>
        <w:sz w:val="20"/>
        <w:szCs w:val="20"/>
        <w:u w:val="none"/>
      </w:rPr>
    </w:lvl>
    <w:lvl w:ilvl="2">
      <w:start w:val="1"/>
      <w:numFmt w:val="lowerRoman"/>
      <w:lvlText w:val="%3."/>
      <w:lvlJc w:val="right"/>
      <w:pPr>
        <w:tabs>
          <w:tab w:val="num" w:pos="0"/>
        </w:tabs>
        <w:ind w:left="2160" w:hanging="360"/>
      </w:pPr>
      <w:rPr>
        <w:sz w:val="20"/>
        <w:szCs w:val="20"/>
        <w:u w:val="none"/>
      </w:rPr>
    </w:lvl>
    <w:lvl w:ilvl="3">
      <w:start w:val="1"/>
      <w:numFmt w:val="decimal"/>
      <w:lvlText w:val="%4."/>
      <w:lvlJc w:val="left"/>
      <w:pPr>
        <w:tabs>
          <w:tab w:val="num" w:pos="0"/>
        </w:tabs>
        <w:ind w:left="2880" w:hanging="360"/>
      </w:pPr>
      <w:rPr>
        <w:sz w:val="20"/>
        <w:szCs w:val="20"/>
        <w:u w:val="none"/>
      </w:rPr>
    </w:lvl>
    <w:lvl w:ilvl="4">
      <w:start w:val="1"/>
      <w:numFmt w:val="lowerLetter"/>
      <w:lvlText w:val="%5."/>
      <w:lvlJc w:val="left"/>
      <w:pPr>
        <w:tabs>
          <w:tab w:val="num" w:pos="0"/>
        </w:tabs>
        <w:ind w:left="3600" w:hanging="360"/>
      </w:pPr>
      <w:rPr>
        <w:sz w:val="20"/>
        <w:szCs w:val="20"/>
        <w:u w:val="none"/>
      </w:rPr>
    </w:lvl>
    <w:lvl w:ilvl="5">
      <w:start w:val="1"/>
      <w:numFmt w:val="lowerRoman"/>
      <w:lvlText w:val="%6."/>
      <w:lvlJc w:val="right"/>
      <w:pPr>
        <w:tabs>
          <w:tab w:val="num" w:pos="0"/>
        </w:tabs>
        <w:ind w:left="4320" w:hanging="360"/>
      </w:pPr>
      <w:rPr>
        <w:sz w:val="20"/>
        <w:szCs w:val="20"/>
        <w:u w:val="none"/>
      </w:rPr>
    </w:lvl>
    <w:lvl w:ilvl="6">
      <w:start w:val="1"/>
      <w:numFmt w:val="decimal"/>
      <w:lvlText w:val="%7."/>
      <w:lvlJc w:val="left"/>
      <w:pPr>
        <w:tabs>
          <w:tab w:val="num" w:pos="0"/>
        </w:tabs>
        <w:ind w:left="5040" w:hanging="360"/>
      </w:pPr>
      <w:rPr>
        <w:sz w:val="20"/>
        <w:szCs w:val="20"/>
        <w:u w:val="none"/>
      </w:rPr>
    </w:lvl>
    <w:lvl w:ilvl="7">
      <w:start w:val="1"/>
      <w:numFmt w:val="lowerLetter"/>
      <w:lvlText w:val="%8."/>
      <w:lvlJc w:val="left"/>
      <w:pPr>
        <w:tabs>
          <w:tab w:val="num" w:pos="0"/>
        </w:tabs>
        <w:ind w:left="5760" w:hanging="360"/>
      </w:pPr>
      <w:rPr>
        <w:sz w:val="20"/>
        <w:szCs w:val="20"/>
        <w:u w:val="none"/>
      </w:rPr>
    </w:lvl>
    <w:lvl w:ilvl="8">
      <w:start w:val="1"/>
      <w:numFmt w:val="lowerRoman"/>
      <w:lvlText w:val="%9."/>
      <w:lvlJc w:val="right"/>
      <w:pPr>
        <w:tabs>
          <w:tab w:val="num" w:pos="0"/>
        </w:tabs>
        <w:ind w:left="6480" w:hanging="360"/>
      </w:pPr>
      <w:rPr>
        <w:sz w:val="20"/>
        <w:szCs w:val="20"/>
        <w:u w:val="none"/>
      </w:rPr>
    </w:lvl>
  </w:abstractNum>
  <w:abstractNum w:abstractNumId="13" w15:restartNumberingAfterBreak="0">
    <w:nsid w:val="15FF1A2D"/>
    <w:multiLevelType w:val="hybridMultilevel"/>
    <w:tmpl w:val="C47C4226"/>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0B2FBD"/>
    <w:multiLevelType w:val="hybridMultilevel"/>
    <w:tmpl w:val="5764EEEA"/>
    <w:lvl w:ilvl="0" w:tplc="0409000F">
      <w:start w:val="1"/>
      <w:numFmt w:val="decimal"/>
      <w:lvlText w:val="%1."/>
      <w:lvlJc w:val="left"/>
      <w:pPr>
        <w:ind w:left="370" w:hanging="360"/>
      </w:p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5" w15:restartNumberingAfterBreak="0">
    <w:nsid w:val="17DC1A54"/>
    <w:multiLevelType w:val="hybridMultilevel"/>
    <w:tmpl w:val="09207AE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9AB7A9C"/>
    <w:multiLevelType w:val="multilevel"/>
    <w:tmpl w:val="FEA82A5A"/>
    <w:styleLink w:val="CurrentList4"/>
    <w:lvl w:ilvl="0">
      <w:start w:val="1"/>
      <w:numFmt w:val="decimal"/>
      <w:lvlText w:val="%1"/>
      <w:lvlJc w:val="left"/>
      <w:pPr>
        <w:ind w:left="432" w:hanging="432"/>
      </w:pPr>
      <w:rPr>
        <w:rFonts w:hint="default"/>
      </w:rPr>
    </w:lvl>
    <w:lvl w:ilvl="1">
      <w:start w:val="1"/>
      <w:numFmt w:val="decimal"/>
      <w:lvlText w:val="%1.%2 (GHA)"/>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1C4E1BAE"/>
    <w:multiLevelType w:val="hybridMultilevel"/>
    <w:tmpl w:val="511C00D0"/>
    <w:lvl w:ilvl="0" w:tplc="0409000F">
      <w:start w:val="1"/>
      <w:numFmt w:val="decimal"/>
      <w:lvlText w:val="%1."/>
      <w:lvlJc w:val="left"/>
      <w:pPr>
        <w:ind w:left="370" w:hanging="360"/>
      </w:p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8" w15:restartNumberingAfterBreak="0">
    <w:nsid w:val="1D435346"/>
    <w:multiLevelType w:val="hybridMultilevel"/>
    <w:tmpl w:val="E5DA8190"/>
    <w:lvl w:ilvl="0" w:tplc="0409000F">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D531DF0"/>
    <w:multiLevelType w:val="multilevel"/>
    <w:tmpl w:val="03226D50"/>
    <w:styleLink w:val="CurrentList3"/>
    <w:lvl w:ilvl="0">
      <w:start w:val="1"/>
      <w:numFmt w:val="decimal"/>
      <w:lvlText w:val="%1"/>
      <w:lvlJc w:val="left"/>
      <w:pPr>
        <w:ind w:left="432" w:hanging="432"/>
      </w:pPr>
      <w:rPr>
        <w:rFonts w:hint="default"/>
      </w:rPr>
    </w:lvl>
    <w:lvl w:ilvl="1">
      <w:start w:val="1"/>
      <w:numFmt w:val="decimal"/>
      <w:lvlText w:val="%1.%2 GitHub Actions only:"/>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21492FE5"/>
    <w:multiLevelType w:val="hybridMultilevel"/>
    <w:tmpl w:val="3718EFC0"/>
    <w:lvl w:ilvl="0" w:tplc="04090001">
      <w:start w:val="1"/>
      <w:numFmt w:val="bulle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21" w15:restartNumberingAfterBreak="0">
    <w:nsid w:val="247715EB"/>
    <w:multiLevelType w:val="hybridMultilevel"/>
    <w:tmpl w:val="22B4D6AA"/>
    <w:lvl w:ilvl="0" w:tplc="6302C91E">
      <w:start w:val="10"/>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F74A40"/>
    <w:multiLevelType w:val="hybridMultilevel"/>
    <w:tmpl w:val="9FDC2C7E"/>
    <w:lvl w:ilvl="0" w:tplc="04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3255632"/>
    <w:multiLevelType w:val="multilevel"/>
    <w:tmpl w:val="4AA06076"/>
    <w:lvl w:ilvl="0">
      <w:start w:val="1"/>
      <w:numFmt w:val="decimal"/>
      <w:lvlText w:val="%1."/>
      <w:lvlJc w:val="left"/>
      <w:pPr>
        <w:tabs>
          <w:tab w:val="num" w:pos="-360"/>
        </w:tabs>
        <w:ind w:left="360" w:hanging="360"/>
      </w:pPr>
      <w:rPr>
        <w:b w:val="0"/>
        <w:bCs w:val="0"/>
        <w:sz w:val="20"/>
        <w:szCs w:val="20"/>
        <w:u w:val="none"/>
      </w:rPr>
    </w:lvl>
    <w:lvl w:ilvl="1">
      <w:start w:val="1"/>
      <w:numFmt w:val="lowerLetter"/>
      <w:lvlText w:val="%2."/>
      <w:lvlJc w:val="left"/>
      <w:pPr>
        <w:tabs>
          <w:tab w:val="num" w:pos="0"/>
        </w:tabs>
        <w:ind w:left="1440" w:hanging="360"/>
      </w:pPr>
      <w:rPr>
        <w:sz w:val="20"/>
        <w:szCs w:val="20"/>
        <w:u w:val="none"/>
      </w:rPr>
    </w:lvl>
    <w:lvl w:ilvl="2">
      <w:start w:val="1"/>
      <w:numFmt w:val="lowerRoman"/>
      <w:lvlText w:val="%3."/>
      <w:lvlJc w:val="right"/>
      <w:pPr>
        <w:tabs>
          <w:tab w:val="num" w:pos="0"/>
        </w:tabs>
        <w:ind w:left="2160" w:hanging="360"/>
      </w:pPr>
      <w:rPr>
        <w:sz w:val="20"/>
        <w:szCs w:val="20"/>
        <w:u w:val="none"/>
      </w:rPr>
    </w:lvl>
    <w:lvl w:ilvl="3">
      <w:start w:val="1"/>
      <w:numFmt w:val="decimal"/>
      <w:lvlText w:val="%4."/>
      <w:lvlJc w:val="left"/>
      <w:pPr>
        <w:tabs>
          <w:tab w:val="num" w:pos="0"/>
        </w:tabs>
        <w:ind w:left="2880" w:hanging="360"/>
      </w:pPr>
      <w:rPr>
        <w:sz w:val="20"/>
        <w:szCs w:val="20"/>
        <w:u w:val="none"/>
      </w:rPr>
    </w:lvl>
    <w:lvl w:ilvl="4">
      <w:start w:val="1"/>
      <w:numFmt w:val="lowerLetter"/>
      <w:lvlText w:val="%5."/>
      <w:lvlJc w:val="left"/>
      <w:pPr>
        <w:tabs>
          <w:tab w:val="num" w:pos="0"/>
        </w:tabs>
        <w:ind w:left="3600" w:hanging="360"/>
      </w:pPr>
      <w:rPr>
        <w:sz w:val="20"/>
        <w:szCs w:val="20"/>
        <w:u w:val="none"/>
      </w:rPr>
    </w:lvl>
    <w:lvl w:ilvl="5">
      <w:start w:val="1"/>
      <w:numFmt w:val="lowerRoman"/>
      <w:lvlText w:val="%6."/>
      <w:lvlJc w:val="right"/>
      <w:pPr>
        <w:tabs>
          <w:tab w:val="num" w:pos="0"/>
        </w:tabs>
        <w:ind w:left="4320" w:hanging="360"/>
      </w:pPr>
      <w:rPr>
        <w:sz w:val="20"/>
        <w:szCs w:val="20"/>
        <w:u w:val="none"/>
      </w:rPr>
    </w:lvl>
    <w:lvl w:ilvl="6">
      <w:start w:val="1"/>
      <w:numFmt w:val="decimal"/>
      <w:lvlText w:val="%7."/>
      <w:lvlJc w:val="left"/>
      <w:pPr>
        <w:tabs>
          <w:tab w:val="num" w:pos="0"/>
        </w:tabs>
        <w:ind w:left="5040" w:hanging="360"/>
      </w:pPr>
      <w:rPr>
        <w:sz w:val="20"/>
        <w:szCs w:val="20"/>
        <w:u w:val="none"/>
      </w:rPr>
    </w:lvl>
    <w:lvl w:ilvl="7">
      <w:start w:val="1"/>
      <w:numFmt w:val="lowerLetter"/>
      <w:lvlText w:val="%8."/>
      <w:lvlJc w:val="left"/>
      <w:pPr>
        <w:tabs>
          <w:tab w:val="num" w:pos="0"/>
        </w:tabs>
        <w:ind w:left="5760" w:hanging="360"/>
      </w:pPr>
      <w:rPr>
        <w:sz w:val="20"/>
        <w:szCs w:val="20"/>
        <w:u w:val="none"/>
      </w:rPr>
    </w:lvl>
    <w:lvl w:ilvl="8">
      <w:start w:val="1"/>
      <w:numFmt w:val="lowerRoman"/>
      <w:lvlText w:val="%9."/>
      <w:lvlJc w:val="right"/>
      <w:pPr>
        <w:tabs>
          <w:tab w:val="num" w:pos="0"/>
        </w:tabs>
        <w:ind w:left="6480" w:hanging="360"/>
      </w:pPr>
      <w:rPr>
        <w:sz w:val="20"/>
        <w:szCs w:val="20"/>
        <w:u w:val="none"/>
      </w:rPr>
    </w:lvl>
  </w:abstractNum>
  <w:abstractNum w:abstractNumId="24" w15:restartNumberingAfterBreak="0">
    <w:nsid w:val="332B2EF8"/>
    <w:multiLevelType w:val="hybridMultilevel"/>
    <w:tmpl w:val="20F01230"/>
    <w:lvl w:ilvl="0" w:tplc="0409000F">
      <w:start w:val="1"/>
      <w:numFmt w:val="decimal"/>
      <w:lvlText w:val="%1."/>
      <w:lvlJc w:val="left"/>
      <w:pPr>
        <w:ind w:left="370" w:hanging="360"/>
      </w:pPr>
    </w:lvl>
    <w:lvl w:ilvl="1" w:tplc="04090019">
      <w:start w:val="1"/>
      <w:numFmt w:val="lowerLetter"/>
      <w:lvlText w:val="%2."/>
      <w:lvlJc w:val="left"/>
      <w:pPr>
        <w:ind w:left="1090" w:hanging="360"/>
      </w:pPr>
    </w:lvl>
    <w:lvl w:ilvl="2" w:tplc="0409001B">
      <w:start w:val="1"/>
      <w:numFmt w:val="lowerRoman"/>
      <w:lvlText w:val="%3."/>
      <w:lvlJc w:val="right"/>
      <w:pPr>
        <w:ind w:left="1810" w:hanging="180"/>
      </w:pPr>
    </w:lvl>
    <w:lvl w:ilvl="3" w:tplc="0409000F">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25" w15:restartNumberingAfterBreak="0">
    <w:nsid w:val="39B645EF"/>
    <w:multiLevelType w:val="hybridMultilevel"/>
    <w:tmpl w:val="2DF8036A"/>
    <w:lvl w:ilvl="0" w:tplc="0409000F">
      <w:start w:val="1"/>
      <w:numFmt w:val="decimal"/>
      <w:lvlText w:val="%1."/>
      <w:lvlJc w:val="left"/>
      <w:pPr>
        <w:ind w:left="370" w:hanging="360"/>
      </w:pPr>
    </w:lvl>
    <w:lvl w:ilvl="1" w:tplc="04090019">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26" w15:restartNumberingAfterBreak="0">
    <w:nsid w:val="3B0E579B"/>
    <w:multiLevelType w:val="hybridMultilevel"/>
    <w:tmpl w:val="301878FA"/>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B7E1BAC"/>
    <w:multiLevelType w:val="hybridMultilevel"/>
    <w:tmpl w:val="842AB714"/>
    <w:lvl w:ilvl="0" w:tplc="04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2087FA7"/>
    <w:multiLevelType w:val="multilevel"/>
    <w:tmpl w:val="C80AA3C8"/>
    <w:lvl w:ilvl="0">
      <w:start w:val="1"/>
      <w:numFmt w:val="decimal"/>
      <w:lvlText w:val="%1"/>
      <w:lvlJc w:val="left"/>
      <w:pPr>
        <w:ind w:left="432" w:hanging="432"/>
      </w:pPr>
      <w:rPr>
        <w:rFonts w:hint="default"/>
      </w:rPr>
    </w:lvl>
    <w:lvl w:ilvl="1">
      <w:start w:val="1"/>
      <w:numFmt w:val="decimal"/>
      <w:pStyle w:val="GHA2"/>
      <w:lvlText w:val="%1.%2 (GHA)"/>
      <w:lvlJc w:val="left"/>
      <w:pPr>
        <w:ind w:left="576" w:hanging="576"/>
      </w:pPr>
      <w:rPr>
        <w:rFonts w:hint="default"/>
      </w:rPr>
    </w:lvl>
    <w:lvl w:ilvl="2">
      <w:start w:val="1"/>
      <w:numFmt w:val="decimal"/>
      <w:pStyle w:val="GHA3"/>
      <w:lvlText w:val="%1.%2.%3 (GHA)"/>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42477112"/>
    <w:multiLevelType w:val="hybridMultilevel"/>
    <w:tmpl w:val="39B68D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1963E3"/>
    <w:multiLevelType w:val="hybridMultilevel"/>
    <w:tmpl w:val="79CABF6A"/>
    <w:lvl w:ilvl="0" w:tplc="0409000F">
      <w:start w:val="1"/>
      <w:numFmt w:val="decimal"/>
      <w:lvlText w:val="%1."/>
      <w:lvlJc w:val="left"/>
      <w:pPr>
        <w:ind w:left="7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4775B08"/>
    <w:multiLevelType w:val="multilevel"/>
    <w:tmpl w:val="3F122B3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rFonts w:ascii="Arial" w:eastAsia="Arial" w:hAnsi="Arial" w:cs="Arial"/>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2" w15:restartNumberingAfterBreak="0">
    <w:nsid w:val="44972915"/>
    <w:multiLevelType w:val="hybridMultilevel"/>
    <w:tmpl w:val="8B20DEE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45D95E19"/>
    <w:multiLevelType w:val="hybridMultilevel"/>
    <w:tmpl w:val="6E842C96"/>
    <w:lvl w:ilvl="0" w:tplc="122A50D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015098"/>
    <w:multiLevelType w:val="hybridMultilevel"/>
    <w:tmpl w:val="220CB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78507FC"/>
    <w:multiLevelType w:val="multilevel"/>
    <w:tmpl w:val="85D267D2"/>
    <w:lvl w:ilvl="0">
      <w:start w:val="1"/>
      <w:numFmt w:val="decimal"/>
      <w:lvlText w:val="%1."/>
      <w:lvlJc w:val="left"/>
      <w:pPr>
        <w:tabs>
          <w:tab w:val="num" w:pos="-360"/>
        </w:tabs>
        <w:ind w:left="360" w:hanging="360"/>
      </w:pPr>
      <w:rPr>
        <w:b w:val="0"/>
        <w:bCs w:val="0"/>
        <w:sz w:val="20"/>
        <w:szCs w:val="20"/>
        <w:u w:val="none"/>
      </w:rPr>
    </w:lvl>
    <w:lvl w:ilvl="1">
      <w:start w:val="1"/>
      <w:numFmt w:val="bullet"/>
      <w:lvlText w:val=""/>
      <w:lvlJc w:val="left"/>
      <w:pPr>
        <w:ind w:left="1440" w:hanging="360"/>
      </w:pPr>
      <w:rPr>
        <w:rFonts w:ascii="Symbol" w:hAnsi="Symbol" w:hint="default"/>
        <w:sz w:val="20"/>
        <w:szCs w:val="20"/>
        <w:u w:val="none"/>
      </w:rPr>
    </w:lvl>
    <w:lvl w:ilvl="2">
      <w:start w:val="1"/>
      <w:numFmt w:val="lowerRoman"/>
      <w:lvlText w:val="%3."/>
      <w:lvlJc w:val="right"/>
      <w:pPr>
        <w:tabs>
          <w:tab w:val="num" w:pos="0"/>
        </w:tabs>
        <w:ind w:left="2160" w:hanging="360"/>
      </w:pPr>
      <w:rPr>
        <w:sz w:val="20"/>
        <w:szCs w:val="20"/>
        <w:u w:val="none"/>
      </w:rPr>
    </w:lvl>
    <w:lvl w:ilvl="3">
      <w:start w:val="1"/>
      <w:numFmt w:val="decimal"/>
      <w:lvlText w:val="%4."/>
      <w:lvlJc w:val="left"/>
      <w:pPr>
        <w:tabs>
          <w:tab w:val="num" w:pos="0"/>
        </w:tabs>
        <w:ind w:left="2880" w:hanging="360"/>
      </w:pPr>
      <w:rPr>
        <w:sz w:val="20"/>
        <w:szCs w:val="20"/>
        <w:u w:val="none"/>
      </w:rPr>
    </w:lvl>
    <w:lvl w:ilvl="4">
      <w:start w:val="1"/>
      <w:numFmt w:val="lowerLetter"/>
      <w:lvlText w:val="%5."/>
      <w:lvlJc w:val="left"/>
      <w:pPr>
        <w:tabs>
          <w:tab w:val="num" w:pos="0"/>
        </w:tabs>
        <w:ind w:left="3600" w:hanging="360"/>
      </w:pPr>
      <w:rPr>
        <w:sz w:val="20"/>
        <w:szCs w:val="20"/>
        <w:u w:val="none"/>
      </w:rPr>
    </w:lvl>
    <w:lvl w:ilvl="5">
      <w:start w:val="1"/>
      <w:numFmt w:val="lowerRoman"/>
      <w:lvlText w:val="%6."/>
      <w:lvlJc w:val="right"/>
      <w:pPr>
        <w:tabs>
          <w:tab w:val="num" w:pos="0"/>
        </w:tabs>
        <w:ind w:left="4320" w:hanging="360"/>
      </w:pPr>
      <w:rPr>
        <w:sz w:val="20"/>
        <w:szCs w:val="20"/>
        <w:u w:val="none"/>
      </w:rPr>
    </w:lvl>
    <w:lvl w:ilvl="6">
      <w:start w:val="1"/>
      <w:numFmt w:val="decimal"/>
      <w:lvlText w:val="%7."/>
      <w:lvlJc w:val="left"/>
      <w:pPr>
        <w:tabs>
          <w:tab w:val="num" w:pos="0"/>
        </w:tabs>
        <w:ind w:left="5040" w:hanging="360"/>
      </w:pPr>
      <w:rPr>
        <w:sz w:val="20"/>
        <w:szCs w:val="20"/>
        <w:u w:val="none"/>
      </w:rPr>
    </w:lvl>
    <w:lvl w:ilvl="7">
      <w:start w:val="1"/>
      <w:numFmt w:val="lowerLetter"/>
      <w:lvlText w:val="%8."/>
      <w:lvlJc w:val="left"/>
      <w:pPr>
        <w:tabs>
          <w:tab w:val="num" w:pos="0"/>
        </w:tabs>
        <w:ind w:left="5760" w:hanging="360"/>
      </w:pPr>
      <w:rPr>
        <w:sz w:val="20"/>
        <w:szCs w:val="20"/>
        <w:u w:val="none"/>
      </w:rPr>
    </w:lvl>
    <w:lvl w:ilvl="8">
      <w:start w:val="1"/>
      <w:numFmt w:val="lowerRoman"/>
      <w:lvlText w:val="%9."/>
      <w:lvlJc w:val="right"/>
      <w:pPr>
        <w:tabs>
          <w:tab w:val="num" w:pos="0"/>
        </w:tabs>
        <w:ind w:left="6480" w:hanging="360"/>
      </w:pPr>
      <w:rPr>
        <w:sz w:val="20"/>
        <w:szCs w:val="20"/>
        <w:u w:val="none"/>
      </w:rPr>
    </w:lvl>
  </w:abstractNum>
  <w:abstractNum w:abstractNumId="36" w15:restartNumberingAfterBreak="0">
    <w:nsid w:val="49C07BF6"/>
    <w:multiLevelType w:val="hybridMultilevel"/>
    <w:tmpl w:val="6B4A85B0"/>
    <w:lvl w:ilvl="0" w:tplc="83F60788">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564D00"/>
    <w:multiLevelType w:val="hybridMultilevel"/>
    <w:tmpl w:val="921A82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4DE76DEC"/>
    <w:multiLevelType w:val="hybridMultilevel"/>
    <w:tmpl w:val="42EA6D14"/>
    <w:lvl w:ilvl="0" w:tplc="0409000F">
      <w:start w:val="1"/>
      <w:numFmt w:val="decimal"/>
      <w:lvlText w:val="%1."/>
      <w:lvlJc w:val="left"/>
      <w:pPr>
        <w:ind w:left="370" w:hanging="360"/>
      </w:pPr>
    </w:lvl>
    <w:lvl w:ilvl="1" w:tplc="04090019">
      <w:start w:val="1"/>
      <w:numFmt w:val="lowerLetter"/>
      <w:lvlText w:val="%2."/>
      <w:lvlJc w:val="left"/>
      <w:pPr>
        <w:ind w:left="1090" w:hanging="360"/>
      </w:pPr>
    </w:lvl>
    <w:lvl w:ilvl="2" w:tplc="0409001B">
      <w:start w:val="1"/>
      <w:numFmt w:val="lowerRoman"/>
      <w:lvlText w:val="%3."/>
      <w:lvlJc w:val="right"/>
      <w:pPr>
        <w:ind w:left="1810" w:hanging="180"/>
      </w:pPr>
    </w:lvl>
    <w:lvl w:ilvl="3" w:tplc="0409000F">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39" w15:restartNumberingAfterBreak="0">
    <w:nsid w:val="53B46AAA"/>
    <w:multiLevelType w:val="hybridMultilevel"/>
    <w:tmpl w:val="87D8E4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BE40A87"/>
    <w:multiLevelType w:val="multilevel"/>
    <w:tmpl w:val="4AA06076"/>
    <w:lvl w:ilvl="0">
      <w:start w:val="1"/>
      <w:numFmt w:val="decimal"/>
      <w:lvlText w:val="%1."/>
      <w:lvlJc w:val="left"/>
      <w:pPr>
        <w:tabs>
          <w:tab w:val="num" w:pos="-360"/>
        </w:tabs>
        <w:ind w:left="360" w:hanging="360"/>
      </w:pPr>
      <w:rPr>
        <w:b w:val="0"/>
        <w:bCs w:val="0"/>
        <w:sz w:val="20"/>
        <w:szCs w:val="20"/>
        <w:u w:val="none"/>
      </w:rPr>
    </w:lvl>
    <w:lvl w:ilvl="1">
      <w:start w:val="1"/>
      <w:numFmt w:val="lowerLetter"/>
      <w:lvlText w:val="%2."/>
      <w:lvlJc w:val="left"/>
      <w:pPr>
        <w:tabs>
          <w:tab w:val="num" w:pos="0"/>
        </w:tabs>
        <w:ind w:left="1440" w:hanging="360"/>
      </w:pPr>
      <w:rPr>
        <w:sz w:val="20"/>
        <w:szCs w:val="20"/>
        <w:u w:val="none"/>
      </w:rPr>
    </w:lvl>
    <w:lvl w:ilvl="2">
      <w:start w:val="1"/>
      <w:numFmt w:val="lowerRoman"/>
      <w:lvlText w:val="%3."/>
      <w:lvlJc w:val="right"/>
      <w:pPr>
        <w:tabs>
          <w:tab w:val="num" w:pos="0"/>
        </w:tabs>
        <w:ind w:left="2160" w:hanging="360"/>
      </w:pPr>
      <w:rPr>
        <w:sz w:val="20"/>
        <w:szCs w:val="20"/>
        <w:u w:val="none"/>
      </w:rPr>
    </w:lvl>
    <w:lvl w:ilvl="3">
      <w:start w:val="1"/>
      <w:numFmt w:val="decimal"/>
      <w:lvlText w:val="%4."/>
      <w:lvlJc w:val="left"/>
      <w:pPr>
        <w:tabs>
          <w:tab w:val="num" w:pos="0"/>
        </w:tabs>
        <w:ind w:left="2880" w:hanging="360"/>
      </w:pPr>
      <w:rPr>
        <w:sz w:val="20"/>
        <w:szCs w:val="20"/>
        <w:u w:val="none"/>
      </w:rPr>
    </w:lvl>
    <w:lvl w:ilvl="4">
      <w:start w:val="1"/>
      <w:numFmt w:val="lowerLetter"/>
      <w:lvlText w:val="%5."/>
      <w:lvlJc w:val="left"/>
      <w:pPr>
        <w:tabs>
          <w:tab w:val="num" w:pos="0"/>
        </w:tabs>
        <w:ind w:left="3600" w:hanging="360"/>
      </w:pPr>
      <w:rPr>
        <w:sz w:val="20"/>
        <w:szCs w:val="20"/>
        <w:u w:val="none"/>
      </w:rPr>
    </w:lvl>
    <w:lvl w:ilvl="5">
      <w:start w:val="1"/>
      <w:numFmt w:val="lowerRoman"/>
      <w:lvlText w:val="%6."/>
      <w:lvlJc w:val="right"/>
      <w:pPr>
        <w:tabs>
          <w:tab w:val="num" w:pos="0"/>
        </w:tabs>
        <w:ind w:left="4320" w:hanging="360"/>
      </w:pPr>
      <w:rPr>
        <w:sz w:val="20"/>
        <w:szCs w:val="20"/>
        <w:u w:val="none"/>
      </w:rPr>
    </w:lvl>
    <w:lvl w:ilvl="6">
      <w:start w:val="1"/>
      <w:numFmt w:val="decimal"/>
      <w:lvlText w:val="%7."/>
      <w:lvlJc w:val="left"/>
      <w:pPr>
        <w:tabs>
          <w:tab w:val="num" w:pos="0"/>
        </w:tabs>
        <w:ind w:left="5040" w:hanging="360"/>
      </w:pPr>
      <w:rPr>
        <w:sz w:val="20"/>
        <w:szCs w:val="20"/>
        <w:u w:val="none"/>
      </w:rPr>
    </w:lvl>
    <w:lvl w:ilvl="7">
      <w:start w:val="1"/>
      <w:numFmt w:val="lowerLetter"/>
      <w:lvlText w:val="%8."/>
      <w:lvlJc w:val="left"/>
      <w:pPr>
        <w:tabs>
          <w:tab w:val="num" w:pos="0"/>
        </w:tabs>
        <w:ind w:left="5760" w:hanging="360"/>
      </w:pPr>
      <w:rPr>
        <w:sz w:val="20"/>
        <w:szCs w:val="20"/>
        <w:u w:val="none"/>
      </w:rPr>
    </w:lvl>
    <w:lvl w:ilvl="8">
      <w:start w:val="1"/>
      <w:numFmt w:val="lowerRoman"/>
      <w:lvlText w:val="%9."/>
      <w:lvlJc w:val="right"/>
      <w:pPr>
        <w:tabs>
          <w:tab w:val="num" w:pos="0"/>
        </w:tabs>
        <w:ind w:left="6480" w:hanging="360"/>
      </w:pPr>
      <w:rPr>
        <w:sz w:val="20"/>
        <w:szCs w:val="20"/>
        <w:u w:val="none"/>
      </w:rPr>
    </w:lvl>
  </w:abstractNum>
  <w:abstractNum w:abstractNumId="41" w15:restartNumberingAfterBreak="0">
    <w:nsid w:val="5ED2757D"/>
    <w:multiLevelType w:val="multilevel"/>
    <w:tmpl w:val="FFC608F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5F602A30"/>
    <w:multiLevelType w:val="hybridMultilevel"/>
    <w:tmpl w:val="71424F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049087B"/>
    <w:multiLevelType w:val="multilevel"/>
    <w:tmpl w:val="4009001F"/>
    <w:styleLink w:val="Style2"/>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2AE0A98"/>
    <w:multiLevelType w:val="hybridMultilevel"/>
    <w:tmpl w:val="1FC05416"/>
    <w:lvl w:ilvl="0" w:tplc="0409000F">
      <w:start w:val="1"/>
      <w:numFmt w:val="decimal"/>
      <w:lvlText w:val="%1."/>
      <w:lvlJc w:val="left"/>
      <w:pPr>
        <w:ind w:left="370" w:hanging="360"/>
      </w:pPr>
    </w:lvl>
    <w:lvl w:ilvl="1" w:tplc="04090019">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45" w15:restartNumberingAfterBreak="0">
    <w:nsid w:val="634D5B3D"/>
    <w:multiLevelType w:val="hybridMultilevel"/>
    <w:tmpl w:val="FB9C47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643918B1"/>
    <w:multiLevelType w:val="multilevel"/>
    <w:tmpl w:val="29505ED6"/>
    <w:lvl w:ilvl="0">
      <w:start w:val="1"/>
      <w:numFmt w:val="bullet"/>
      <w:lvlText w:val=""/>
      <w:lvlJc w:val="left"/>
      <w:pPr>
        <w:ind w:left="720" w:hanging="360"/>
      </w:pPr>
      <w:rPr>
        <w:rFonts w:ascii="Symbol" w:hAnsi="Symbol" w:hint="default"/>
      </w:rPr>
    </w:lvl>
    <w:lvl w:ilvl="1">
      <w:start w:val="1"/>
      <w:numFmt w:val="decimal"/>
      <w:isLgl/>
      <w:lvlText w:val="%1.%2"/>
      <w:lvlJc w:val="left"/>
      <w:pPr>
        <w:ind w:left="728" w:hanging="3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689F79B4"/>
    <w:multiLevelType w:val="hybridMultilevel"/>
    <w:tmpl w:val="CB8C2F70"/>
    <w:lvl w:ilvl="0" w:tplc="2A3A7B18">
      <w:start w:val="1"/>
      <w:numFmt w:val="upp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9495D30"/>
    <w:multiLevelType w:val="multilevel"/>
    <w:tmpl w:val="9238D870"/>
    <w:styleLink w:val="CurrentList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9" w15:restartNumberingAfterBreak="0">
    <w:nsid w:val="6BF14459"/>
    <w:multiLevelType w:val="hybridMultilevel"/>
    <w:tmpl w:val="9E107224"/>
    <w:lvl w:ilvl="0" w:tplc="0409000F">
      <w:start w:val="1"/>
      <w:numFmt w:val="decimal"/>
      <w:lvlText w:val="%1."/>
      <w:lvlJc w:val="left"/>
      <w:pPr>
        <w:ind w:left="370" w:hanging="360"/>
      </w:p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50" w15:restartNumberingAfterBreak="0">
    <w:nsid w:val="6D0A73F5"/>
    <w:multiLevelType w:val="multilevel"/>
    <w:tmpl w:val="08064AE6"/>
    <w:styleLink w:val="CurrentList2"/>
    <w:lvl w:ilvl="0">
      <w:start w:val="1"/>
      <w:numFmt w:val="decimal"/>
      <w:lvlText w:val="%1"/>
      <w:lvlJc w:val="left"/>
      <w:pPr>
        <w:ind w:left="432" w:hanging="432"/>
      </w:pPr>
      <w:rPr>
        <w:rFonts w:hint="default"/>
      </w:rPr>
    </w:lvl>
    <w:lvl w:ilvl="1">
      <w:start w:val="1"/>
      <w:numFmt w:val="decimal"/>
      <w:lvlText w:val="%1.%2 (GitHub Actions only"/>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15:restartNumberingAfterBreak="0">
    <w:nsid w:val="6DFB72C8"/>
    <w:multiLevelType w:val="multilevel"/>
    <w:tmpl w:val="73CE406C"/>
    <w:lvl w:ilvl="0">
      <w:start w:val="1"/>
      <w:numFmt w:val="decimal"/>
      <w:lvlText w:val="%1"/>
      <w:lvlJc w:val="left"/>
      <w:pPr>
        <w:ind w:left="432" w:hanging="432"/>
      </w:pPr>
      <w:rPr>
        <w:rFonts w:hint="default"/>
      </w:rPr>
    </w:lvl>
    <w:lvl w:ilvl="1">
      <w:start w:val="1"/>
      <w:numFmt w:val="decimal"/>
      <w:pStyle w:val="GHA1"/>
      <w:lvlText w:val="%1.%2 (GHA)"/>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2" w15:restartNumberingAfterBreak="0">
    <w:nsid w:val="6EB02F3F"/>
    <w:multiLevelType w:val="hybridMultilevel"/>
    <w:tmpl w:val="6B2CEAE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F6D03BC"/>
    <w:multiLevelType w:val="hybridMultilevel"/>
    <w:tmpl w:val="D366802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724A55AA"/>
    <w:multiLevelType w:val="multilevel"/>
    <w:tmpl w:val="4AA06076"/>
    <w:lvl w:ilvl="0">
      <w:start w:val="1"/>
      <w:numFmt w:val="decimal"/>
      <w:lvlText w:val="%1."/>
      <w:lvlJc w:val="left"/>
      <w:pPr>
        <w:tabs>
          <w:tab w:val="num" w:pos="-360"/>
        </w:tabs>
        <w:ind w:left="360" w:hanging="360"/>
      </w:pPr>
      <w:rPr>
        <w:b w:val="0"/>
        <w:bCs w:val="0"/>
        <w:sz w:val="20"/>
        <w:szCs w:val="20"/>
        <w:u w:val="none"/>
      </w:rPr>
    </w:lvl>
    <w:lvl w:ilvl="1">
      <w:start w:val="1"/>
      <w:numFmt w:val="lowerLetter"/>
      <w:lvlText w:val="%2."/>
      <w:lvlJc w:val="left"/>
      <w:pPr>
        <w:tabs>
          <w:tab w:val="num" w:pos="0"/>
        </w:tabs>
        <w:ind w:left="1440" w:hanging="360"/>
      </w:pPr>
      <w:rPr>
        <w:sz w:val="20"/>
        <w:szCs w:val="20"/>
        <w:u w:val="none"/>
      </w:rPr>
    </w:lvl>
    <w:lvl w:ilvl="2">
      <w:start w:val="1"/>
      <w:numFmt w:val="lowerRoman"/>
      <w:lvlText w:val="%3."/>
      <w:lvlJc w:val="right"/>
      <w:pPr>
        <w:tabs>
          <w:tab w:val="num" w:pos="0"/>
        </w:tabs>
        <w:ind w:left="2160" w:hanging="360"/>
      </w:pPr>
      <w:rPr>
        <w:sz w:val="20"/>
        <w:szCs w:val="20"/>
        <w:u w:val="none"/>
      </w:rPr>
    </w:lvl>
    <w:lvl w:ilvl="3">
      <w:start w:val="1"/>
      <w:numFmt w:val="decimal"/>
      <w:lvlText w:val="%4."/>
      <w:lvlJc w:val="left"/>
      <w:pPr>
        <w:tabs>
          <w:tab w:val="num" w:pos="0"/>
        </w:tabs>
        <w:ind w:left="2880" w:hanging="360"/>
      </w:pPr>
      <w:rPr>
        <w:sz w:val="20"/>
        <w:szCs w:val="20"/>
        <w:u w:val="none"/>
      </w:rPr>
    </w:lvl>
    <w:lvl w:ilvl="4">
      <w:start w:val="1"/>
      <w:numFmt w:val="lowerLetter"/>
      <w:lvlText w:val="%5."/>
      <w:lvlJc w:val="left"/>
      <w:pPr>
        <w:tabs>
          <w:tab w:val="num" w:pos="0"/>
        </w:tabs>
        <w:ind w:left="3600" w:hanging="360"/>
      </w:pPr>
      <w:rPr>
        <w:sz w:val="20"/>
        <w:szCs w:val="20"/>
        <w:u w:val="none"/>
      </w:rPr>
    </w:lvl>
    <w:lvl w:ilvl="5">
      <w:start w:val="1"/>
      <w:numFmt w:val="lowerRoman"/>
      <w:lvlText w:val="%6."/>
      <w:lvlJc w:val="right"/>
      <w:pPr>
        <w:tabs>
          <w:tab w:val="num" w:pos="0"/>
        </w:tabs>
        <w:ind w:left="4320" w:hanging="360"/>
      </w:pPr>
      <w:rPr>
        <w:sz w:val="20"/>
        <w:szCs w:val="20"/>
        <w:u w:val="none"/>
      </w:rPr>
    </w:lvl>
    <w:lvl w:ilvl="6">
      <w:start w:val="1"/>
      <w:numFmt w:val="decimal"/>
      <w:lvlText w:val="%7."/>
      <w:lvlJc w:val="left"/>
      <w:pPr>
        <w:tabs>
          <w:tab w:val="num" w:pos="0"/>
        </w:tabs>
        <w:ind w:left="5040" w:hanging="360"/>
      </w:pPr>
      <w:rPr>
        <w:sz w:val="20"/>
        <w:szCs w:val="20"/>
        <w:u w:val="none"/>
      </w:rPr>
    </w:lvl>
    <w:lvl w:ilvl="7">
      <w:start w:val="1"/>
      <w:numFmt w:val="lowerLetter"/>
      <w:lvlText w:val="%8."/>
      <w:lvlJc w:val="left"/>
      <w:pPr>
        <w:tabs>
          <w:tab w:val="num" w:pos="0"/>
        </w:tabs>
        <w:ind w:left="5760" w:hanging="360"/>
      </w:pPr>
      <w:rPr>
        <w:sz w:val="20"/>
        <w:szCs w:val="20"/>
        <w:u w:val="none"/>
      </w:rPr>
    </w:lvl>
    <w:lvl w:ilvl="8">
      <w:start w:val="1"/>
      <w:numFmt w:val="lowerRoman"/>
      <w:lvlText w:val="%9."/>
      <w:lvlJc w:val="right"/>
      <w:pPr>
        <w:tabs>
          <w:tab w:val="num" w:pos="0"/>
        </w:tabs>
        <w:ind w:left="6480" w:hanging="360"/>
      </w:pPr>
      <w:rPr>
        <w:sz w:val="20"/>
        <w:szCs w:val="20"/>
        <w:u w:val="none"/>
      </w:rPr>
    </w:lvl>
  </w:abstractNum>
  <w:abstractNum w:abstractNumId="55" w15:restartNumberingAfterBreak="0">
    <w:nsid w:val="72FA22B5"/>
    <w:multiLevelType w:val="hybridMultilevel"/>
    <w:tmpl w:val="42EA6D14"/>
    <w:lvl w:ilvl="0" w:tplc="0409000F">
      <w:start w:val="1"/>
      <w:numFmt w:val="decimal"/>
      <w:lvlText w:val="%1."/>
      <w:lvlJc w:val="left"/>
      <w:pPr>
        <w:ind w:left="370" w:hanging="360"/>
      </w:pPr>
    </w:lvl>
    <w:lvl w:ilvl="1" w:tplc="04090019">
      <w:start w:val="1"/>
      <w:numFmt w:val="lowerLetter"/>
      <w:lvlText w:val="%2."/>
      <w:lvlJc w:val="left"/>
      <w:pPr>
        <w:ind w:left="1090" w:hanging="360"/>
      </w:pPr>
    </w:lvl>
    <w:lvl w:ilvl="2" w:tplc="0409001B">
      <w:start w:val="1"/>
      <w:numFmt w:val="lowerRoman"/>
      <w:lvlText w:val="%3."/>
      <w:lvlJc w:val="right"/>
      <w:pPr>
        <w:ind w:left="1810" w:hanging="180"/>
      </w:pPr>
    </w:lvl>
    <w:lvl w:ilvl="3" w:tplc="0409000F">
      <w:start w:val="1"/>
      <w:numFmt w:val="decimal"/>
      <w:lvlText w:val="%4."/>
      <w:lvlJc w:val="left"/>
      <w:pPr>
        <w:ind w:left="2530" w:hanging="360"/>
      </w:pPr>
    </w:lvl>
    <w:lvl w:ilvl="4" w:tplc="04090019">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56" w15:restartNumberingAfterBreak="0">
    <w:nsid w:val="73F979F6"/>
    <w:multiLevelType w:val="hybridMultilevel"/>
    <w:tmpl w:val="24A6677E"/>
    <w:lvl w:ilvl="0" w:tplc="0BA2A42C">
      <w:start w:val="1"/>
      <w:numFmt w:val="decimal"/>
      <w:lvlText w:val="%1."/>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78174B0"/>
    <w:multiLevelType w:val="hybridMultilevel"/>
    <w:tmpl w:val="A9FA57CA"/>
    <w:lvl w:ilvl="0" w:tplc="0BA2A42C">
      <w:start w:val="1"/>
      <w:numFmt w:val="decimal"/>
      <w:lvlText w:val="%1."/>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958650F"/>
    <w:multiLevelType w:val="multilevel"/>
    <w:tmpl w:val="9F2CFD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97F5120"/>
    <w:multiLevelType w:val="hybridMultilevel"/>
    <w:tmpl w:val="F07C59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7F042389"/>
    <w:multiLevelType w:val="hybridMultilevel"/>
    <w:tmpl w:val="D304CD94"/>
    <w:lvl w:ilvl="0" w:tplc="0BA2A42C">
      <w:start w:val="1"/>
      <w:numFmt w:val="decimal"/>
      <w:lvlText w:val="%1."/>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F4E1A03"/>
    <w:multiLevelType w:val="hybridMultilevel"/>
    <w:tmpl w:val="11404C1A"/>
    <w:lvl w:ilvl="0" w:tplc="04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29"/>
  </w:num>
  <w:num w:numId="10">
    <w:abstractNumId w:val="31"/>
  </w:num>
  <w:num w:numId="11">
    <w:abstractNumId w:val="47"/>
  </w:num>
  <w:num w:numId="12">
    <w:abstractNumId w:val="46"/>
  </w:num>
  <w:num w:numId="13">
    <w:abstractNumId w:val="34"/>
  </w:num>
  <w:num w:numId="14">
    <w:abstractNumId w:val="43"/>
  </w:num>
  <w:num w:numId="15">
    <w:abstractNumId w:val="33"/>
  </w:num>
  <w:num w:numId="16">
    <w:abstractNumId w:val="10"/>
  </w:num>
  <w:num w:numId="17">
    <w:abstractNumId w:val="26"/>
  </w:num>
  <w:num w:numId="18">
    <w:abstractNumId w:val="13"/>
  </w:num>
  <w:num w:numId="19">
    <w:abstractNumId w:val="9"/>
  </w:num>
  <w:num w:numId="20">
    <w:abstractNumId w:val="20"/>
  </w:num>
  <w:num w:numId="21">
    <w:abstractNumId w:val="42"/>
  </w:num>
  <w:num w:numId="22">
    <w:abstractNumId w:val="22"/>
  </w:num>
  <w:num w:numId="23">
    <w:abstractNumId w:val="27"/>
  </w:num>
  <w:num w:numId="24">
    <w:abstractNumId w:val="61"/>
  </w:num>
  <w:num w:numId="25">
    <w:abstractNumId w:val="52"/>
  </w:num>
  <w:num w:numId="26">
    <w:abstractNumId w:val="8"/>
  </w:num>
  <w:num w:numId="27">
    <w:abstractNumId w:val="18"/>
  </w:num>
  <w:num w:numId="28">
    <w:abstractNumId w:val="30"/>
  </w:num>
  <w:num w:numId="29">
    <w:abstractNumId w:val="36"/>
  </w:num>
  <w:num w:numId="30">
    <w:abstractNumId w:val="15"/>
  </w:num>
  <w:num w:numId="31">
    <w:abstractNumId w:val="12"/>
  </w:num>
  <w:num w:numId="32">
    <w:abstractNumId w:val="11"/>
  </w:num>
  <w:num w:numId="33">
    <w:abstractNumId w:val="35"/>
  </w:num>
  <w:num w:numId="34">
    <w:abstractNumId w:val="39"/>
  </w:num>
  <w:num w:numId="35">
    <w:abstractNumId w:val="40"/>
  </w:num>
  <w:num w:numId="36">
    <w:abstractNumId w:val="54"/>
  </w:num>
  <w:num w:numId="37">
    <w:abstractNumId w:val="23"/>
  </w:num>
  <w:num w:numId="38">
    <w:abstractNumId w:val="21"/>
  </w:num>
  <w:num w:numId="3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7"/>
  </w:num>
  <w:num w:numId="41">
    <w:abstractNumId w:val="60"/>
  </w:num>
  <w:num w:numId="42">
    <w:abstractNumId w:val="56"/>
  </w:num>
  <w:num w:numId="43">
    <w:abstractNumId w:val="44"/>
  </w:num>
  <w:num w:numId="44">
    <w:abstractNumId w:val="53"/>
  </w:num>
  <w:num w:numId="45">
    <w:abstractNumId w:val="45"/>
  </w:num>
  <w:num w:numId="46">
    <w:abstractNumId w:val="37"/>
  </w:num>
  <w:num w:numId="47">
    <w:abstractNumId w:val="25"/>
  </w:num>
  <w:num w:numId="48">
    <w:abstractNumId w:val="55"/>
  </w:num>
  <w:num w:numId="49">
    <w:abstractNumId w:val="32"/>
  </w:num>
  <w:num w:numId="50">
    <w:abstractNumId w:val="24"/>
  </w:num>
  <w:num w:numId="51">
    <w:abstractNumId w:val="38"/>
  </w:num>
  <w:num w:numId="52">
    <w:abstractNumId w:val="59"/>
  </w:num>
  <w:num w:numId="53">
    <w:abstractNumId w:val="14"/>
  </w:num>
  <w:num w:numId="54">
    <w:abstractNumId w:val="17"/>
  </w:num>
  <w:num w:numId="55">
    <w:abstractNumId w:val="49"/>
  </w:num>
  <w:num w:numId="56">
    <w:abstractNumId w:val="58"/>
  </w:num>
  <w:num w:numId="57">
    <w:abstractNumId w:val="48"/>
  </w:num>
  <w:num w:numId="58">
    <w:abstractNumId w:val="51"/>
  </w:num>
  <w:num w:numId="59">
    <w:abstractNumId w:val="50"/>
  </w:num>
  <w:num w:numId="60">
    <w:abstractNumId w:val="19"/>
  </w:num>
  <w:num w:numId="61">
    <w:abstractNumId w:val="16"/>
  </w:num>
  <w:num w:numId="62">
    <w:abstractNumId w:val="28"/>
  </w:num>
  <w:num w:numId="63">
    <w:abstractNumId w:val="41"/>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jesh Sanjeevi">
    <w15:presenceInfo w15:providerId="None" w15:userId="Rajesh Sanjeevi"/>
  </w15:person>
  <w15:person w15:author="Ken Sayers">
    <w15:presenceInfo w15:providerId="AD" w15:userId="S::kens@aaisonline.com::15697bc4-66f9-489d-9394-809a03d3ed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0"/>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46DB"/>
    <w:rsid w:val="00001354"/>
    <w:rsid w:val="00005199"/>
    <w:rsid w:val="00005CCE"/>
    <w:rsid w:val="00007DEC"/>
    <w:rsid w:val="00015425"/>
    <w:rsid w:val="000235AA"/>
    <w:rsid w:val="00024CE7"/>
    <w:rsid w:val="00030B56"/>
    <w:rsid w:val="00047104"/>
    <w:rsid w:val="00051B09"/>
    <w:rsid w:val="00052266"/>
    <w:rsid w:val="000542B5"/>
    <w:rsid w:val="0005710E"/>
    <w:rsid w:val="0006329F"/>
    <w:rsid w:val="00063A9E"/>
    <w:rsid w:val="000728DF"/>
    <w:rsid w:val="00082ED6"/>
    <w:rsid w:val="00084952"/>
    <w:rsid w:val="00087CD4"/>
    <w:rsid w:val="00090994"/>
    <w:rsid w:val="00090DBB"/>
    <w:rsid w:val="000A02E5"/>
    <w:rsid w:val="000A5E7B"/>
    <w:rsid w:val="000A6EFE"/>
    <w:rsid w:val="000A7619"/>
    <w:rsid w:val="000B02BE"/>
    <w:rsid w:val="000B415A"/>
    <w:rsid w:val="000C1396"/>
    <w:rsid w:val="000C4CAE"/>
    <w:rsid w:val="000C5DA1"/>
    <w:rsid w:val="000D15DA"/>
    <w:rsid w:val="000D1921"/>
    <w:rsid w:val="00102F0C"/>
    <w:rsid w:val="00104DBC"/>
    <w:rsid w:val="001064B8"/>
    <w:rsid w:val="0010763C"/>
    <w:rsid w:val="0011349B"/>
    <w:rsid w:val="0011466A"/>
    <w:rsid w:val="00117B6A"/>
    <w:rsid w:val="00117C57"/>
    <w:rsid w:val="0013032D"/>
    <w:rsid w:val="00132607"/>
    <w:rsid w:val="001340C7"/>
    <w:rsid w:val="0014246F"/>
    <w:rsid w:val="0015795D"/>
    <w:rsid w:val="0015B651"/>
    <w:rsid w:val="00165FA6"/>
    <w:rsid w:val="0016778B"/>
    <w:rsid w:val="00174C4B"/>
    <w:rsid w:val="00176150"/>
    <w:rsid w:val="00176E31"/>
    <w:rsid w:val="00176F81"/>
    <w:rsid w:val="0018055C"/>
    <w:rsid w:val="0019047B"/>
    <w:rsid w:val="00194868"/>
    <w:rsid w:val="00194DF9"/>
    <w:rsid w:val="00195822"/>
    <w:rsid w:val="00196A4E"/>
    <w:rsid w:val="001A2BE5"/>
    <w:rsid w:val="001A2DD4"/>
    <w:rsid w:val="001A453B"/>
    <w:rsid w:val="001A786B"/>
    <w:rsid w:val="001B4B4B"/>
    <w:rsid w:val="001D0133"/>
    <w:rsid w:val="001D1362"/>
    <w:rsid w:val="001D6773"/>
    <w:rsid w:val="001F1C74"/>
    <w:rsid w:val="001F3AAC"/>
    <w:rsid w:val="001F4688"/>
    <w:rsid w:val="001F5902"/>
    <w:rsid w:val="001F7A84"/>
    <w:rsid w:val="00201F16"/>
    <w:rsid w:val="0020356F"/>
    <w:rsid w:val="00216E4B"/>
    <w:rsid w:val="0022109A"/>
    <w:rsid w:val="002220FE"/>
    <w:rsid w:val="00225235"/>
    <w:rsid w:val="0023434B"/>
    <w:rsid w:val="002374AF"/>
    <w:rsid w:val="0024056E"/>
    <w:rsid w:val="00244CC5"/>
    <w:rsid w:val="002576DD"/>
    <w:rsid w:val="00262552"/>
    <w:rsid w:val="0026624C"/>
    <w:rsid w:val="00275DF8"/>
    <w:rsid w:val="00280F3A"/>
    <w:rsid w:val="00287966"/>
    <w:rsid w:val="002A1417"/>
    <w:rsid w:val="002B0506"/>
    <w:rsid w:val="002B0BC0"/>
    <w:rsid w:val="002B197B"/>
    <w:rsid w:val="002B35D4"/>
    <w:rsid w:val="002B46DB"/>
    <w:rsid w:val="002C591F"/>
    <w:rsid w:val="002E0F67"/>
    <w:rsid w:val="002E6017"/>
    <w:rsid w:val="002F6EAF"/>
    <w:rsid w:val="002F75BC"/>
    <w:rsid w:val="00303CAD"/>
    <w:rsid w:val="003061AD"/>
    <w:rsid w:val="003129CD"/>
    <w:rsid w:val="00321A0C"/>
    <w:rsid w:val="00326DE4"/>
    <w:rsid w:val="00330BE3"/>
    <w:rsid w:val="00330E58"/>
    <w:rsid w:val="00331B64"/>
    <w:rsid w:val="00335A31"/>
    <w:rsid w:val="003409DC"/>
    <w:rsid w:val="00350992"/>
    <w:rsid w:val="00353418"/>
    <w:rsid w:val="00353EA2"/>
    <w:rsid w:val="00357873"/>
    <w:rsid w:val="00361DE9"/>
    <w:rsid w:val="003702C4"/>
    <w:rsid w:val="003702F1"/>
    <w:rsid w:val="00370A9C"/>
    <w:rsid w:val="0039120F"/>
    <w:rsid w:val="0039612C"/>
    <w:rsid w:val="003A7887"/>
    <w:rsid w:val="003B06BB"/>
    <w:rsid w:val="003B2B4D"/>
    <w:rsid w:val="003B4F8E"/>
    <w:rsid w:val="003B5265"/>
    <w:rsid w:val="003B5709"/>
    <w:rsid w:val="003C16E3"/>
    <w:rsid w:val="003C3B3B"/>
    <w:rsid w:val="003D364C"/>
    <w:rsid w:val="003D479F"/>
    <w:rsid w:val="003D59B7"/>
    <w:rsid w:val="003D7AF4"/>
    <w:rsid w:val="003E7CBE"/>
    <w:rsid w:val="003F265E"/>
    <w:rsid w:val="003F3864"/>
    <w:rsid w:val="003F5883"/>
    <w:rsid w:val="00402A1E"/>
    <w:rsid w:val="00406C18"/>
    <w:rsid w:val="004125AF"/>
    <w:rsid w:val="0041457B"/>
    <w:rsid w:val="00420B64"/>
    <w:rsid w:val="00432653"/>
    <w:rsid w:val="00435524"/>
    <w:rsid w:val="0043615A"/>
    <w:rsid w:val="004429F4"/>
    <w:rsid w:val="00445096"/>
    <w:rsid w:val="00447244"/>
    <w:rsid w:val="00453342"/>
    <w:rsid w:val="0045459B"/>
    <w:rsid w:val="004642B1"/>
    <w:rsid w:val="004677EB"/>
    <w:rsid w:val="00471FB0"/>
    <w:rsid w:val="004720ED"/>
    <w:rsid w:val="00475B1B"/>
    <w:rsid w:val="004828AA"/>
    <w:rsid w:val="004932E1"/>
    <w:rsid w:val="00493DAD"/>
    <w:rsid w:val="00494EE6"/>
    <w:rsid w:val="00496484"/>
    <w:rsid w:val="004A0D23"/>
    <w:rsid w:val="004A5EB9"/>
    <w:rsid w:val="004B0142"/>
    <w:rsid w:val="004B1636"/>
    <w:rsid w:val="004B1A7E"/>
    <w:rsid w:val="004C1B61"/>
    <w:rsid w:val="004C1BB9"/>
    <w:rsid w:val="004C1E80"/>
    <w:rsid w:val="004E4DB1"/>
    <w:rsid w:val="004E4FD7"/>
    <w:rsid w:val="004F4B89"/>
    <w:rsid w:val="004F537F"/>
    <w:rsid w:val="005027EA"/>
    <w:rsid w:val="005031A9"/>
    <w:rsid w:val="00505182"/>
    <w:rsid w:val="0051023E"/>
    <w:rsid w:val="00510C52"/>
    <w:rsid w:val="00515CDD"/>
    <w:rsid w:val="00517ACF"/>
    <w:rsid w:val="00523C04"/>
    <w:rsid w:val="00523CF3"/>
    <w:rsid w:val="0053004E"/>
    <w:rsid w:val="0053032F"/>
    <w:rsid w:val="0053446D"/>
    <w:rsid w:val="00536C85"/>
    <w:rsid w:val="005373E0"/>
    <w:rsid w:val="00545A90"/>
    <w:rsid w:val="00546747"/>
    <w:rsid w:val="005536A7"/>
    <w:rsid w:val="00560BB6"/>
    <w:rsid w:val="00560E2F"/>
    <w:rsid w:val="00562C98"/>
    <w:rsid w:val="00563A9C"/>
    <w:rsid w:val="00564BA3"/>
    <w:rsid w:val="00565D7E"/>
    <w:rsid w:val="00566BBD"/>
    <w:rsid w:val="00571559"/>
    <w:rsid w:val="005812EF"/>
    <w:rsid w:val="0058210C"/>
    <w:rsid w:val="005840EC"/>
    <w:rsid w:val="005973ED"/>
    <w:rsid w:val="00597E3C"/>
    <w:rsid w:val="005A2DE0"/>
    <w:rsid w:val="005A4C9A"/>
    <w:rsid w:val="005A5BE1"/>
    <w:rsid w:val="005B2B4C"/>
    <w:rsid w:val="005B2F34"/>
    <w:rsid w:val="005B433F"/>
    <w:rsid w:val="005B5105"/>
    <w:rsid w:val="005B6543"/>
    <w:rsid w:val="005C4649"/>
    <w:rsid w:val="005D2668"/>
    <w:rsid w:val="005D3BDB"/>
    <w:rsid w:val="005D4D1F"/>
    <w:rsid w:val="005D4D2B"/>
    <w:rsid w:val="005E13EE"/>
    <w:rsid w:val="005E3253"/>
    <w:rsid w:val="005E6929"/>
    <w:rsid w:val="005F3D64"/>
    <w:rsid w:val="00611DA2"/>
    <w:rsid w:val="006146E3"/>
    <w:rsid w:val="00614773"/>
    <w:rsid w:val="00614AD3"/>
    <w:rsid w:val="00620ED5"/>
    <w:rsid w:val="006210AF"/>
    <w:rsid w:val="00622F82"/>
    <w:rsid w:val="0063660D"/>
    <w:rsid w:val="00637633"/>
    <w:rsid w:val="0063A3B1"/>
    <w:rsid w:val="00640192"/>
    <w:rsid w:val="00642745"/>
    <w:rsid w:val="006465FA"/>
    <w:rsid w:val="00653BCD"/>
    <w:rsid w:val="006551AD"/>
    <w:rsid w:val="00655586"/>
    <w:rsid w:val="00661436"/>
    <w:rsid w:val="00662D04"/>
    <w:rsid w:val="006633EC"/>
    <w:rsid w:val="00663852"/>
    <w:rsid w:val="00666295"/>
    <w:rsid w:val="006725F0"/>
    <w:rsid w:val="00673CBF"/>
    <w:rsid w:val="00675367"/>
    <w:rsid w:val="00677F11"/>
    <w:rsid w:val="00691E9A"/>
    <w:rsid w:val="00697CDB"/>
    <w:rsid w:val="006A26C2"/>
    <w:rsid w:val="006A4052"/>
    <w:rsid w:val="006A7F6F"/>
    <w:rsid w:val="006B34A3"/>
    <w:rsid w:val="006C00A4"/>
    <w:rsid w:val="006C3000"/>
    <w:rsid w:val="006C4550"/>
    <w:rsid w:val="006C4633"/>
    <w:rsid w:val="006C5C35"/>
    <w:rsid w:val="006C7BC4"/>
    <w:rsid w:val="006D08FD"/>
    <w:rsid w:val="006D37B6"/>
    <w:rsid w:val="006E0994"/>
    <w:rsid w:val="006E1092"/>
    <w:rsid w:val="006E409D"/>
    <w:rsid w:val="006E43C4"/>
    <w:rsid w:val="006E64B2"/>
    <w:rsid w:val="006E73A0"/>
    <w:rsid w:val="006F3CBE"/>
    <w:rsid w:val="007058BA"/>
    <w:rsid w:val="0071266B"/>
    <w:rsid w:val="007252BC"/>
    <w:rsid w:val="00725A84"/>
    <w:rsid w:val="00733D89"/>
    <w:rsid w:val="007361EB"/>
    <w:rsid w:val="00736FA3"/>
    <w:rsid w:val="007429DB"/>
    <w:rsid w:val="00743805"/>
    <w:rsid w:val="0074531E"/>
    <w:rsid w:val="00746F4F"/>
    <w:rsid w:val="007610F9"/>
    <w:rsid w:val="0076213F"/>
    <w:rsid w:val="00773CF3"/>
    <w:rsid w:val="007748E2"/>
    <w:rsid w:val="00776D52"/>
    <w:rsid w:val="00777809"/>
    <w:rsid w:val="0078072B"/>
    <w:rsid w:val="00791251"/>
    <w:rsid w:val="00794337"/>
    <w:rsid w:val="007964FD"/>
    <w:rsid w:val="00796C60"/>
    <w:rsid w:val="00797D62"/>
    <w:rsid w:val="007A08C3"/>
    <w:rsid w:val="007A29F7"/>
    <w:rsid w:val="007A4296"/>
    <w:rsid w:val="007A64D6"/>
    <w:rsid w:val="007A695A"/>
    <w:rsid w:val="007A750A"/>
    <w:rsid w:val="007C183F"/>
    <w:rsid w:val="007D302B"/>
    <w:rsid w:val="007D41C9"/>
    <w:rsid w:val="007D7879"/>
    <w:rsid w:val="007E0DF9"/>
    <w:rsid w:val="007E632D"/>
    <w:rsid w:val="007E710A"/>
    <w:rsid w:val="007F0E74"/>
    <w:rsid w:val="007F1B2E"/>
    <w:rsid w:val="007F3858"/>
    <w:rsid w:val="00801E6D"/>
    <w:rsid w:val="008168BF"/>
    <w:rsid w:val="00824065"/>
    <w:rsid w:val="0082470F"/>
    <w:rsid w:val="0082489F"/>
    <w:rsid w:val="0082505B"/>
    <w:rsid w:val="00825ADF"/>
    <w:rsid w:val="00830E96"/>
    <w:rsid w:val="00836F9F"/>
    <w:rsid w:val="00841E7F"/>
    <w:rsid w:val="0084268A"/>
    <w:rsid w:val="00842C7E"/>
    <w:rsid w:val="00842E0B"/>
    <w:rsid w:val="00845793"/>
    <w:rsid w:val="00855ED9"/>
    <w:rsid w:val="0086002A"/>
    <w:rsid w:val="00863E7F"/>
    <w:rsid w:val="008709E2"/>
    <w:rsid w:val="00871A2F"/>
    <w:rsid w:val="00876E6C"/>
    <w:rsid w:val="00882B2F"/>
    <w:rsid w:val="00887FBF"/>
    <w:rsid w:val="00895781"/>
    <w:rsid w:val="00895813"/>
    <w:rsid w:val="0089602A"/>
    <w:rsid w:val="008A1F35"/>
    <w:rsid w:val="008A29BF"/>
    <w:rsid w:val="008A2D83"/>
    <w:rsid w:val="008A4168"/>
    <w:rsid w:val="008A4708"/>
    <w:rsid w:val="008A4B5C"/>
    <w:rsid w:val="008B4F35"/>
    <w:rsid w:val="008B5CEC"/>
    <w:rsid w:val="008C2B8D"/>
    <w:rsid w:val="008D05E7"/>
    <w:rsid w:val="008D07C9"/>
    <w:rsid w:val="008D0E71"/>
    <w:rsid w:val="008D7C5D"/>
    <w:rsid w:val="008E4C2F"/>
    <w:rsid w:val="008E4DE6"/>
    <w:rsid w:val="008E5816"/>
    <w:rsid w:val="008E7AF4"/>
    <w:rsid w:val="008F007C"/>
    <w:rsid w:val="008F0A16"/>
    <w:rsid w:val="008F668B"/>
    <w:rsid w:val="00901BCE"/>
    <w:rsid w:val="009055B1"/>
    <w:rsid w:val="009121B6"/>
    <w:rsid w:val="00912290"/>
    <w:rsid w:val="00913F30"/>
    <w:rsid w:val="0091466A"/>
    <w:rsid w:val="00920639"/>
    <w:rsid w:val="00926459"/>
    <w:rsid w:val="00927043"/>
    <w:rsid w:val="00927938"/>
    <w:rsid w:val="009307E9"/>
    <w:rsid w:val="00933A85"/>
    <w:rsid w:val="00937728"/>
    <w:rsid w:val="00943525"/>
    <w:rsid w:val="00944F00"/>
    <w:rsid w:val="009502BC"/>
    <w:rsid w:val="009519F7"/>
    <w:rsid w:val="00957D3E"/>
    <w:rsid w:val="00967745"/>
    <w:rsid w:val="00982C01"/>
    <w:rsid w:val="00983A31"/>
    <w:rsid w:val="00985AC3"/>
    <w:rsid w:val="009920B7"/>
    <w:rsid w:val="0099315A"/>
    <w:rsid w:val="00993BD4"/>
    <w:rsid w:val="009A05AD"/>
    <w:rsid w:val="009A0AE9"/>
    <w:rsid w:val="009A194F"/>
    <w:rsid w:val="009A1C78"/>
    <w:rsid w:val="009A2285"/>
    <w:rsid w:val="009B0981"/>
    <w:rsid w:val="009C07E0"/>
    <w:rsid w:val="009C08B5"/>
    <w:rsid w:val="009C5700"/>
    <w:rsid w:val="009D1A50"/>
    <w:rsid w:val="009D409E"/>
    <w:rsid w:val="009E4350"/>
    <w:rsid w:val="009F22B7"/>
    <w:rsid w:val="009F2B44"/>
    <w:rsid w:val="009F46B7"/>
    <w:rsid w:val="009F4C6C"/>
    <w:rsid w:val="00A032BA"/>
    <w:rsid w:val="00A04D88"/>
    <w:rsid w:val="00A06A86"/>
    <w:rsid w:val="00A153D2"/>
    <w:rsid w:val="00A161C3"/>
    <w:rsid w:val="00A17743"/>
    <w:rsid w:val="00A2287D"/>
    <w:rsid w:val="00A26590"/>
    <w:rsid w:val="00A27714"/>
    <w:rsid w:val="00A33149"/>
    <w:rsid w:val="00A36A45"/>
    <w:rsid w:val="00A419E0"/>
    <w:rsid w:val="00A4233D"/>
    <w:rsid w:val="00A442A2"/>
    <w:rsid w:val="00A45E6E"/>
    <w:rsid w:val="00A50014"/>
    <w:rsid w:val="00A5699F"/>
    <w:rsid w:val="00A57DA5"/>
    <w:rsid w:val="00A63F3C"/>
    <w:rsid w:val="00A67AAC"/>
    <w:rsid w:val="00A74CE9"/>
    <w:rsid w:val="00A76E4B"/>
    <w:rsid w:val="00A81DCF"/>
    <w:rsid w:val="00A82639"/>
    <w:rsid w:val="00A83139"/>
    <w:rsid w:val="00A84BA5"/>
    <w:rsid w:val="00A84D2D"/>
    <w:rsid w:val="00A92E61"/>
    <w:rsid w:val="00A9418D"/>
    <w:rsid w:val="00A95697"/>
    <w:rsid w:val="00AA015F"/>
    <w:rsid w:val="00AA26B7"/>
    <w:rsid w:val="00AA6CBF"/>
    <w:rsid w:val="00AA7D02"/>
    <w:rsid w:val="00AB16AC"/>
    <w:rsid w:val="00AB28F1"/>
    <w:rsid w:val="00AC0AE8"/>
    <w:rsid w:val="00AC5B04"/>
    <w:rsid w:val="00AE0A5F"/>
    <w:rsid w:val="00AF04F9"/>
    <w:rsid w:val="00AF3014"/>
    <w:rsid w:val="00AF4992"/>
    <w:rsid w:val="00B02C38"/>
    <w:rsid w:val="00B03D41"/>
    <w:rsid w:val="00B05689"/>
    <w:rsid w:val="00B0792C"/>
    <w:rsid w:val="00B22F36"/>
    <w:rsid w:val="00B30DCA"/>
    <w:rsid w:val="00B31992"/>
    <w:rsid w:val="00B358FE"/>
    <w:rsid w:val="00B37545"/>
    <w:rsid w:val="00B402E8"/>
    <w:rsid w:val="00B408F4"/>
    <w:rsid w:val="00B4128E"/>
    <w:rsid w:val="00B438FD"/>
    <w:rsid w:val="00B446B1"/>
    <w:rsid w:val="00B45209"/>
    <w:rsid w:val="00B457EA"/>
    <w:rsid w:val="00B50761"/>
    <w:rsid w:val="00B54EC3"/>
    <w:rsid w:val="00B55B6B"/>
    <w:rsid w:val="00B55DB9"/>
    <w:rsid w:val="00B56047"/>
    <w:rsid w:val="00B60660"/>
    <w:rsid w:val="00B615A6"/>
    <w:rsid w:val="00B62D57"/>
    <w:rsid w:val="00B64C73"/>
    <w:rsid w:val="00B64F92"/>
    <w:rsid w:val="00B65EEC"/>
    <w:rsid w:val="00B70DEE"/>
    <w:rsid w:val="00B71DE0"/>
    <w:rsid w:val="00B71EBA"/>
    <w:rsid w:val="00B720AA"/>
    <w:rsid w:val="00B80A1E"/>
    <w:rsid w:val="00B81156"/>
    <w:rsid w:val="00B87E3F"/>
    <w:rsid w:val="00B90270"/>
    <w:rsid w:val="00B9102D"/>
    <w:rsid w:val="00B91A8D"/>
    <w:rsid w:val="00B92F12"/>
    <w:rsid w:val="00B9365E"/>
    <w:rsid w:val="00B97457"/>
    <w:rsid w:val="00BA53DC"/>
    <w:rsid w:val="00BA547F"/>
    <w:rsid w:val="00BA5D5A"/>
    <w:rsid w:val="00BA7D73"/>
    <w:rsid w:val="00BB3706"/>
    <w:rsid w:val="00BB413B"/>
    <w:rsid w:val="00BB4262"/>
    <w:rsid w:val="00BB6819"/>
    <w:rsid w:val="00BB73BA"/>
    <w:rsid w:val="00BB7749"/>
    <w:rsid w:val="00BB7AC4"/>
    <w:rsid w:val="00BC3609"/>
    <w:rsid w:val="00BC3801"/>
    <w:rsid w:val="00BC654E"/>
    <w:rsid w:val="00BC7E8A"/>
    <w:rsid w:val="00BD1CCF"/>
    <w:rsid w:val="00BD2561"/>
    <w:rsid w:val="00BD2F76"/>
    <w:rsid w:val="00BE0250"/>
    <w:rsid w:val="00BE1E1A"/>
    <w:rsid w:val="00BE250A"/>
    <w:rsid w:val="00BE2E11"/>
    <w:rsid w:val="00BE5016"/>
    <w:rsid w:val="00BE5356"/>
    <w:rsid w:val="00BE6936"/>
    <w:rsid w:val="00BE6EC4"/>
    <w:rsid w:val="00BF1240"/>
    <w:rsid w:val="00BF25B8"/>
    <w:rsid w:val="00BF706D"/>
    <w:rsid w:val="00BF7537"/>
    <w:rsid w:val="00C03F9B"/>
    <w:rsid w:val="00C0626E"/>
    <w:rsid w:val="00C16746"/>
    <w:rsid w:val="00C24EB9"/>
    <w:rsid w:val="00C254A1"/>
    <w:rsid w:val="00C34817"/>
    <w:rsid w:val="00C35225"/>
    <w:rsid w:val="00C352F9"/>
    <w:rsid w:val="00C4075E"/>
    <w:rsid w:val="00C411EB"/>
    <w:rsid w:val="00C43F33"/>
    <w:rsid w:val="00C45D87"/>
    <w:rsid w:val="00C467BE"/>
    <w:rsid w:val="00C5385D"/>
    <w:rsid w:val="00C55FB7"/>
    <w:rsid w:val="00C6017B"/>
    <w:rsid w:val="00C656C8"/>
    <w:rsid w:val="00C65B57"/>
    <w:rsid w:val="00C747F4"/>
    <w:rsid w:val="00C80766"/>
    <w:rsid w:val="00C81D07"/>
    <w:rsid w:val="00C8609B"/>
    <w:rsid w:val="00C913F5"/>
    <w:rsid w:val="00C915C3"/>
    <w:rsid w:val="00C9420C"/>
    <w:rsid w:val="00C94C35"/>
    <w:rsid w:val="00C94D55"/>
    <w:rsid w:val="00C95672"/>
    <w:rsid w:val="00C96641"/>
    <w:rsid w:val="00CA0DF7"/>
    <w:rsid w:val="00CA4F63"/>
    <w:rsid w:val="00CA6E74"/>
    <w:rsid w:val="00CA7311"/>
    <w:rsid w:val="00CB281C"/>
    <w:rsid w:val="00CB34F1"/>
    <w:rsid w:val="00CB431D"/>
    <w:rsid w:val="00CB6E5B"/>
    <w:rsid w:val="00CB73CB"/>
    <w:rsid w:val="00CC19E0"/>
    <w:rsid w:val="00CC3D77"/>
    <w:rsid w:val="00CD23AB"/>
    <w:rsid w:val="00CD6165"/>
    <w:rsid w:val="00CE4C93"/>
    <w:rsid w:val="00CF0357"/>
    <w:rsid w:val="00D0079B"/>
    <w:rsid w:val="00D0133B"/>
    <w:rsid w:val="00D07DD2"/>
    <w:rsid w:val="00D11557"/>
    <w:rsid w:val="00D1329B"/>
    <w:rsid w:val="00D147F9"/>
    <w:rsid w:val="00D22CFA"/>
    <w:rsid w:val="00D25247"/>
    <w:rsid w:val="00D32AED"/>
    <w:rsid w:val="00D41CF9"/>
    <w:rsid w:val="00D43222"/>
    <w:rsid w:val="00D53A2E"/>
    <w:rsid w:val="00D5799B"/>
    <w:rsid w:val="00D67F0F"/>
    <w:rsid w:val="00D73B0F"/>
    <w:rsid w:val="00D8358B"/>
    <w:rsid w:val="00D8436E"/>
    <w:rsid w:val="00D92F09"/>
    <w:rsid w:val="00DA6724"/>
    <w:rsid w:val="00DB3958"/>
    <w:rsid w:val="00DB5550"/>
    <w:rsid w:val="00DC4E61"/>
    <w:rsid w:val="00DD0924"/>
    <w:rsid w:val="00DD1B25"/>
    <w:rsid w:val="00DD493E"/>
    <w:rsid w:val="00DE0188"/>
    <w:rsid w:val="00DE4B74"/>
    <w:rsid w:val="00DE71FD"/>
    <w:rsid w:val="00DE74E6"/>
    <w:rsid w:val="00DF3788"/>
    <w:rsid w:val="00DF5781"/>
    <w:rsid w:val="00DF7322"/>
    <w:rsid w:val="00E014F0"/>
    <w:rsid w:val="00E07B26"/>
    <w:rsid w:val="00E1241C"/>
    <w:rsid w:val="00E15344"/>
    <w:rsid w:val="00E242FC"/>
    <w:rsid w:val="00E24BAE"/>
    <w:rsid w:val="00E2692E"/>
    <w:rsid w:val="00E322DF"/>
    <w:rsid w:val="00E34713"/>
    <w:rsid w:val="00E35DB5"/>
    <w:rsid w:val="00E506FD"/>
    <w:rsid w:val="00E5483D"/>
    <w:rsid w:val="00E57144"/>
    <w:rsid w:val="00E621E7"/>
    <w:rsid w:val="00E704BD"/>
    <w:rsid w:val="00E70535"/>
    <w:rsid w:val="00E71E24"/>
    <w:rsid w:val="00E82E1C"/>
    <w:rsid w:val="00E91B43"/>
    <w:rsid w:val="00E942BC"/>
    <w:rsid w:val="00EA26BF"/>
    <w:rsid w:val="00EA2AFC"/>
    <w:rsid w:val="00EA7CE0"/>
    <w:rsid w:val="00EB0156"/>
    <w:rsid w:val="00EB2528"/>
    <w:rsid w:val="00EB52F0"/>
    <w:rsid w:val="00EB5CC2"/>
    <w:rsid w:val="00EC5104"/>
    <w:rsid w:val="00EC704E"/>
    <w:rsid w:val="00EC708E"/>
    <w:rsid w:val="00ED07C0"/>
    <w:rsid w:val="00EE0223"/>
    <w:rsid w:val="00EE441D"/>
    <w:rsid w:val="00EE6534"/>
    <w:rsid w:val="00EF1274"/>
    <w:rsid w:val="00EF137E"/>
    <w:rsid w:val="00EF58F7"/>
    <w:rsid w:val="00EF6A8D"/>
    <w:rsid w:val="00EF6DBA"/>
    <w:rsid w:val="00EF7EB7"/>
    <w:rsid w:val="00F005C4"/>
    <w:rsid w:val="00F06AAC"/>
    <w:rsid w:val="00F12D1B"/>
    <w:rsid w:val="00F15FD1"/>
    <w:rsid w:val="00F21402"/>
    <w:rsid w:val="00F272E3"/>
    <w:rsid w:val="00F27A07"/>
    <w:rsid w:val="00F3450F"/>
    <w:rsid w:val="00F361A9"/>
    <w:rsid w:val="00F427B6"/>
    <w:rsid w:val="00F42D64"/>
    <w:rsid w:val="00F431B0"/>
    <w:rsid w:val="00F439D5"/>
    <w:rsid w:val="00F5687E"/>
    <w:rsid w:val="00F75AC1"/>
    <w:rsid w:val="00F77A3C"/>
    <w:rsid w:val="00F82465"/>
    <w:rsid w:val="00F93892"/>
    <w:rsid w:val="00FA18F5"/>
    <w:rsid w:val="00FA32D9"/>
    <w:rsid w:val="00FA7C13"/>
    <w:rsid w:val="00FB0F9C"/>
    <w:rsid w:val="00FB1859"/>
    <w:rsid w:val="00FB39DF"/>
    <w:rsid w:val="00FB6435"/>
    <w:rsid w:val="00FB6F83"/>
    <w:rsid w:val="00FC325E"/>
    <w:rsid w:val="00FC465D"/>
    <w:rsid w:val="00FD0378"/>
    <w:rsid w:val="00FD764B"/>
    <w:rsid w:val="00FE0EB2"/>
    <w:rsid w:val="00FE3903"/>
    <w:rsid w:val="00FE4323"/>
    <w:rsid w:val="00FE4B9C"/>
    <w:rsid w:val="00FE52F0"/>
    <w:rsid w:val="00FE6A47"/>
    <w:rsid w:val="00FF0CDB"/>
    <w:rsid w:val="00FF61CF"/>
    <w:rsid w:val="015BF3B0"/>
    <w:rsid w:val="0299721E"/>
    <w:rsid w:val="02D08E86"/>
    <w:rsid w:val="02EA4E5B"/>
    <w:rsid w:val="02ECB6D3"/>
    <w:rsid w:val="037446D1"/>
    <w:rsid w:val="03795794"/>
    <w:rsid w:val="038C6B99"/>
    <w:rsid w:val="03C3806C"/>
    <w:rsid w:val="03F0C3B5"/>
    <w:rsid w:val="0452C7A5"/>
    <w:rsid w:val="052FCAF3"/>
    <w:rsid w:val="0612AB63"/>
    <w:rsid w:val="062F9909"/>
    <w:rsid w:val="06B11A1F"/>
    <w:rsid w:val="070B397A"/>
    <w:rsid w:val="0711B899"/>
    <w:rsid w:val="0767B913"/>
    <w:rsid w:val="07860757"/>
    <w:rsid w:val="07A88CB5"/>
    <w:rsid w:val="0802809C"/>
    <w:rsid w:val="08147F34"/>
    <w:rsid w:val="086EB596"/>
    <w:rsid w:val="09513737"/>
    <w:rsid w:val="096D97D5"/>
    <w:rsid w:val="096E73B4"/>
    <w:rsid w:val="0981A3E8"/>
    <w:rsid w:val="0A0A85F7"/>
    <w:rsid w:val="0A0B8311"/>
    <w:rsid w:val="0A6733FC"/>
    <w:rsid w:val="0B1DA1B5"/>
    <w:rsid w:val="0B469DF5"/>
    <w:rsid w:val="0C162B4D"/>
    <w:rsid w:val="0C634AA9"/>
    <w:rsid w:val="0CBFE5C8"/>
    <w:rsid w:val="0D114353"/>
    <w:rsid w:val="0DC0CE0D"/>
    <w:rsid w:val="0E61C8E9"/>
    <w:rsid w:val="0EC55A3A"/>
    <w:rsid w:val="0ED3BAF6"/>
    <w:rsid w:val="0EF103EC"/>
    <w:rsid w:val="0F11815C"/>
    <w:rsid w:val="0F689BA1"/>
    <w:rsid w:val="0F749C63"/>
    <w:rsid w:val="0FB98ECA"/>
    <w:rsid w:val="0FDBA3EE"/>
    <w:rsid w:val="104BB3A8"/>
    <w:rsid w:val="1081B501"/>
    <w:rsid w:val="1083F00F"/>
    <w:rsid w:val="11777032"/>
    <w:rsid w:val="11BAE8BA"/>
    <w:rsid w:val="11EE9A3A"/>
    <w:rsid w:val="1217D916"/>
    <w:rsid w:val="12C9E10D"/>
    <w:rsid w:val="1302E182"/>
    <w:rsid w:val="1364C92B"/>
    <w:rsid w:val="13E07816"/>
    <w:rsid w:val="141BD09D"/>
    <w:rsid w:val="14451012"/>
    <w:rsid w:val="14C70357"/>
    <w:rsid w:val="14F96F50"/>
    <w:rsid w:val="15105F62"/>
    <w:rsid w:val="15601D37"/>
    <w:rsid w:val="15865F3D"/>
    <w:rsid w:val="15BC9D59"/>
    <w:rsid w:val="15E63BCC"/>
    <w:rsid w:val="161A7029"/>
    <w:rsid w:val="163EE202"/>
    <w:rsid w:val="16699C7A"/>
    <w:rsid w:val="1698694F"/>
    <w:rsid w:val="170172A6"/>
    <w:rsid w:val="1750A2CA"/>
    <w:rsid w:val="178433BC"/>
    <w:rsid w:val="17F140CB"/>
    <w:rsid w:val="17FEF7F0"/>
    <w:rsid w:val="186EAB73"/>
    <w:rsid w:val="189D4307"/>
    <w:rsid w:val="196B9AF4"/>
    <w:rsid w:val="1A0E3067"/>
    <w:rsid w:val="1A513830"/>
    <w:rsid w:val="1B344BEB"/>
    <w:rsid w:val="1B72C0B3"/>
    <w:rsid w:val="1BA64C35"/>
    <w:rsid w:val="1C86D6FB"/>
    <w:rsid w:val="1CB1769D"/>
    <w:rsid w:val="1D509E22"/>
    <w:rsid w:val="1E3F6D67"/>
    <w:rsid w:val="1EC3377E"/>
    <w:rsid w:val="1EF84DE1"/>
    <w:rsid w:val="1F7049BF"/>
    <w:rsid w:val="2004C712"/>
    <w:rsid w:val="2013501A"/>
    <w:rsid w:val="20137A93"/>
    <w:rsid w:val="213C3326"/>
    <w:rsid w:val="21438839"/>
    <w:rsid w:val="219C17DF"/>
    <w:rsid w:val="21F57F72"/>
    <w:rsid w:val="22396FC0"/>
    <w:rsid w:val="224AE2E8"/>
    <w:rsid w:val="227B6EAA"/>
    <w:rsid w:val="2299368D"/>
    <w:rsid w:val="22BB4BF3"/>
    <w:rsid w:val="23361A69"/>
    <w:rsid w:val="233F4FA0"/>
    <w:rsid w:val="234B1B55"/>
    <w:rsid w:val="2357621B"/>
    <w:rsid w:val="236E2525"/>
    <w:rsid w:val="23B88E24"/>
    <w:rsid w:val="24710DD3"/>
    <w:rsid w:val="24C33C80"/>
    <w:rsid w:val="2505C95C"/>
    <w:rsid w:val="251C7253"/>
    <w:rsid w:val="254C170D"/>
    <w:rsid w:val="255CD841"/>
    <w:rsid w:val="256A5132"/>
    <w:rsid w:val="259B5710"/>
    <w:rsid w:val="25D8F23A"/>
    <w:rsid w:val="25F88088"/>
    <w:rsid w:val="262DC5C4"/>
    <w:rsid w:val="265F0CE1"/>
    <w:rsid w:val="26784A6E"/>
    <w:rsid w:val="268C0E80"/>
    <w:rsid w:val="26B87AC6"/>
    <w:rsid w:val="284D9455"/>
    <w:rsid w:val="2867B664"/>
    <w:rsid w:val="292A7AAE"/>
    <w:rsid w:val="2963154F"/>
    <w:rsid w:val="29C99F72"/>
    <w:rsid w:val="29D7CCCB"/>
    <w:rsid w:val="2A169A8C"/>
    <w:rsid w:val="2A49B224"/>
    <w:rsid w:val="2A94F76F"/>
    <w:rsid w:val="2AE084BB"/>
    <w:rsid w:val="2B233F88"/>
    <w:rsid w:val="2B2EC37B"/>
    <w:rsid w:val="2B813D16"/>
    <w:rsid w:val="2C157FF7"/>
    <w:rsid w:val="2C69331A"/>
    <w:rsid w:val="2CD8D53E"/>
    <w:rsid w:val="2CF817C1"/>
    <w:rsid w:val="2D12BC91"/>
    <w:rsid w:val="2D2BED4A"/>
    <w:rsid w:val="2D898C74"/>
    <w:rsid w:val="2D8D09E0"/>
    <w:rsid w:val="2DA28323"/>
    <w:rsid w:val="2DB79702"/>
    <w:rsid w:val="2DC1A008"/>
    <w:rsid w:val="2DCAFA02"/>
    <w:rsid w:val="2DCC0C4C"/>
    <w:rsid w:val="2E41B3D0"/>
    <w:rsid w:val="2E9E22DF"/>
    <w:rsid w:val="2F042323"/>
    <w:rsid w:val="305C20ED"/>
    <w:rsid w:val="30D4AE6E"/>
    <w:rsid w:val="311EBE65"/>
    <w:rsid w:val="315CA578"/>
    <w:rsid w:val="316990AC"/>
    <w:rsid w:val="3257BD7E"/>
    <w:rsid w:val="326D5568"/>
    <w:rsid w:val="334E30CD"/>
    <w:rsid w:val="3354C9A5"/>
    <w:rsid w:val="33980A61"/>
    <w:rsid w:val="33D508AD"/>
    <w:rsid w:val="34876701"/>
    <w:rsid w:val="35490347"/>
    <w:rsid w:val="3563AC9F"/>
    <w:rsid w:val="3570D90E"/>
    <w:rsid w:val="35E6ECAF"/>
    <w:rsid w:val="3612081E"/>
    <w:rsid w:val="36320ABC"/>
    <w:rsid w:val="36E57C1C"/>
    <w:rsid w:val="36E6ED78"/>
    <w:rsid w:val="371E6D09"/>
    <w:rsid w:val="3726E770"/>
    <w:rsid w:val="3759B522"/>
    <w:rsid w:val="377B67FD"/>
    <w:rsid w:val="37F732A6"/>
    <w:rsid w:val="38297980"/>
    <w:rsid w:val="388EAB46"/>
    <w:rsid w:val="3929B755"/>
    <w:rsid w:val="3956140B"/>
    <w:rsid w:val="399D2315"/>
    <w:rsid w:val="39A61D6F"/>
    <w:rsid w:val="39E7E6B5"/>
    <w:rsid w:val="3A24CF5B"/>
    <w:rsid w:val="3A97AC24"/>
    <w:rsid w:val="3AD74837"/>
    <w:rsid w:val="3B14525B"/>
    <w:rsid w:val="3B41B931"/>
    <w:rsid w:val="3BFAD16E"/>
    <w:rsid w:val="3C2504DC"/>
    <w:rsid w:val="3C8823E3"/>
    <w:rsid w:val="3CA69D48"/>
    <w:rsid w:val="3CCB49D2"/>
    <w:rsid w:val="3D4400F6"/>
    <w:rsid w:val="3DD6B3FE"/>
    <w:rsid w:val="3E57DBAB"/>
    <w:rsid w:val="3E75CB73"/>
    <w:rsid w:val="3F5EEAEC"/>
    <w:rsid w:val="3F9B26B7"/>
    <w:rsid w:val="3FAF2146"/>
    <w:rsid w:val="40946473"/>
    <w:rsid w:val="41A59E89"/>
    <w:rsid w:val="41D52A64"/>
    <w:rsid w:val="4215D436"/>
    <w:rsid w:val="421D9286"/>
    <w:rsid w:val="4222A04D"/>
    <w:rsid w:val="428D3071"/>
    <w:rsid w:val="42E946AA"/>
    <w:rsid w:val="435D21C7"/>
    <w:rsid w:val="43B41A40"/>
    <w:rsid w:val="441032D6"/>
    <w:rsid w:val="44439AA1"/>
    <w:rsid w:val="45015C09"/>
    <w:rsid w:val="460C10E7"/>
    <w:rsid w:val="46320619"/>
    <w:rsid w:val="466C108D"/>
    <w:rsid w:val="46F9BC16"/>
    <w:rsid w:val="47197AD0"/>
    <w:rsid w:val="47E7B7B8"/>
    <w:rsid w:val="4826E9E0"/>
    <w:rsid w:val="49B3B6E0"/>
    <w:rsid w:val="4A14A25D"/>
    <w:rsid w:val="4A28AC50"/>
    <w:rsid w:val="4B48B185"/>
    <w:rsid w:val="4B695189"/>
    <w:rsid w:val="4B9755C2"/>
    <w:rsid w:val="4BB13CD5"/>
    <w:rsid w:val="4BCE40FF"/>
    <w:rsid w:val="4C940617"/>
    <w:rsid w:val="4CAC54DB"/>
    <w:rsid w:val="4CB44C6B"/>
    <w:rsid w:val="4CCA8679"/>
    <w:rsid w:val="4CDA1CA6"/>
    <w:rsid w:val="4D5CE749"/>
    <w:rsid w:val="4DB2EBF8"/>
    <w:rsid w:val="4DDFF77D"/>
    <w:rsid w:val="4E42102C"/>
    <w:rsid w:val="4E8119E0"/>
    <w:rsid w:val="4E840539"/>
    <w:rsid w:val="4F001EEC"/>
    <w:rsid w:val="4F02E9BC"/>
    <w:rsid w:val="4FC14D1E"/>
    <w:rsid w:val="4FE8CD08"/>
    <w:rsid w:val="502A2C1F"/>
    <w:rsid w:val="5073B705"/>
    <w:rsid w:val="50749B14"/>
    <w:rsid w:val="511F7206"/>
    <w:rsid w:val="519BD086"/>
    <w:rsid w:val="51CC1468"/>
    <w:rsid w:val="520F643F"/>
    <w:rsid w:val="52539EDC"/>
    <w:rsid w:val="52F1A75D"/>
    <w:rsid w:val="534CCB4F"/>
    <w:rsid w:val="548EA931"/>
    <w:rsid w:val="559142A0"/>
    <w:rsid w:val="55F4B429"/>
    <w:rsid w:val="5687330E"/>
    <w:rsid w:val="56A77962"/>
    <w:rsid w:val="56A7E39B"/>
    <w:rsid w:val="56C4C2CE"/>
    <w:rsid w:val="57010308"/>
    <w:rsid w:val="57549C33"/>
    <w:rsid w:val="5788F2A0"/>
    <w:rsid w:val="58597C97"/>
    <w:rsid w:val="58BE94DA"/>
    <w:rsid w:val="58F3FEAC"/>
    <w:rsid w:val="59246765"/>
    <w:rsid w:val="59ABEF08"/>
    <w:rsid w:val="59D719BA"/>
    <w:rsid w:val="59DA5289"/>
    <w:rsid w:val="59E3A4F2"/>
    <w:rsid w:val="5A560485"/>
    <w:rsid w:val="5AB78802"/>
    <w:rsid w:val="5B15DFB1"/>
    <w:rsid w:val="5B2DEBDB"/>
    <w:rsid w:val="5B6F6C26"/>
    <w:rsid w:val="5C5E9A9F"/>
    <w:rsid w:val="5CEF5587"/>
    <w:rsid w:val="5D5D105D"/>
    <w:rsid w:val="5D8C4899"/>
    <w:rsid w:val="5D9029E1"/>
    <w:rsid w:val="5DE4366F"/>
    <w:rsid w:val="5F197D87"/>
    <w:rsid w:val="5F3824E6"/>
    <w:rsid w:val="5F885E42"/>
    <w:rsid w:val="5FA0F365"/>
    <w:rsid w:val="5FE54E9E"/>
    <w:rsid w:val="60AF1D9C"/>
    <w:rsid w:val="60B52D5A"/>
    <w:rsid w:val="610BBB3B"/>
    <w:rsid w:val="61DD0473"/>
    <w:rsid w:val="625E5960"/>
    <w:rsid w:val="626D64A6"/>
    <w:rsid w:val="6285896E"/>
    <w:rsid w:val="62B881B8"/>
    <w:rsid w:val="638A8738"/>
    <w:rsid w:val="63CF14C9"/>
    <w:rsid w:val="64314F8B"/>
    <w:rsid w:val="64DB498C"/>
    <w:rsid w:val="653E3ADB"/>
    <w:rsid w:val="6636EEFD"/>
    <w:rsid w:val="663B5D2D"/>
    <w:rsid w:val="66650412"/>
    <w:rsid w:val="66E37533"/>
    <w:rsid w:val="66E40849"/>
    <w:rsid w:val="67310FA1"/>
    <w:rsid w:val="676CA08F"/>
    <w:rsid w:val="67DDF041"/>
    <w:rsid w:val="681CC4DA"/>
    <w:rsid w:val="68956F51"/>
    <w:rsid w:val="68F59ABB"/>
    <w:rsid w:val="69C41AE1"/>
    <w:rsid w:val="69CC77A6"/>
    <w:rsid w:val="6A09D0F3"/>
    <w:rsid w:val="6A75F469"/>
    <w:rsid w:val="6AE33584"/>
    <w:rsid w:val="6AF0800C"/>
    <w:rsid w:val="6B619062"/>
    <w:rsid w:val="6BD3388D"/>
    <w:rsid w:val="6C6EE524"/>
    <w:rsid w:val="6C84487E"/>
    <w:rsid w:val="6CA7280C"/>
    <w:rsid w:val="6CFE937A"/>
    <w:rsid w:val="6DD4142F"/>
    <w:rsid w:val="6DE98E66"/>
    <w:rsid w:val="6E6331F9"/>
    <w:rsid w:val="6E782DE0"/>
    <w:rsid w:val="6E96C238"/>
    <w:rsid w:val="6F4AE419"/>
    <w:rsid w:val="6F65363D"/>
    <w:rsid w:val="7004C4D1"/>
    <w:rsid w:val="701D0102"/>
    <w:rsid w:val="707584B3"/>
    <w:rsid w:val="7093A9E2"/>
    <w:rsid w:val="7143F4A4"/>
    <w:rsid w:val="7155AB46"/>
    <w:rsid w:val="71BFEA2D"/>
    <w:rsid w:val="720D97F0"/>
    <w:rsid w:val="727EDBF3"/>
    <w:rsid w:val="7333132A"/>
    <w:rsid w:val="7369CCC8"/>
    <w:rsid w:val="736AFD27"/>
    <w:rsid w:val="738007FE"/>
    <w:rsid w:val="73E9211A"/>
    <w:rsid w:val="74013C63"/>
    <w:rsid w:val="7462D1FA"/>
    <w:rsid w:val="74F6F794"/>
    <w:rsid w:val="7502D596"/>
    <w:rsid w:val="7514BD99"/>
    <w:rsid w:val="754E6DF3"/>
    <w:rsid w:val="75B63B87"/>
    <w:rsid w:val="76499E0B"/>
    <w:rsid w:val="7657E8F5"/>
    <w:rsid w:val="7691D251"/>
    <w:rsid w:val="76F49EDB"/>
    <w:rsid w:val="7796F642"/>
    <w:rsid w:val="77E81A0E"/>
    <w:rsid w:val="77FC9E89"/>
    <w:rsid w:val="78820F0B"/>
    <w:rsid w:val="78DBA973"/>
    <w:rsid w:val="794E4CFC"/>
    <w:rsid w:val="7A3139BF"/>
    <w:rsid w:val="7A577840"/>
    <w:rsid w:val="7B08F9A7"/>
    <w:rsid w:val="7B24FCB2"/>
    <w:rsid w:val="7B2FBB74"/>
    <w:rsid w:val="7B4D9A80"/>
    <w:rsid w:val="7B7A8D46"/>
    <w:rsid w:val="7C066076"/>
    <w:rsid w:val="7C7A0941"/>
    <w:rsid w:val="7C7D754E"/>
    <w:rsid w:val="7C9E3ABF"/>
    <w:rsid w:val="7D35E8B2"/>
    <w:rsid w:val="7D5E57C5"/>
    <w:rsid w:val="7D96372A"/>
    <w:rsid w:val="7DD684E7"/>
    <w:rsid w:val="7DE80FAF"/>
    <w:rsid w:val="7E820C97"/>
    <w:rsid w:val="7EC7D34F"/>
    <w:rsid w:val="7ED897CE"/>
    <w:rsid w:val="7EE18FE6"/>
    <w:rsid w:val="7EF3700B"/>
    <w:rsid w:val="7FAD5514"/>
    <w:rsid w:val="7FFCDA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592DF9F3"/>
  <w15:chartTrackingRefBased/>
  <w15:docId w15:val="{41547778-6786-7A4A-A4EB-6B964AF14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1C9"/>
    <w:rPr>
      <w:sz w:val="24"/>
      <w:szCs w:val="24"/>
    </w:rPr>
  </w:style>
  <w:style w:type="paragraph" w:styleId="Heading1">
    <w:name w:val="heading 1"/>
    <w:basedOn w:val="LO-normal1"/>
    <w:next w:val="LO-normal1"/>
    <w:qFormat/>
    <w:rsid w:val="00BF25B8"/>
    <w:pPr>
      <w:keepNext/>
      <w:keepLines/>
      <w:pageBreakBefore/>
      <w:numPr>
        <w:numId w:val="63"/>
      </w:numPr>
      <w:spacing w:before="400" w:after="120" w:line="240" w:lineRule="auto"/>
      <w:outlineLvl w:val="0"/>
    </w:pPr>
    <w:rPr>
      <w:sz w:val="40"/>
      <w:szCs w:val="40"/>
    </w:rPr>
  </w:style>
  <w:style w:type="paragraph" w:styleId="Heading2">
    <w:name w:val="heading 2"/>
    <w:basedOn w:val="LO-normal1"/>
    <w:next w:val="LO-normal1"/>
    <w:link w:val="Heading2Char"/>
    <w:uiPriority w:val="9"/>
    <w:qFormat/>
    <w:pPr>
      <w:keepNext/>
      <w:keepLines/>
      <w:numPr>
        <w:ilvl w:val="1"/>
        <w:numId w:val="63"/>
      </w:numPr>
      <w:spacing w:before="360" w:after="120" w:line="240" w:lineRule="auto"/>
      <w:outlineLvl w:val="1"/>
    </w:pPr>
    <w:rPr>
      <w:sz w:val="32"/>
      <w:szCs w:val="32"/>
    </w:rPr>
  </w:style>
  <w:style w:type="paragraph" w:styleId="Heading3">
    <w:name w:val="heading 3"/>
    <w:basedOn w:val="LO-normal1"/>
    <w:next w:val="LO-normal1"/>
    <w:link w:val="Heading3Char"/>
    <w:qFormat/>
    <w:rsid w:val="00BF25B8"/>
    <w:pPr>
      <w:keepNext/>
      <w:keepLines/>
      <w:numPr>
        <w:ilvl w:val="2"/>
        <w:numId w:val="63"/>
      </w:numPr>
      <w:spacing w:before="320" w:after="80" w:line="240" w:lineRule="auto"/>
      <w:outlineLvl w:val="2"/>
    </w:pPr>
    <w:rPr>
      <w:color w:val="434343"/>
      <w:sz w:val="28"/>
      <w:szCs w:val="28"/>
    </w:rPr>
  </w:style>
  <w:style w:type="paragraph" w:styleId="Heading4">
    <w:name w:val="heading 4"/>
    <w:basedOn w:val="LO-normal1"/>
    <w:next w:val="LO-normal1"/>
    <w:link w:val="Heading4Char"/>
    <w:qFormat/>
    <w:rsid w:val="00BF25B8"/>
    <w:pPr>
      <w:keepNext/>
      <w:keepLines/>
      <w:numPr>
        <w:ilvl w:val="3"/>
        <w:numId w:val="63"/>
      </w:numPr>
      <w:spacing w:before="280" w:after="80" w:line="240" w:lineRule="auto"/>
      <w:outlineLvl w:val="3"/>
    </w:pPr>
    <w:rPr>
      <w:color w:val="666666"/>
      <w:sz w:val="24"/>
      <w:szCs w:val="24"/>
    </w:rPr>
  </w:style>
  <w:style w:type="paragraph" w:styleId="Heading5">
    <w:name w:val="heading 5"/>
    <w:basedOn w:val="LO-normal1"/>
    <w:next w:val="LO-normal1"/>
    <w:link w:val="Heading5Char"/>
    <w:qFormat/>
    <w:rsid w:val="00BF25B8"/>
    <w:pPr>
      <w:keepNext/>
      <w:keepLines/>
      <w:numPr>
        <w:ilvl w:val="4"/>
        <w:numId w:val="63"/>
      </w:numPr>
      <w:spacing w:before="240" w:after="80" w:line="240" w:lineRule="auto"/>
      <w:outlineLvl w:val="4"/>
    </w:pPr>
    <w:rPr>
      <w:color w:val="666666"/>
    </w:rPr>
  </w:style>
  <w:style w:type="paragraph" w:styleId="Heading6">
    <w:name w:val="heading 6"/>
    <w:basedOn w:val="LO-normal1"/>
    <w:next w:val="LO-normal1"/>
    <w:qFormat/>
    <w:rsid w:val="00BF25B8"/>
    <w:pPr>
      <w:keepNext/>
      <w:keepLines/>
      <w:numPr>
        <w:ilvl w:val="5"/>
        <w:numId w:val="63"/>
      </w:numPr>
      <w:spacing w:before="240" w:after="80" w:line="240" w:lineRule="auto"/>
      <w:outlineLvl w:val="5"/>
    </w:pPr>
    <w:rPr>
      <w:i/>
      <w:color w:val="666666"/>
    </w:rPr>
  </w:style>
  <w:style w:type="paragraph" w:styleId="Heading7">
    <w:name w:val="heading 7"/>
    <w:basedOn w:val="Normal"/>
    <w:next w:val="Normal"/>
    <w:link w:val="Heading7Char"/>
    <w:uiPriority w:val="9"/>
    <w:semiHidden/>
    <w:unhideWhenUsed/>
    <w:qFormat/>
    <w:rsid w:val="00BF25B8"/>
    <w:pPr>
      <w:numPr>
        <w:ilvl w:val="6"/>
        <w:numId w:val="63"/>
      </w:num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BF25B8"/>
    <w:pPr>
      <w:numPr>
        <w:ilvl w:val="7"/>
        <w:numId w:val="63"/>
      </w:num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BF25B8"/>
    <w:pPr>
      <w:numPr>
        <w:ilvl w:val="8"/>
        <w:numId w:val="63"/>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u w:val="none"/>
    </w:rPr>
  </w:style>
  <w:style w:type="character" w:customStyle="1" w:styleId="WW8Num3z0">
    <w:name w:val="WW8Num3z0"/>
    <w:rPr>
      <w:u w:val="none"/>
    </w:rPr>
  </w:style>
  <w:style w:type="character" w:customStyle="1" w:styleId="WW8Num4z0">
    <w:name w:val="WW8Num4z0"/>
    <w:rPr>
      <w:u w:val="none"/>
    </w:rPr>
  </w:style>
  <w:style w:type="character" w:customStyle="1" w:styleId="WW8Num5z0">
    <w:name w:val="WW8Num5z0"/>
    <w:rPr>
      <w:u w:val="none"/>
    </w:rPr>
  </w:style>
  <w:style w:type="character" w:customStyle="1" w:styleId="WW8Num6z0">
    <w:name w:val="WW8Num6z0"/>
    <w:rPr>
      <w:b/>
      <w:bCs/>
      <w:color w:val="FF0000"/>
      <w:sz w:val="20"/>
      <w:szCs w:val="20"/>
      <w:u w:val="none"/>
    </w:rPr>
  </w:style>
  <w:style w:type="character" w:customStyle="1" w:styleId="WW8Num7z0">
    <w:name w:val="WW8Num7z0"/>
    <w:rPr>
      <w:sz w:val="20"/>
      <w:szCs w:val="20"/>
      <w:highlight w:val="yellow"/>
      <w:u w:val="none"/>
    </w:rPr>
  </w:style>
  <w:style w:type="character" w:customStyle="1" w:styleId="WW8Num8z0">
    <w:name w:val="WW8Num8z0"/>
    <w:rPr>
      <w:sz w:val="20"/>
      <w:szCs w:val="20"/>
      <w:u w:val="none"/>
    </w:rPr>
  </w:style>
  <w:style w:type="character" w:customStyle="1" w:styleId="WW8Num9z0">
    <w:name w:val="WW8Num9z0"/>
    <w:rPr>
      <w:sz w:val="20"/>
      <w:szCs w:val="20"/>
      <w:u w:val="none"/>
    </w:rPr>
  </w:style>
  <w:style w:type="character" w:customStyle="1" w:styleId="WW8Num10z0">
    <w:name w:val="WW8Num10z0"/>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ListLabel1">
    <w:name w:val="ListLabel 1"/>
    <w:rPr>
      <w:u w:val="none"/>
    </w:rPr>
  </w:style>
  <w:style w:type="character" w:customStyle="1" w:styleId="ListLabel2">
    <w:name w:val="ListLabel 2"/>
    <w:rPr>
      <w:u w:val="none"/>
    </w:rPr>
  </w:style>
  <w:style w:type="character" w:customStyle="1" w:styleId="ListLabel3">
    <w:name w:val="ListLabel 3"/>
    <w:rPr>
      <w:u w:val="none"/>
    </w:rPr>
  </w:style>
  <w:style w:type="character" w:customStyle="1" w:styleId="ListLabel4">
    <w:name w:val="ListLabel 4"/>
    <w:rPr>
      <w:u w:val="none"/>
    </w:rPr>
  </w:style>
  <w:style w:type="character" w:customStyle="1" w:styleId="ListLabel5">
    <w:name w:val="ListLabel 5"/>
    <w:rPr>
      <w:u w:val="none"/>
    </w:rPr>
  </w:style>
  <w:style w:type="character" w:customStyle="1" w:styleId="ListLabel6">
    <w:name w:val="ListLabel 6"/>
    <w:rPr>
      <w:u w:val="none"/>
    </w:rPr>
  </w:style>
  <w:style w:type="character" w:customStyle="1" w:styleId="ListLabel7">
    <w:name w:val="ListLabel 7"/>
    <w:rPr>
      <w:u w:val="none"/>
    </w:rPr>
  </w:style>
  <w:style w:type="character" w:customStyle="1" w:styleId="ListLabel8">
    <w:name w:val="ListLabel 8"/>
    <w:rPr>
      <w:u w:val="none"/>
    </w:rPr>
  </w:style>
  <w:style w:type="character" w:customStyle="1" w:styleId="ListLabel9">
    <w:name w:val="ListLabel 9"/>
    <w:rPr>
      <w:u w:val="none"/>
    </w:rPr>
  </w:style>
  <w:style w:type="character" w:customStyle="1" w:styleId="ListLabel10">
    <w:name w:val="ListLabel 10"/>
    <w:rPr>
      <w:u w:val="none"/>
    </w:rPr>
  </w:style>
  <w:style w:type="character" w:customStyle="1" w:styleId="ListLabel11">
    <w:name w:val="ListLabel 11"/>
    <w:rPr>
      <w:u w:val="none"/>
    </w:rPr>
  </w:style>
  <w:style w:type="character" w:customStyle="1" w:styleId="ListLabel12">
    <w:name w:val="ListLabel 12"/>
    <w:rPr>
      <w:u w:val="none"/>
    </w:rPr>
  </w:style>
  <w:style w:type="character" w:customStyle="1" w:styleId="ListLabel13">
    <w:name w:val="ListLabel 13"/>
    <w:rPr>
      <w:u w:val="none"/>
    </w:rPr>
  </w:style>
  <w:style w:type="character" w:customStyle="1" w:styleId="ListLabel14">
    <w:name w:val="ListLabel 14"/>
    <w:rPr>
      <w:u w:val="none"/>
    </w:rPr>
  </w:style>
  <w:style w:type="character" w:customStyle="1" w:styleId="ListLabel15">
    <w:name w:val="ListLabel 15"/>
    <w:rPr>
      <w:u w:val="none"/>
    </w:rPr>
  </w:style>
  <w:style w:type="character" w:customStyle="1" w:styleId="ListLabel16">
    <w:name w:val="ListLabel 16"/>
    <w:rPr>
      <w:u w:val="none"/>
    </w:rPr>
  </w:style>
  <w:style w:type="character" w:customStyle="1" w:styleId="ListLabel17">
    <w:name w:val="ListLabel 17"/>
    <w:rPr>
      <w:u w:val="none"/>
    </w:rPr>
  </w:style>
  <w:style w:type="character" w:customStyle="1" w:styleId="ListLabel18">
    <w:name w:val="ListLabel 18"/>
    <w:rPr>
      <w:u w:val="none"/>
    </w:rPr>
  </w:style>
  <w:style w:type="character" w:customStyle="1" w:styleId="ListLabel19">
    <w:name w:val="ListLabel 19"/>
    <w:rPr>
      <w:u w:val="none"/>
    </w:rPr>
  </w:style>
  <w:style w:type="character" w:customStyle="1" w:styleId="ListLabel20">
    <w:name w:val="ListLabel 20"/>
    <w:rPr>
      <w:u w:val="none"/>
    </w:rPr>
  </w:style>
  <w:style w:type="character" w:customStyle="1" w:styleId="ListLabel21">
    <w:name w:val="ListLabel 21"/>
    <w:rPr>
      <w:u w:val="none"/>
    </w:rPr>
  </w:style>
  <w:style w:type="character" w:customStyle="1" w:styleId="ListLabel22">
    <w:name w:val="ListLabel 22"/>
    <w:rPr>
      <w:u w:val="none"/>
    </w:rPr>
  </w:style>
  <w:style w:type="character" w:customStyle="1" w:styleId="ListLabel23">
    <w:name w:val="ListLabel 23"/>
    <w:rPr>
      <w:u w:val="none"/>
    </w:rPr>
  </w:style>
  <w:style w:type="character" w:customStyle="1" w:styleId="ListLabel24">
    <w:name w:val="ListLabel 24"/>
    <w:rPr>
      <w:u w:val="none"/>
    </w:rPr>
  </w:style>
  <w:style w:type="character" w:customStyle="1" w:styleId="ListLabel25">
    <w:name w:val="ListLabel 25"/>
    <w:rPr>
      <w:u w:val="none"/>
    </w:rPr>
  </w:style>
  <w:style w:type="character" w:customStyle="1" w:styleId="ListLabel26">
    <w:name w:val="ListLabel 26"/>
    <w:rPr>
      <w:u w:val="none"/>
    </w:rPr>
  </w:style>
  <w:style w:type="character" w:customStyle="1" w:styleId="ListLabel27">
    <w:name w:val="ListLabel 27"/>
    <w:rPr>
      <w:u w:val="none"/>
    </w:rPr>
  </w:style>
  <w:style w:type="character" w:customStyle="1" w:styleId="ListLabel28">
    <w:name w:val="ListLabel 28"/>
    <w:rPr>
      <w:u w:val="none"/>
    </w:rPr>
  </w:style>
  <w:style w:type="character" w:customStyle="1" w:styleId="ListLabel29">
    <w:name w:val="ListLabel 29"/>
    <w:rPr>
      <w:u w:val="none"/>
    </w:rPr>
  </w:style>
  <w:style w:type="character" w:customStyle="1" w:styleId="ListLabel30">
    <w:name w:val="ListLabel 30"/>
    <w:rPr>
      <w:u w:val="none"/>
    </w:rPr>
  </w:style>
  <w:style w:type="character" w:customStyle="1" w:styleId="ListLabel31">
    <w:name w:val="ListLabel 31"/>
    <w:rPr>
      <w:u w:val="none"/>
    </w:rPr>
  </w:style>
  <w:style w:type="character" w:customStyle="1" w:styleId="ListLabel32">
    <w:name w:val="ListLabel 32"/>
    <w:rPr>
      <w:u w:val="none"/>
    </w:rPr>
  </w:style>
  <w:style w:type="character" w:customStyle="1" w:styleId="ListLabel33">
    <w:name w:val="ListLabel 33"/>
    <w:rPr>
      <w:u w:val="none"/>
    </w:rPr>
  </w:style>
  <w:style w:type="character" w:customStyle="1" w:styleId="ListLabel34">
    <w:name w:val="ListLabel 34"/>
    <w:rPr>
      <w:u w:val="none"/>
    </w:rPr>
  </w:style>
  <w:style w:type="character" w:customStyle="1" w:styleId="ListLabel35">
    <w:name w:val="ListLabel 35"/>
    <w:rPr>
      <w:u w:val="none"/>
    </w:rPr>
  </w:style>
  <w:style w:type="character" w:customStyle="1" w:styleId="ListLabel36">
    <w:name w:val="ListLabel 36"/>
    <w:rPr>
      <w:u w:val="none"/>
    </w:rPr>
  </w:style>
  <w:style w:type="character" w:customStyle="1" w:styleId="ListLabel37">
    <w:name w:val="ListLabel 37"/>
    <w:rPr>
      <w:u w:val="none"/>
    </w:rPr>
  </w:style>
  <w:style w:type="character" w:customStyle="1" w:styleId="ListLabel38">
    <w:name w:val="ListLabel 38"/>
    <w:rPr>
      <w:u w:val="none"/>
    </w:rPr>
  </w:style>
  <w:style w:type="character" w:customStyle="1" w:styleId="ListLabel39">
    <w:name w:val="ListLabel 39"/>
    <w:rPr>
      <w:u w:val="none"/>
    </w:rPr>
  </w:style>
  <w:style w:type="character" w:customStyle="1" w:styleId="ListLabel40">
    <w:name w:val="ListLabel 40"/>
    <w:rPr>
      <w:u w:val="none"/>
    </w:rPr>
  </w:style>
  <w:style w:type="character" w:customStyle="1" w:styleId="ListLabel41">
    <w:name w:val="ListLabel 41"/>
    <w:rPr>
      <w:u w:val="none"/>
    </w:rPr>
  </w:style>
  <w:style w:type="character" w:customStyle="1" w:styleId="ListLabel42">
    <w:name w:val="ListLabel 42"/>
    <w:rPr>
      <w:u w:val="none"/>
    </w:rPr>
  </w:style>
  <w:style w:type="character" w:customStyle="1" w:styleId="ListLabel43">
    <w:name w:val="ListLabel 43"/>
    <w:rPr>
      <w:u w:val="none"/>
    </w:rPr>
  </w:style>
  <w:style w:type="character" w:customStyle="1" w:styleId="ListLabel44">
    <w:name w:val="ListLabel 44"/>
    <w:rPr>
      <w:u w:val="none"/>
    </w:rPr>
  </w:style>
  <w:style w:type="character" w:customStyle="1" w:styleId="ListLabel45">
    <w:name w:val="ListLabel 45"/>
    <w:rPr>
      <w:u w:val="none"/>
    </w:rPr>
  </w:style>
  <w:style w:type="character" w:customStyle="1" w:styleId="ListLabel46">
    <w:name w:val="ListLabel 46"/>
    <w:rPr>
      <w:u w:val="none"/>
    </w:rPr>
  </w:style>
  <w:style w:type="character" w:customStyle="1" w:styleId="ListLabel47">
    <w:name w:val="ListLabel 47"/>
    <w:rPr>
      <w:u w:val="none"/>
    </w:rPr>
  </w:style>
  <w:style w:type="character" w:customStyle="1" w:styleId="ListLabel48">
    <w:name w:val="ListLabel 48"/>
    <w:rPr>
      <w:u w:val="none"/>
    </w:rPr>
  </w:style>
  <w:style w:type="character" w:customStyle="1" w:styleId="ListLabel49">
    <w:name w:val="ListLabel 49"/>
    <w:rPr>
      <w:u w:val="none"/>
    </w:rPr>
  </w:style>
  <w:style w:type="character" w:customStyle="1" w:styleId="ListLabel50">
    <w:name w:val="ListLabel 50"/>
    <w:rPr>
      <w:u w:val="none"/>
    </w:rPr>
  </w:style>
  <w:style w:type="character" w:customStyle="1" w:styleId="ListLabel51">
    <w:name w:val="ListLabel 51"/>
    <w:rPr>
      <w:u w:val="none"/>
    </w:rPr>
  </w:style>
  <w:style w:type="character" w:customStyle="1" w:styleId="ListLabel52">
    <w:name w:val="ListLabel 52"/>
    <w:rPr>
      <w:u w:val="none"/>
    </w:rPr>
  </w:style>
  <w:style w:type="character" w:customStyle="1" w:styleId="ListLabel53">
    <w:name w:val="ListLabel 53"/>
    <w:rPr>
      <w:u w:val="none"/>
    </w:rPr>
  </w:style>
  <w:style w:type="character" w:customStyle="1" w:styleId="ListLabel54">
    <w:name w:val="ListLabel 54"/>
    <w:rPr>
      <w:u w:val="none"/>
    </w:rPr>
  </w:style>
  <w:style w:type="character" w:customStyle="1" w:styleId="ListLabel55">
    <w:name w:val="ListLabel 55"/>
    <w:rPr>
      <w:u w:val="none"/>
    </w:rPr>
  </w:style>
  <w:style w:type="character" w:customStyle="1" w:styleId="ListLabel56">
    <w:name w:val="ListLabel 56"/>
    <w:rPr>
      <w:u w:val="none"/>
    </w:rPr>
  </w:style>
  <w:style w:type="character" w:customStyle="1" w:styleId="ListLabel57">
    <w:name w:val="ListLabel 57"/>
    <w:rPr>
      <w:u w:val="none"/>
    </w:rPr>
  </w:style>
  <w:style w:type="character" w:customStyle="1" w:styleId="ListLabel58">
    <w:name w:val="ListLabel 58"/>
    <w:rPr>
      <w:u w:val="none"/>
    </w:rPr>
  </w:style>
  <w:style w:type="character" w:customStyle="1" w:styleId="ListLabel59">
    <w:name w:val="ListLabel 59"/>
    <w:rPr>
      <w:u w:val="none"/>
    </w:rPr>
  </w:style>
  <w:style w:type="character" w:customStyle="1" w:styleId="ListLabel60">
    <w:name w:val="ListLabel 60"/>
    <w:rPr>
      <w:u w:val="none"/>
    </w:rPr>
  </w:style>
  <w:style w:type="character" w:customStyle="1" w:styleId="ListLabel61">
    <w:name w:val="ListLabel 61"/>
    <w:rPr>
      <w:u w:val="none"/>
    </w:rPr>
  </w:style>
  <w:style w:type="character" w:customStyle="1" w:styleId="ListLabel62">
    <w:name w:val="ListLabel 62"/>
    <w:rPr>
      <w:u w:val="none"/>
    </w:rPr>
  </w:style>
  <w:style w:type="character" w:customStyle="1" w:styleId="ListLabel63">
    <w:name w:val="ListLabel 63"/>
    <w:rPr>
      <w:u w:val="none"/>
    </w:rPr>
  </w:style>
  <w:style w:type="character" w:customStyle="1" w:styleId="ListLabel64">
    <w:name w:val="ListLabel 64"/>
    <w:rPr>
      <w:u w:val="none"/>
    </w:rPr>
  </w:style>
  <w:style w:type="character" w:customStyle="1" w:styleId="ListLabel65">
    <w:name w:val="ListLabel 65"/>
    <w:rPr>
      <w:u w:val="none"/>
    </w:rPr>
  </w:style>
  <w:style w:type="character" w:customStyle="1" w:styleId="ListLabel66">
    <w:name w:val="ListLabel 66"/>
    <w:rPr>
      <w:u w:val="none"/>
    </w:rPr>
  </w:style>
  <w:style w:type="character" w:customStyle="1" w:styleId="ListLabel67">
    <w:name w:val="ListLabel 67"/>
    <w:rPr>
      <w:u w:val="none"/>
    </w:rPr>
  </w:style>
  <w:style w:type="character" w:customStyle="1" w:styleId="ListLabel68">
    <w:name w:val="ListLabel 68"/>
    <w:rPr>
      <w:u w:val="none"/>
    </w:rPr>
  </w:style>
  <w:style w:type="character" w:customStyle="1" w:styleId="ListLabel69">
    <w:name w:val="ListLabel 69"/>
    <w:rPr>
      <w:u w:val="none"/>
    </w:rPr>
  </w:style>
  <w:style w:type="character" w:customStyle="1" w:styleId="ListLabel70">
    <w:name w:val="ListLabel 70"/>
    <w:rPr>
      <w:u w:val="none"/>
    </w:rPr>
  </w:style>
  <w:style w:type="character" w:customStyle="1" w:styleId="ListLabel71">
    <w:name w:val="ListLabel 71"/>
    <w:rPr>
      <w:u w:val="none"/>
    </w:rPr>
  </w:style>
  <w:style w:type="character" w:customStyle="1" w:styleId="ListLabel72">
    <w:name w:val="ListLabel 72"/>
    <w:rPr>
      <w:u w:val="none"/>
    </w:rPr>
  </w:style>
  <w:style w:type="character" w:customStyle="1" w:styleId="ListLabel73">
    <w:name w:val="ListLabel 73"/>
    <w:rPr>
      <w:u w:val="none"/>
    </w:rPr>
  </w:style>
  <w:style w:type="character" w:customStyle="1" w:styleId="ListLabel74">
    <w:name w:val="ListLabel 74"/>
    <w:rPr>
      <w:u w:val="none"/>
    </w:rPr>
  </w:style>
  <w:style w:type="character" w:customStyle="1" w:styleId="ListLabel75">
    <w:name w:val="ListLabel 75"/>
    <w:rPr>
      <w:u w:val="none"/>
    </w:rPr>
  </w:style>
  <w:style w:type="character" w:customStyle="1" w:styleId="ListLabel76">
    <w:name w:val="ListLabel 76"/>
    <w:rPr>
      <w:u w:val="none"/>
    </w:rPr>
  </w:style>
  <w:style w:type="character" w:customStyle="1" w:styleId="ListLabel77">
    <w:name w:val="ListLabel 77"/>
    <w:rPr>
      <w:u w:val="none"/>
    </w:rPr>
  </w:style>
  <w:style w:type="character" w:customStyle="1" w:styleId="ListLabel78">
    <w:name w:val="ListLabel 78"/>
    <w:rPr>
      <w:u w:val="none"/>
    </w:rPr>
  </w:style>
  <w:style w:type="character" w:customStyle="1" w:styleId="ListLabel79">
    <w:name w:val="ListLabel 79"/>
    <w:rPr>
      <w:u w:val="none"/>
    </w:rPr>
  </w:style>
  <w:style w:type="character" w:customStyle="1" w:styleId="ListLabel80">
    <w:name w:val="ListLabel 80"/>
    <w:rPr>
      <w:u w:val="none"/>
    </w:rPr>
  </w:style>
  <w:style w:type="character" w:customStyle="1" w:styleId="ListLabel81">
    <w:name w:val="ListLabel 81"/>
    <w:rPr>
      <w:u w:val="none"/>
    </w:rPr>
  </w:style>
  <w:style w:type="character" w:customStyle="1" w:styleId="ListLabel82">
    <w:name w:val="ListLabel 82"/>
    <w:rPr>
      <w:u w:val="none"/>
    </w:rPr>
  </w:style>
  <w:style w:type="character" w:customStyle="1" w:styleId="ListLabel83">
    <w:name w:val="ListLabel 83"/>
    <w:rPr>
      <w:u w:val="none"/>
    </w:rPr>
  </w:style>
  <w:style w:type="character" w:customStyle="1" w:styleId="ListLabel84">
    <w:name w:val="ListLabel 84"/>
    <w:rPr>
      <w:u w:val="none"/>
    </w:rPr>
  </w:style>
  <w:style w:type="character" w:customStyle="1" w:styleId="ListLabel85">
    <w:name w:val="ListLabel 85"/>
    <w:rPr>
      <w:u w:val="none"/>
    </w:rPr>
  </w:style>
  <w:style w:type="character" w:customStyle="1" w:styleId="ListLabel86">
    <w:name w:val="ListLabel 86"/>
    <w:rPr>
      <w:u w:val="none"/>
    </w:rPr>
  </w:style>
  <w:style w:type="character" w:customStyle="1" w:styleId="ListLabel87">
    <w:name w:val="ListLabel 87"/>
    <w:rPr>
      <w:u w:val="none"/>
    </w:rPr>
  </w:style>
  <w:style w:type="character" w:customStyle="1" w:styleId="ListLabel88">
    <w:name w:val="ListLabel 88"/>
    <w:rPr>
      <w:u w:val="none"/>
    </w:rPr>
  </w:style>
  <w:style w:type="character" w:customStyle="1" w:styleId="ListLabel89">
    <w:name w:val="ListLabel 89"/>
    <w:rPr>
      <w:u w:val="none"/>
    </w:rPr>
  </w:style>
  <w:style w:type="character" w:customStyle="1" w:styleId="ListLabel90">
    <w:name w:val="ListLabel 90"/>
    <w:rPr>
      <w:u w:val="none"/>
    </w:rPr>
  </w:style>
  <w:style w:type="character" w:customStyle="1" w:styleId="ListLabel91">
    <w:name w:val="ListLabel 91"/>
    <w:rPr>
      <w:u w:val="none"/>
    </w:rPr>
  </w:style>
  <w:style w:type="character" w:customStyle="1" w:styleId="ListLabel92">
    <w:name w:val="ListLabel 92"/>
    <w:rPr>
      <w:u w:val="none"/>
    </w:rPr>
  </w:style>
  <w:style w:type="character" w:customStyle="1" w:styleId="ListLabel93">
    <w:name w:val="ListLabel 93"/>
    <w:rPr>
      <w:u w:val="none"/>
    </w:rPr>
  </w:style>
  <w:style w:type="character" w:customStyle="1" w:styleId="ListLabel94">
    <w:name w:val="ListLabel 94"/>
    <w:rPr>
      <w:u w:val="none"/>
    </w:rPr>
  </w:style>
  <w:style w:type="character" w:customStyle="1" w:styleId="ListLabel95">
    <w:name w:val="ListLabel 95"/>
    <w:rPr>
      <w:u w:val="none"/>
    </w:rPr>
  </w:style>
  <w:style w:type="character" w:customStyle="1" w:styleId="ListLabel96">
    <w:name w:val="ListLabel 96"/>
    <w:rPr>
      <w:u w:val="none"/>
    </w:rPr>
  </w:style>
  <w:style w:type="character" w:customStyle="1" w:styleId="ListLabel97">
    <w:name w:val="ListLabel 97"/>
    <w:rPr>
      <w:u w:val="none"/>
    </w:rPr>
  </w:style>
  <w:style w:type="character" w:customStyle="1" w:styleId="ListLabel98">
    <w:name w:val="ListLabel 98"/>
    <w:rPr>
      <w:u w:val="none"/>
    </w:rPr>
  </w:style>
  <w:style w:type="character" w:customStyle="1" w:styleId="ListLabel99">
    <w:name w:val="ListLabel 99"/>
    <w:rPr>
      <w:u w:val="none"/>
    </w:rPr>
  </w:style>
  <w:style w:type="character" w:styleId="Hyperlink">
    <w:name w:val="Hyperlink"/>
    <w:uiPriority w:val="99"/>
    <w:rPr>
      <w:color w:val="000080"/>
      <w:u w:val="single"/>
    </w:rPr>
  </w:style>
  <w:style w:type="character" w:customStyle="1" w:styleId="NumberingSymbols">
    <w:name w:val="Numbering Symbols"/>
  </w:style>
  <w:style w:type="paragraph" w:customStyle="1" w:styleId="Heading">
    <w:name w:val="Heading"/>
    <w:basedOn w:val="Normal"/>
    <w:next w:val="BodyText"/>
    <w:pPr>
      <w:keepNext/>
      <w:spacing w:before="240" w:after="120"/>
    </w:pPr>
    <w:rPr>
      <w:rFonts w:ascii="Liberation Sans" w:eastAsia="Microsoft YaHei" w:hAnsi="Liberation Sans"/>
      <w:sz w:val="28"/>
      <w:szCs w:val="28"/>
    </w:rPr>
  </w:style>
  <w:style w:type="paragraph" w:styleId="BodyText">
    <w:name w:val="Body Text"/>
    <w:basedOn w:val="Normal"/>
    <w:pPr>
      <w:spacing w:after="14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customStyle="1" w:styleId="LO-normal1">
    <w:name w:val="LO-normal1"/>
    <w:pPr>
      <w:suppressAutoHyphens/>
      <w:spacing w:line="276" w:lineRule="auto"/>
    </w:pPr>
    <w:rPr>
      <w:rFonts w:ascii="Arial" w:eastAsia="Arial" w:hAnsi="Arial" w:cs="Arial"/>
      <w:sz w:val="22"/>
      <w:szCs w:val="22"/>
      <w:lang w:val="en" w:eastAsia="zh-CN" w:bidi="hi-IN"/>
    </w:rPr>
  </w:style>
  <w:style w:type="paragraph" w:styleId="Title">
    <w:name w:val="Title"/>
    <w:basedOn w:val="LO-normal1"/>
    <w:next w:val="LO-normal1"/>
    <w:qFormat/>
    <w:pPr>
      <w:keepNext/>
      <w:keepLines/>
      <w:spacing w:after="60" w:line="240" w:lineRule="auto"/>
    </w:pPr>
    <w:rPr>
      <w:sz w:val="52"/>
      <w:szCs w:val="52"/>
    </w:rPr>
  </w:style>
  <w:style w:type="paragraph" w:styleId="Subtitle">
    <w:name w:val="Subtitle"/>
    <w:basedOn w:val="LO-normal1"/>
    <w:next w:val="LO-normal1"/>
    <w:qFormat/>
    <w:pPr>
      <w:keepNext/>
      <w:keepLines/>
      <w:spacing w:after="320" w:line="240" w:lineRule="auto"/>
    </w:pPr>
    <w:rPr>
      <w:color w:val="666666"/>
      <w:sz w:val="30"/>
      <w:szCs w:val="30"/>
    </w:rPr>
  </w:style>
  <w:style w:type="paragraph" w:customStyle="1" w:styleId="LO-normal">
    <w:name w:val="LO-normal"/>
    <w:pPr>
      <w:suppressAutoHyphens/>
      <w:spacing w:line="276" w:lineRule="auto"/>
    </w:pPr>
    <w:rPr>
      <w:rFonts w:ascii="Arial" w:eastAsia="Arial" w:hAnsi="Arial" w:cs="Arial"/>
      <w:sz w:val="22"/>
      <w:szCs w:val="22"/>
      <w:lang w:val="en" w:eastAsia="zh-CN" w:bidi="hi-IN"/>
    </w:rPr>
  </w:style>
  <w:style w:type="paragraph" w:customStyle="1" w:styleId="TableContents">
    <w:name w:val="Table Contents"/>
    <w:basedOn w:val="Normal"/>
    <w:pPr>
      <w:widowControl w:val="0"/>
      <w:suppressLineNumbers/>
    </w:pPr>
  </w:style>
  <w:style w:type="paragraph" w:customStyle="1" w:styleId="TableHeading">
    <w:name w:val="Table Heading"/>
    <w:basedOn w:val="TableContents"/>
    <w:pPr>
      <w:jc w:val="center"/>
    </w:pPr>
    <w:rPr>
      <w:b/>
      <w:bCs/>
    </w:rPr>
  </w:style>
  <w:style w:type="paragraph" w:styleId="IndexHeading">
    <w:name w:val="index heading"/>
    <w:basedOn w:val="Heading"/>
    <w:pPr>
      <w:suppressLineNumbers/>
    </w:pPr>
    <w:rPr>
      <w:b/>
      <w:bCs/>
      <w:sz w:val="32"/>
      <w:szCs w:val="32"/>
    </w:rPr>
  </w:style>
  <w:style w:type="paragraph" w:styleId="TOAHeading">
    <w:name w:val="toa heading"/>
    <w:basedOn w:val="IndexHeading"/>
  </w:style>
  <w:style w:type="paragraph" w:customStyle="1" w:styleId="PreformattedText">
    <w:name w:val="Preformatted Text"/>
    <w:basedOn w:val="Normal"/>
    <w:rPr>
      <w:rFonts w:ascii="Liberation Mono" w:eastAsia="NSimSun" w:hAnsi="Liberation Mono" w:cs="Liberation Mono"/>
      <w:sz w:val="20"/>
      <w:szCs w:val="20"/>
    </w:rPr>
  </w:style>
  <w:style w:type="paragraph" w:customStyle="1" w:styleId="FrameContents">
    <w:name w:val="Frame Contents"/>
    <w:basedOn w:val="Normal"/>
  </w:style>
  <w:style w:type="paragraph" w:customStyle="1" w:styleId="Text">
    <w:name w:val="Text"/>
    <w:basedOn w:val="Caption"/>
  </w:style>
  <w:style w:type="paragraph" w:styleId="Header">
    <w:name w:val="header"/>
    <w:basedOn w:val="Normal"/>
    <w:link w:val="HeaderChar"/>
    <w:uiPriority w:val="99"/>
    <w:unhideWhenUsed/>
    <w:rsid w:val="002B46DB"/>
    <w:pPr>
      <w:tabs>
        <w:tab w:val="center" w:pos="4680"/>
        <w:tab w:val="right" w:pos="9360"/>
      </w:tabs>
    </w:pPr>
    <w:rPr>
      <w:rFonts w:cs="Mangal"/>
      <w:szCs w:val="20"/>
    </w:rPr>
  </w:style>
  <w:style w:type="character" w:customStyle="1" w:styleId="HeaderChar">
    <w:name w:val="Header Char"/>
    <w:link w:val="Header"/>
    <w:uiPriority w:val="99"/>
    <w:rsid w:val="002B46DB"/>
    <w:rPr>
      <w:rFonts w:ascii="Arial" w:eastAsia="Arial" w:hAnsi="Arial" w:cs="Mangal"/>
      <w:sz w:val="22"/>
      <w:lang w:val="en" w:eastAsia="zh-CN" w:bidi="hi-IN"/>
    </w:rPr>
  </w:style>
  <w:style w:type="paragraph" w:styleId="Footer">
    <w:name w:val="footer"/>
    <w:basedOn w:val="Normal"/>
    <w:link w:val="FooterChar"/>
    <w:uiPriority w:val="99"/>
    <w:unhideWhenUsed/>
    <w:rsid w:val="002B46DB"/>
    <w:pPr>
      <w:tabs>
        <w:tab w:val="center" w:pos="4680"/>
        <w:tab w:val="right" w:pos="9360"/>
      </w:tabs>
    </w:pPr>
    <w:rPr>
      <w:rFonts w:cs="Mangal"/>
      <w:szCs w:val="20"/>
    </w:rPr>
  </w:style>
  <w:style w:type="character" w:customStyle="1" w:styleId="FooterChar">
    <w:name w:val="Footer Char"/>
    <w:link w:val="Footer"/>
    <w:uiPriority w:val="99"/>
    <w:rsid w:val="002B46DB"/>
    <w:rPr>
      <w:rFonts w:ascii="Arial" w:eastAsia="Arial" w:hAnsi="Arial" w:cs="Mangal"/>
      <w:sz w:val="22"/>
      <w:lang w:val="en" w:eastAsia="zh-CN" w:bidi="hi-IN"/>
    </w:rPr>
  </w:style>
  <w:style w:type="paragraph" w:styleId="NoSpacing">
    <w:name w:val="No Spacing"/>
    <w:link w:val="NoSpacingChar"/>
    <w:uiPriority w:val="1"/>
    <w:qFormat/>
    <w:rsid w:val="005B2F34"/>
    <w:rPr>
      <w:rFonts w:ascii="Calibri" w:hAnsi="Calibri"/>
      <w:sz w:val="22"/>
      <w:szCs w:val="22"/>
    </w:rPr>
  </w:style>
  <w:style w:type="character" w:customStyle="1" w:styleId="NoSpacingChar">
    <w:name w:val="No Spacing Char"/>
    <w:link w:val="NoSpacing"/>
    <w:uiPriority w:val="1"/>
    <w:rsid w:val="005B2F34"/>
    <w:rPr>
      <w:rFonts w:ascii="Calibri" w:hAnsi="Calibri"/>
      <w:sz w:val="22"/>
      <w:szCs w:val="22"/>
    </w:rPr>
  </w:style>
  <w:style w:type="paragraph" w:customStyle="1" w:styleId="body1">
    <w:name w:val="body 1"/>
    <w:basedOn w:val="Normal"/>
    <w:link w:val="body1Char"/>
    <w:rsid w:val="00B60660"/>
    <w:pPr>
      <w:keepLines/>
      <w:spacing w:before="120" w:after="120"/>
    </w:pPr>
    <w:rPr>
      <w:rFonts w:cs="Times"/>
      <w:sz w:val="20"/>
      <w:lang w:val="en-AU"/>
    </w:rPr>
  </w:style>
  <w:style w:type="character" w:customStyle="1" w:styleId="body1Char">
    <w:name w:val="body 1 Char"/>
    <w:link w:val="body1"/>
    <w:rsid w:val="00B60660"/>
    <w:rPr>
      <w:rFonts w:ascii="Arial" w:hAnsi="Arial" w:cs="Times"/>
      <w:szCs w:val="24"/>
      <w:lang w:val="en-AU"/>
    </w:rPr>
  </w:style>
  <w:style w:type="paragraph" w:customStyle="1" w:styleId="TableText">
    <w:name w:val="Table Text"/>
    <w:aliases w:val="tt,fmstabletext,fmstabletext + Courier New,8 pt,Top: (Single solid line,Auto,... +...,fmstabletext Char Char Char Char Char Char,fmstabletext Char Char Char,fmstabletext Char Char Char Char Char,Top: (Single solid li..."/>
    <w:basedOn w:val="Normal"/>
    <w:link w:val="TableTextChar"/>
    <w:rsid w:val="00B60660"/>
    <w:pPr>
      <w:keepNext/>
      <w:keepLines/>
      <w:spacing w:before="20" w:after="20"/>
      <w:jc w:val="center"/>
    </w:pPr>
    <w:rPr>
      <w:rFonts w:ascii="Helvetica" w:hAnsi="Helvetica"/>
      <w:bCs/>
      <w:sz w:val="20"/>
      <w:szCs w:val="20"/>
      <w:lang w:val="en-AU" w:eastAsia="en-AU"/>
    </w:rPr>
  </w:style>
  <w:style w:type="character" w:customStyle="1" w:styleId="TableTextChar">
    <w:name w:val="Table Text Char"/>
    <w:link w:val="TableText"/>
    <w:rsid w:val="00B60660"/>
    <w:rPr>
      <w:rFonts w:ascii="Helvetica" w:hAnsi="Helvetica" w:cs="Arial"/>
      <w:bCs/>
      <w:lang w:val="en-AU" w:eastAsia="en-AU"/>
    </w:rPr>
  </w:style>
  <w:style w:type="paragraph" w:customStyle="1" w:styleId="Head2ntc">
    <w:name w:val="Head2ntc"/>
    <w:basedOn w:val="Normal"/>
    <w:next w:val="body1"/>
    <w:rsid w:val="00B60660"/>
    <w:pPr>
      <w:keepNext/>
      <w:pBdr>
        <w:top w:val="single" w:sz="6" w:space="0" w:color="auto"/>
      </w:pBdr>
      <w:tabs>
        <w:tab w:val="left" w:pos="3662"/>
      </w:tabs>
      <w:spacing w:before="240" w:after="120"/>
    </w:pPr>
    <w:rPr>
      <w:rFonts w:ascii="Helvetica" w:hAnsi="Helvetica"/>
      <w:b/>
      <w:szCs w:val="20"/>
      <w:lang w:val="en-AU" w:eastAsia="en-AU"/>
    </w:rPr>
  </w:style>
  <w:style w:type="paragraph" w:customStyle="1" w:styleId="Paragraph">
    <w:name w:val="Paragraph"/>
    <w:basedOn w:val="Normal"/>
    <w:rsid w:val="00B60660"/>
    <w:pPr>
      <w:keepLines/>
      <w:spacing w:before="240" w:after="60"/>
      <w:ind w:left="1920"/>
    </w:pPr>
    <w:rPr>
      <w:rFonts w:ascii="Helvetica" w:hAnsi="Helvetica"/>
      <w:sz w:val="20"/>
      <w:szCs w:val="20"/>
      <w:lang w:val="en-AU" w:eastAsia="en-AU"/>
    </w:rPr>
  </w:style>
  <w:style w:type="paragraph" w:customStyle="1" w:styleId="Tabletext0">
    <w:name w:val="Table text"/>
    <w:basedOn w:val="Normal"/>
    <w:rsid w:val="00B60660"/>
    <w:pPr>
      <w:keepLines/>
      <w:autoSpaceDE w:val="0"/>
      <w:autoSpaceDN w:val="0"/>
      <w:adjustRightInd w:val="0"/>
      <w:spacing w:before="20" w:after="20"/>
    </w:pPr>
    <w:rPr>
      <w:rFonts w:ascii="Helv" w:hAnsi="Helv" w:cs="Helv"/>
      <w:bCs/>
      <w:color w:val="000000"/>
      <w:sz w:val="20"/>
      <w:szCs w:val="20"/>
      <w:lang w:val="en-AU" w:eastAsia="en-AU"/>
    </w:rPr>
  </w:style>
  <w:style w:type="paragraph" w:styleId="TOCHeading">
    <w:name w:val="TOC Heading"/>
    <w:basedOn w:val="Heading1"/>
    <w:next w:val="Normal"/>
    <w:uiPriority w:val="39"/>
    <w:unhideWhenUsed/>
    <w:qFormat/>
    <w:rsid w:val="00F93892"/>
    <w:pPr>
      <w:numPr>
        <w:numId w:val="0"/>
      </w:numPr>
      <w:suppressAutoHyphens w:val="0"/>
      <w:spacing w:before="240" w:after="0" w:line="259" w:lineRule="auto"/>
      <w:outlineLvl w:val="9"/>
    </w:pPr>
    <w:rPr>
      <w:rFonts w:ascii="Calibri Light" w:eastAsia="Times New Roman" w:hAnsi="Calibri Light" w:cs="Times New Roman"/>
      <w:color w:val="2F5496"/>
      <w:sz w:val="32"/>
      <w:szCs w:val="32"/>
      <w:lang w:val="en-US" w:eastAsia="en-US" w:bidi="ar-SA"/>
    </w:rPr>
  </w:style>
  <w:style w:type="paragraph" w:styleId="TOC2">
    <w:name w:val="toc 2"/>
    <w:basedOn w:val="Normal"/>
    <w:next w:val="Normal"/>
    <w:autoRedefine/>
    <w:uiPriority w:val="39"/>
    <w:unhideWhenUsed/>
    <w:rsid w:val="00F93892"/>
    <w:rPr>
      <w:rFonts w:ascii="Calibri" w:hAnsi="Calibri" w:cs="Calibri"/>
      <w:b/>
      <w:bCs/>
      <w:smallCaps/>
      <w:sz w:val="22"/>
      <w:szCs w:val="22"/>
    </w:rPr>
  </w:style>
  <w:style w:type="paragraph" w:styleId="TOC1">
    <w:name w:val="toc 1"/>
    <w:basedOn w:val="Normal"/>
    <w:next w:val="Normal"/>
    <w:autoRedefine/>
    <w:uiPriority w:val="39"/>
    <w:unhideWhenUsed/>
    <w:rsid w:val="00F93892"/>
    <w:pPr>
      <w:spacing w:before="360" w:after="360"/>
    </w:pPr>
    <w:rPr>
      <w:rFonts w:ascii="Calibri" w:hAnsi="Calibri" w:cs="Calibri"/>
      <w:b/>
      <w:bCs/>
      <w:caps/>
      <w:sz w:val="22"/>
      <w:szCs w:val="22"/>
      <w:u w:val="single"/>
    </w:rPr>
  </w:style>
  <w:style w:type="paragraph" w:styleId="TOC3">
    <w:name w:val="toc 3"/>
    <w:basedOn w:val="Normal"/>
    <w:next w:val="Normal"/>
    <w:autoRedefine/>
    <w:uiPriority w:val="39"/>
    <w:unhideWhenUsed/>
    <w:rsid w:val="00F93892"/>
    <w:rPr>
      <w:rFonts w:ascii="Calibri" w:hAnsi="Calibri" w:cs="Calibri"/>
      <w:smallCaps/>
      <w:sz w:val="22"/>
      <w:szCs w:val="22"/>
    </w:rPr>
  </w:style>
  <w:style w:type="character" w:customStyle="1" w:styleId="Heading2Char">
    <w:name w:val="Heading 2 Char"/>
    <w:link w:val="Heading2"/>
    <w:uiPriority w:val="9"/>
    <w:rsid w:val="00E24BAE"/>
    <w:rPr>
      <w:rFonts w:ascii="Arial" w:eastAsia="Arial" w:hAnsi="Arial" w:cs="Arial"/>
      <w:sz w:val="32"/>
      <w:szCs w:val="32"/>
      <w:lang w:val="en" w:eastAsia="zh-CN" w:bidi="hi-IN"/>
    </w:rPr>
  </w:style>
  <w:style w:type="paragraph" w:styleId="ListParagraph">
    <w:name w:val="List Paragraph"/>
    <w:basedOn w:val="Normal"/>
    <w:uiPriority w:val="34"/>
    <w:qFormat/>
    <w:rsid w:val="002E6017"/>
    <w:pPr>
      <w:ind w:left="720"/>
    </w:pPr>
    <w:rPr>
      <w:rFonts w:cs="Mangal"/>
      <w:szCs w:val="20"/>
    </w:rPr>
  </w:style>
  <w:style w:type="table" w:styleId="TableGrid">
    <w:name w:val="Table Grid"/>
    <w:basedOn w:val="TableNormal"/>
    <w:uiPriority w:val="39"/>
    <w:rsid w:val="006F3C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uiPriority w:val="99"/>
    <w:semiHidden/>
    <w:unhideWhenUsed/>
    <w:rsid w:val="00B05689"/>
    <w:rPr>
      <w:color w:val="605E5C"/>
      <w:shd w:val="clear" w:color="auto" w:fill="E1DFDD"/>
    </w:rPr>
  </w:style>
  <w:style w:type="character" w:styleId="FollowedHyperlink">
    <w:name w:val="FollowedHyperlink"/>
    <w:uiPriority w:val="99"/>
    <w:semiHidden/>
    <w:unhideWhenUsed/>
    <w:rsid w:val="00196A4E"/>
    <w:rPr>
      <w:color w:val="954F72"/>
      <w:u w:val="single"/>
    </w:rPr>
  </w:style>
  <w:style w:type="paragraph" w:styleId="HTMLPreformatted">
    <w:name w:val="HTML Preformatted"/>
    <w:basedOn w:val="Normal"/>
    <w:link w:val="HTMLPreformattedChar"/>
    <w:uiPriority w:val="99"/>
    <w:semiHidden/>
    <w:unhideWhenUsed/>
    <w:rsid w:val="00C55F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semiHidden/>
    <w:rsid w:val="00C55FB7"/>
    <w:rPr>
      <w:rFonts w:ascii="Courier New" w:hAnsi="Courier New" w:cs="Courier New"/>
    </w:rPr>
  </w:style>
  <w:style w:type="character" w:styleId="IntenseEmphasis">
    <w:name w:val="Intense Emphasis"/>
    <w:uiPriority w:val="21"/>
    <w:qFormat/>
    <w:rsid w:val="00E242FC"/>
    <w:rPr>
      <w:i/>
      <w:iCs/>
      <w:color w:val="4472C4"/>
    </w:rPr>
  </w:style>
  <w:style w:type="numbering" w:customStyle="1" w:styleId="Style2">
    <w:name w:val="Style2"/>
    <w:uiPriority w:val="99"/>
    <w:rsid w:val="00E242FC"/>
    <w:pPr>
      <w:numPr>
        <w:numId w:val="14"/>
      </w:numPr>
    </w:pPr>
  </w:style>
  <w:style w:type="character" w:styleId="CommentReference">
    <w:name w:val="annotation reference"/>
    <w:uiPriority w:val="99"/>
    <w:semiHidden/>
    <w:unhideWhenUsed/>
    <w:rsid w:val="004642B1"/>
    <w:rPr>
      <w:sz w:val="16"/>
      <w:szCs w:val="16"/>
    </w:rPr>
  </w:style>
  <w:style w:type="paragraph" w:styleId="CommentText">
    <w:name w:val="annotation text"/>
    <w:basedOn w:val="Normal"/>
    <w:link w:val="CommentTextChar"/>
    <w:uiPriority w:val="99"/>
    <w:semiHidden/>
    <w:unhideWhenUsed/>
    <w:rsid w:val="004642B1"/>
    <w:rPr>
      <w:rFonts w:cs="Mangal"/>
      <w:sz w:val="20"/>
      <w:szCs w:val="18"/>
    </w:rPr>
  </w:style>
  <w:style w:type="character" w:customStyle="1" w:styleId="CommentTextChar">
    <w:name w:val="Comment Text Char"/>
    <w:link w:val="CommentText"/>
    <w:uiPriority w:val="99"/>
    <w:semiHidden/>
    <w:rsid w:val="004642B1"/>
    <w:rPr>
      <w:rFonts w:ascii="Arial" w:eastAsia="Arial" w:hAnsi="Arial" w:cs="Mangal"/>
      <w:szCs w:val="18"/>
      <w:lang w:val="en" w:eastAsia="zh-CN" w:bidi="hi-IN"/>
    </w:rPr>
  </w:style>
  <w:style w:type="paragraph" w:styleId="CommentSubject">
    <w:name w:val="annotation subject"/>
    <w:basedOn w:val="CommentText"/>
    <w:next w:val="CommentText"/>
    <w:link w:val="CommentSubjectChar"/>
    <w:uiPriority w:val="99"/>
    <w:semiHidden/>
    <w:unhideWhenUsed/>
    <w:rsid w:val="004642B1"/>
    <w:rPr>
      <w:b/>
      <w:bCs/>
    </w:rPr>
  </w:style>
  <w:style w:type="character" w:customStyle="1" w:styleId="CommentSubjectChar">
    <w:name w:val="Comment Subject Char"/>
    <w:link w:val="CommentSubject"/>
    <w:uiPriority w:val="99"/>
    <w:semiHidden/>
    <w:rsid w:val="004642B1"/>
    <w:rPr>
      <w:rFonts w:ascii="Arial" w:eastAsia="Arial" w:hAnsi="Arial" w:cs="Mangal"/>
      <w:b/>
      <w:bCs/>
      <w:szCs w:val="18"/>
      <w:lang w:val="en" w:eastAsia="zh-CN" w:bidi="hi-IN"/>
    </w:rPr>
  </w:style>
  <w:style w:type="character" w:customStyle="1" w:styleId="ng-binding">
    <w:name w:val="ng-binding"/>
    <w:basedOn w:val="DefaultParagraphFont"/>
    <w:rsid w:val="0091466A"/>
  </w:style>
  <w:style w:type="character" w:customStyle="1" w:styleId="Heading3Char">
    <w:name w:val="Heading 3 Char"/>
    <w:link w:val="Heading3"/>
    <w:rsid w:val="006C7BC4"/>
    <w:rPr>
      <w:rFonts w:ascii="Arial" w:eastAsia="Arial" w:hAnsi="Arial" w:cs="Arial"/>
      <w:color w:val="434343"/>
      <w:sz w:val="28"/>
      <w:szCs w:val="28"/>
      <w:lang w:val="en" w:eastAsia="zh-CN" w:bidi="hi-IN"/>
    </w:rPr>
  </w:style>
  <w:style w:type="character" w:customStyle="1" w:styleId="Heading4Char">
    <w:name w:val="Heading 4 Char"/>
    <w:link w:val="Heading4"/>
    <w:rsid w:val="006C7BC4"/>
    <w:rPr>
      <w:rFonts w:ascii="Arial" w:eastAsia="Arial" w:hAnsi="Arial" w:cs="Arial"/>
      <w:color w:val="666666"/>
      <w:sz w:val="24"/>
      <w:szCs w:val="24"/>
      <w:lang w:val="en" w:eastAsia="zh-CN" w:bidi="hi-IN"/>
    </w:rPr>
  </w:style>
  <w:style w:type="character" w:customStyle="1" w:styleId="Heading5Char">
    <w:name w:val="Heading 5 Char"/>
    <w:link w:val="Heading5"/>
    <w:rsid w:val="006E73A0"/>
    <w:rPr>
      <w:rFonts w:ascii="Arial" w:eastAsia="Arial" w:hAnsi="Arial" w:cs="Arial"/>
      <w:color w:val="666666"/>
      <w:sz w:val="22"/>
      <w:szCs w:val="22"/>
      <w:lang w:val="en" w:eastAsia="zh-CN" w:bidi="hi-IN"/>
    </w:rPr>
  </w:style>
  <w:style w:type="character" w:customStyle="1" w:styleId="Heading7Char">
    <w:name w:val="Heading 7 Char"/>
    <w:link w:val="Heading7"/>
    <w:uiPriority w:val="9"/>
    <w:semiHidden/>
    <w:rsid w:val="0082505B"/>
    <w:rPr>
      <w:rFonts w:ascii="Calibri" w:hAnsi="Calibri"/>
      <w:sz w:val="24"/>
      <w:szCs w:val="24"/>
    </w:rPr>
  </w:style>
  <w:style w:type="character" w:customStyle="1" w:styleId="Heading8Char">
    <w:name w:val="Heading 8 Char"/>
    <w:link w:val="Heading8"/>
    <w:uiPriority w:val="9"/>
    <w:semiHidden/>
    <w:rsid w:val="0082505B"/>
    <w:rPr>
      <w:rFonts w:ascii="Calibri" w:hAnsi="Calibri"/>
      <w:i/>
      <w:iCs/>
      <w:sz w:val="24"/>
      <w:szCs w:val="24"/>
    </w:rPr>
  </w:style>
  <w:style w:type="character" w:customStyle="1" w:styleId="Heading9Char">
    <w:name w:val="Heading 9 Char"/>
    <w:link w:val="Heading9"/>
    <w:uiPriority w:val="9"/>
    <w:semiHidden/>
    <w:rsid w:val="0082505B"/>
    <w:rPr>
      <w:rFonts w:ascii="Calibri Light" w:hAnsi="Calibri Light"/>
      <w:sz w:val="22"/>
      <w:szCs w:val="22"/>
    </w:rPr>
  </w:style>
  <w:style w:type="paragraph" w:styleId="TOC4">
    <w:name w:val="toc 4"/>
    <w:basedOn w:val="Normal"/>
    <w:next w:val="Normal"/>
    <w:autoRedefine/>
    <w:uiPriority w:val="39"/>
    <w:unhideWhenUsed/>
    <w:rsid w:val="005E6929"/>
    <w:rPr>
      <w:rFonts w:ascii="Calibri" w:hAnsi="Calibri" w:cs="Calibri"/>
      <w:sz w:val="22"/>
      <w:szCs w:val="22"/>
    </w:rPr>
  </w:style>
  <w:style w:type="paragraph" w:styleId="TOC5">
    <w:name w:val="toc 5"/>
    <w:basedOn w:val="Normal"/>
    <w:next w:val="Normal"/>
    <w:autoRedefine/>
    <w:uiPriority w:val="39"/>
    <w:unhideWhenUsed/>
    <w:rsid w:val="005E6929"/>
    <w:rPr>
      <w:rFonts w:ascii="Calibri" w:hAnsi="Calibri" w:cs="Calibri"/>
      <w:sz w:val="22"/>
      <w:szCs w:val="22"/>
    </w:rPr>
  </w:style>
  <w:style w:type="paragraph" w:styleId="TOC6">
    <w:name w:val="toc 6"/>
    <w:basedOn w:val="Normal"/>
    <w:next w:val="Normal"/>
    <w:autoRedefine/>
    <w:uiPriority w:val="39"/>
    <w:unhideWhenUsed/>
    <w:rsid w:val="005E6929"/>
    <w:rPr>
      <w:rFonts w:ascii="Calibri" w:hAnsi="Calibri" w:cs="Calibri"/>
      <w:sz w:val="22"/>
      <w:szCs w:val="22"/>
    </w:rPr>
  </w:style>
  <w:style w:type="paragraph" w:styleId="TOC7">
    <w:name w:val="toc 7"/>
    <w:basedOn w:val="Normal"/>
    <w:next w:val="Normal"/>
    <w:autoRedefine/>
    <w:uiPriority w:val="39"/>
    <w:unhideWhenUsed/>
    <w:rsid w:val="005E6929"/>
    <w:rPr>
      <w:rFonts w:ascii="Calibri" w:hAnsi="Calibri" w:cs="Calibri"/>
      <w:sz w:val="22"/>
      <w:szCs w:val="22"/>
    </w:rPr>
  </w:style>
  <w:style w:type="paragraph" w:styleId="TOC8">
    <w:name w:val="toc 8"/>
    <w:basedOn w:val="Normal"/>
    <w:next w:val="Normal"/>
    <w:autoRedefine/>
    <w:uiPriority w:val="39"/>
    <w:unhideWhenUsed/>
    <w:rsid w:val="005E6929"/>
    <w:rPr>
      <w:rFonts w:ascii="Calibri" w:hAnsi="Calibri" w:cs="Calibri"/>
      <w:sz w:val="22"/>
      <w:szCs w:val="22"/>
    </w:rPr>
  </w:style>
  <w:style w:type="paragraph" w:styleId="TOC9">
    <w:name w:val="toc 9"/>
    <w:basedOn w:val="Normal"/>
    <w:next w:val="Normal"/>
    <w:autoRedefine/>
    <w:uiPriority w:val="39"/>
    <w:unhideWhenUsed/>
    <w:rsid w:val="005E6929"/>
    <w:rPr>
      <w:rFonts w:ascii="Calibri" w:hAnsi="Calibri" w:cs="Calibri"/>
      <w:sz w:val="22"/>
      <w:szCs w:val="22"/>
    </w:rPr>
  </w:style>
  <w:style w:type="table" w:styleId="GridTable5Dark-Accent1">
    <w:name w:val="Grid Table 5 Dark Accent 1"/>
    <w:basedOn w:val="TableNormal"/>
    <w:uiPriority w:val="50"/>
    <w:rsid w:val="00001354"/>
    <w:rPr>
      <w:rFonts w:ascii="Calibri" w:hAnsi="Calibri"/>
      <w:sz w:val="24"/>
      <w:szCs w:val="24"/>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character" w:customStyle="1" w:styleId="apple-converted-space">
    <w:name w:val="apple-converted-space"/>
    <w:basedOn w:val="DefaultParagraphFont"/>
    <w:rsid w:val="007D41C9"/>
  </w:style>
  <w:style w:type="paragraph" w:customStyle="1" w:styleId="GHA2">
    <w:name w:val="GHA 2"/>
    <w:basedOn w:val="Heading2"/>
    <w:qFormat/>
    <w:rsid w:val="00BF25B8"/>
    <w:pPr>
      <w:numPr>
        <w:numId w:val="62"/>
      </w:numPr>
    </w:pPr>
    <w:rPr>
      <w:rFonts w:ascii="Calibri" w:eastAsia="Times New Roman" w:hAnsi="Calibri" w:cs="Calibri"/>
      <w:color w:val="2F5496"/>
      <w:sz w:val="26"/>
      <w:szCs w:val="26"/>
      <w:lang w:val="en-MY" w:eastAsia="en-US" w:bidi="ar-SA"/>
    </w:rPr>
  </w:style>
  <w:style w:type="paragraph" w:customStyle="1" w:styleId="GHA1">
    <w:name w:val="GHA 1"/>
    <w:basedOn w:val="Heading1"/>
    <w:qFormat/>
    <w:rsid w:val="00BF25B8"/>
    <w:pPr>
      <w:numPr>
        <w:ilvl w:val="1"/>
        <w:numId w:val="58"/>
      </w:numPr>
    </w:pPr>
  </w:style>
  <w:style w:type="numbering" w:customStyle="1" w:styleId="CurrentList1">
    <w:name w:val="Current List1"/>
    <w:uiPriority w:val="99"/>
    <w:rsid w:val="00BF25B8"/>
    <w:pPr>
      <w:numPr>
        <w:numId w:val="57"/>
      </w:numPr>
    </w:pPr>
  </w:style>
  <w:style w:type="numbering" w:customStyle="1" w:styleId="CurrentList2">
    <w:name w:val="Current List2"/>
    <w:uiPriority w:val="99"/>
    <w:rsid w:val="00BF25B8"/>
    <w:pPr>
      <w:numPr>
        <w:numId w:val="59"/>
      </w:numPr>
    </w:pPr>
  </w:style>
  <w:style w:type="numbering" w:customStyle="1" w:styleId="CurrentList3">
    <w:name w:val="Current List3"/>
    <w:uiPriority w:val="99"/>
    <w:rsid w:val="00BF25B8"/>
    <w:pPr>
      <w:numPr>
        <w:numId w:val="60"/>
      </w:numPr>
    </w:pPr>
  </w:style>
  <w:style w:type="paragraph" w:customStyle="1" w:styleId="GHA3">
    <w:name w:val="GHA 3"/>
    <w:basedOn w:val="Heading3"/>
    <w:qFormat/>
    <w:rsid w:val="00BF25B8"/>
    <w:pPr>
      <w:numPr>
        <w:numId w:val="62"/>
      </w:numPr>
    </w:pPr>
  </w:style>
  <w:style w:type="numbering" w:customStyle="1" w:styleId="CurrentList4">
    <w:name w:val="Current List4"/>
    <w:uiPriority w:val="99"/>
    <w:rsid w:val="00BF25B8"/>
    <w:pPr>
      <w:numPr>
        <w:numId w:val="6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3457">
      <w:bodyDiv w:val="1"/>
      <w:marLeft w:val="0"/>
      <w:marRight w:val="0"/>
      <w:marTop w:val="0"/>
      <w:marBottom w:val="0"/>
      <w:divBdr>
        <w:top w:val="none" w:sz="0" w:space="0" w:color="auto"/>
        <w:left w:val="none" w:sz="0" w:space="0" w:color="auto"/>
        <w:bottom w:val="none" w:sz="0" w:space="0" w:color="auto"/>
        <w:right w:val="none" w:sz="0" w:space="0" w:color="auto"/>
      </w:divBdr>
    </w:div>
    <w:div w:id="16933551">
      <w:bodyDiv w:val="1"/>
      <w:marLeft w:val="0"/>
      <w:marRight w:val="0"/>
      <w:marTop w:val="0"/>
      <w:marBottom w:val="0"/>
      <w:divBdr>
        <w:top w:val="none" w:sz="0" w:space="0" w:color="auto"/>
        <w:left w:val="none" w:sz="0" w:space="0" w:color="auto"/>
        <w:bottom w:val="none" w:sz="0" w:space="0" w:color="auto"/>
        <w:right w:val="none" w:sz="0" w:space="0" w:color="auto"/>
      </w:divBdr>
    </w:div>
    <w:div w:id="31153130">
      <w:bodyDiv w:val="1"/>
      <w:marLeft w:val="0"/>
      <w:marRight w:val="0"/>
      <w:marTop w:val="0"/>
      <w:marBottom w:val="0"/>
      <w:divBdr>
        <w:top w:val="none" w:sz="0" w:space="0" w:color="auto"/>
        <w:left w:val="none" w:sz="0" w:space="0" w:color="auto"/>
        <w:bottom w:val="none" w:sz="0" w:space="0" w:color="auto"/>
        <w:right w:val="none" w:sz="0" w:space="0" w:color="auto"/>
      </w:divBdr>
      <w:divsChild>
        <w:div w:id="1573930846">
          <w:marLeft w:val="0"/>
          <w:marRight w:val="0"/>
          <w:marTop w:val="0"/>
          <w:marBottom w:val="0"/>
          <w:divBdr>
            <w:top w:val="none" w:sz="0" w:space="0" w:color="auto"/>
            <w:left w:val="none" w:sz="0" w:space="0" w:color="auto"/>
            <w:bottom w:val="none" w:sz="0" w:space="0" w:color="auto"/>
            <w:right w:val="none" w:sz="0" w:space="0" w:color="auto"/>
          </w:divBdr>
          <w:divsChild>
            <w:div w:id="12347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4438">
      <w:bodyDiv w:val="1"/>
      <w:marLeft w:val="0"/>
      <w:marRight w:val="0"/>
      <w:marTop w:val="0"/>
      <w:marBottom w:val="0"/>
      <w:divBdr>
        <w:top w:val="none" w:sz="0" w:space="0" w:color="auto"/>
        <w:left w:val="none" w:sz="0" w:space="0" w:color="auto"/>
        <w:bottom w:val="none" w:sz="0" w:space="0" w:color="auto"/>
        <w:right w:val="none" w:sz="0" w:space="0" w:color="auto"/>
      </w:divBdr>
      <w:divsChild>
        <w:div w:id="174006828">
          <w:marLeft w:val="0"/>
          <w:marRight w:val="0"/>
          <w:marTop w:val="0"/>
          <w:marBottom w:val="0"/>
          <w:divBdr>
            <w:top w:val="none" w:sz="0" w:space="0" w:color="auto"/>
            <w:left w:val="none" w:sz="0" w:space="0" w:color="auto"/>
            <w:bottom w:val="none" w:sz="0" w:space="0" w:color="auto"/>
            <w:right w:val="none" w:sz="0" w:space="0" w:color="auto"/>
          </w:divBdr>
          <w:divsChild>
            <w:div w:id="93205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6814">
      <w:bodyDiv w:val="1"/>
      <w:marLeft w:val="0"/>
      <w:marRight w:val="0"/>
      <w:marTop w:val="0"/>
      <w:marBottom w:val="0"/>
      <w:divBdr>
        <w:top w:val="none" w:sz="0" w:space="0" w:color="auto"/>
        <w:left w:val="none" w:sz="0" w:space="0" w:color="auto"/>
        <w:bottom w:val="none" w:sz="0" w:space="0" w:color="auto"/>
        <w:right w:val="none" w:sz="0" w:space="0" w:color="auto"/>
      </w:divBdr>
    </w:div>
    <w:div w:id="87238117">
      <w:bodyDiv w:val="1"/>
      <w:marLeft w:val="0"/>
      <w:marRight w:val="0"/>
      <w:marTop w:val="0"/>
      <w:marBottom w:val="0"/>
      <w:divBdr>
        <w:top w:val="none" w:sz="0" w:space="0" w:color="auto"/>
        <w:left w:val="none" w:sz="0" w:space="0" w:color="auto"/>
        <w:bottom w:val="none" w:sz="0" w:space="0" w:color="auto"/>
        <w:right w:val="none" w:sz="0" w:space="0" w:color="auto"/>
      </w:divBdr>
      <w:divsChild>
        <w:div w:id="443689683">
          <w:marLeft w:val="0"/>
          <w:marRight w:val="0"/>
          <w:marTop w:val="0"/>
          <w:marBottom w:val="0"/>
          <w:divBdr>
            <w:top w:val="none" w:sz="0" w:space="0" w:color="auto"/>
            <w:left w:val="none" w:sz="0" w:space="0" w:color="auto"/>
            <w:bottom w:val="none" w:sz="0" w:space="0" w:color="auto"/>
            <w:right w:val="none" w:sz="0" w:space="0" w:color="auto"/>
          </w:divBdr>
          <w:divsChild>
            <w:div w:id="25181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5658">
      <w:bodyDiv w:val="1"/>
      <w:marLeft w:val="0"/>
      <w:marRight w:val="0"/>
      <w:marTop w:val="0"/>
      <w:marBottom w:val="0"/>
      <w:divBdr>
        <w:top w:val="none" w:sz="0" w:space="0" w:color="auto"/>
        <w:left w:val="none" w:sz="0" w:space="0" w:color="auto"/>
        <w:bottom w:val="none" w:sz="0" w:space="0" w:color="auto"/>
        <w:right w:val="none" w:sz="0" w:space="0" w:color="auto"/>
      </w:divBdr>
    </w:div>
    <w:div w:id="96608296">
      <w:bodyDiv w:val="1"/>
      <w:marLeft w:val="0"/>
      <w:marRight w:val="0"/>
      <w:marTop w:val="0"/>
      <w:marBottom w:val="0"/>
      <w:divBdr>
        <w:top w:val="none" w:sz="0" w:space="0" w:color="auto"/>
        <w:left w:val="none" w:sz="0" w:space="0" w:color="auto"/>
        <w:bottom w:val="none" w:sz="0" w:space="0" w:color="auto"/>
        <w:right w:val="none" w:sz="0" w:space="0" w:color="auto"/>
      </w:divBdr>
    </w:div>
    <w:div w:id="123356128">
      <w:bodyDiv w:val="1"/>
      <w:marLeft w:val="0"/>
      <w:marRight w:val="0"/>
      <w:marTop w:val="0"/>
      <w:marBottom w:val="0"/>
      <w:divBdr>
        <w:top w:val="none" w:sz="0" w:space="0" w:color="auto"/>
        <w:left w:val="none" w:sz="0" w:space="0" w:color="auto"/>
        <w:bottom w:val="none" w:sz="0" w:space="0" w:color="auto"/>
        <w:right w:val="none" w:sz="0" w:space="0" w:color="auto"/>
      </w:divBdr>
    </w:div>
    <w:div w:id="136849533">
      <w:bodyDiv w:val="1"/>
      <w:marLeft w:val="0"/>
      <w:marRight w:val="0"/>
      <w:marTop w:val="0"/>
      <w:marBottom w:val="0"/>
      <w:divBdr>
        <w:top w:val="none" w:sz="0" w:space="0" w:color="auto"/>
        <w:left w:val="none" w:sz="0" w:space="0" w:color="auto"/>
        <w:bottom w:val="none" w:sz="0" w:space="0" w:color="auto"/>
        <w:right w:val="none" w:sz="0" w:space="0" w:color="auto"/>
      </w:divBdr>
    </w:div>
    <w:div w:id="145434615">
      <w:bodyDiv w:val="1"/>
      <w:marLeft w:val="0"/>
      <w:marRight w:val="0"/>
      <w:marTop w:val="0"/>
      <w:marBottom w:val="0"/>
      <w:divBdr>
        <w:top w:val="none" w:sz="0" w:space="0" w:color="auto"/>
        <w:left w:val="none" w:sz="0" w:space="0" w:color="auto"/>
        <w:bottom w:val="none" w:sz="0" w:space="0" w:color="auto"/>
        <w:right w:val="none" w:sz="0" w:space="0" w:color="auto"/>
      </w:divBdr>
    </w:div>
    <w:div w:id="159082609">
      <w:bodyDiv w:val="1"/>
      <w:marLeft w:val="0"/>
      <w:marRight w:val="0"/>
      <w:marTop w:val="0"/>
      <w:marBottom w:val="0"/>
      <w:divBdr>
        <w:top w:val="none" w:sz="0" w:space="0" w:color="auto"/>
        <w:left w:val="none" w:sz="0" w:space="0" w:color="auto"/>
        <w:bottom w:val="none" w:sz="0" w:space="0" w:color="auto"/>
        <w:right w:val="none" w:sz="0" w:space="0" w:color="auto"/>
      </w:divBdr>
    </w:div>
    <w:div w:id="193929600">
      <w:bodyDiv w:val="1"/>
      <w:marLeft w:val="0"/>
      <w:marRight w:val="0"/>
      <w:marTop w:val="0"/>
      <w:marBottom w:val="0"/>
      <w:divBdr>
        <w:top w:val="none" w:sz="0" w:space="0" w:color="auto"/>
        <w:left w:val="none" w:sz="0" w:space="0" w:color="auto"/>
        <w:bottom w:val="none" w:sz="0" w:space="0" w:color="auto"/>
        <w:right w:val="none" w:sz="0" w:space="0" w:color="auto"/>
      </w:divBdr>
      <w:divsChild>
        <w:div w:id="1354306545">
          <w:marLeft w:val="0"/>
          <w:marRight w:val="0"/>
          <w:marTop w:val="0"/>
          <w:marBottom w:val="0"/>
          <w:divBdr>
            <w:top w:val="none" w:sz="0" w:space="0" w:color="auto"/>
            <w:left w:val="none" w:sz="0" w:space="0" w:color="auto"/>
            <w:bottom w:val="none" w:sz="0" w:space="0" w:color="auto"/>
            <w:right w:val="none" w:sz="0" w:space="0" w:color="auto"/>
          </w:divBdr>
          <w:divsChild>
            <w:div w:id="21878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1293">
      <w:bodyDiv w:val="1"/>
      <w:marLeft w:val="0"/>
      <w:marRight w:val="0"/>
      <w:marTop w:val="0"/>
      <w:marBottom w:val="0"/>
      <w:divBdr>
        <w:top w:val="none" w:sz="0" w:space="0" w:color="auto"/>
        <w:left w:val="none" w:sz="0" w:space="0" w:color="auto"/>
        <w:bottom w:val="none" w:sz="0" w:space="0" w:color="auto"/>
        <w:right w:val="none" w:sz="0" w:space="0" w:color="auto"/>
      </w:divBdr>
    </w:div>
    <w:div w:id="210195645">
      <w:bodyDiv w:val="1"/>
      <w:marLeft w:val="0"/>
      <w:marRight w:val="0"/>
      <w:marTop w:val="0"/>
      <w:marBottom w:val="0"/>
      <w:divBdr>
        <w:top w:val="none" w:sz="0" w:space="0" w:color="auto"/>
        <w:left w:val="none" w:sz="0" w:space="0" w:color="auto"/>
        <w:bottom w:val="none" w:sz="0" w:space="0" w:color="auto"/>
        <w:right w:val="none" w:sz="0" w:space="0" w:color="auto"/>
      </w:divBdr>
    </w:div>
    <w:div w:id="248927984">
      <w:bodyDiv w:val="1"/>
      <w:marLeft w:val="0"/>
      <w:marRight w:val="0"/>
      <w:marTop w:val="0"/>
      <w:marBottom w:val="0"/>
      <w:divBdr>
        <w:top w:val="none" w:sz="0" w:space="0" w:color="auto"/>
        <w:left w:val="none" w:sz="0" w:space="0" w:color="auto"/>
        <w:bottom w:val="none" w:sz="0" w:space="0" w:color="auto"/>
        <w:right w:val="none" w:sz="0" w:space="0" w:color="auto"/>
      </w:divBdr>
    </w:div>
    <w:div w:id="276185324">
      <w:bodyDiv w:val="1"/>
      <w:marLeft w:val="0"/>
      <w:marRight w:val="0"/>
      <w:marTop w:val="0"/>
      <w:marBottom w:val="0"/>
      <w:divBdr>
        <w:top w:val="none" w:sz="0" w:space="0" w:color="auto"/>
        <w:left w:val="none" w:sz="0" w:space="0" w:color="auto"/>
        <w:bottom w:val="none" w:sz="0" w:space="0" w:color="auto"/>
        <w:right w:val="none" w:sz="0" w:space="0" w:color="auto"/>
      </w:divBdr>
    </w:div>
    <w:div w:id="299308330">
      <w:bodyDiv w:val="1"/>
      <w:marLeft w:val="0"/>
      <w:marRight w:val="0"/>
      <w:marTop w:val="0"/>
      <w:marBottom w:val="0"/>
      <w:divBdr>
        <w:top w:val="none" w:sz="0" w:space="0" w:color="auto"/>
        <w:left w:val="none" w:sz="0" w:space="0" w:color="auto"/>
        <w:bottom w:val="none" w:sz="0" w:space="0" w:color="auto"/>
        <w:right w:val="none" w:sz="0" w:space="0" w:color="auto"/>
      </w:divBdr>
    </w:div>
    <w:div w:id="303660301">
      <w:bodyDiv w:val="1"/>
      <w:marLeft w:val="0"/>
      <w:marRight w:val="0"/>
      <w:marTop w:val="0"/>
      <w:marBottom w:val="0"/>
      <w:divBdr>
        <w:top w:val="none" w:sz="0" w:space="0" w:color="auto"/>
        <w:left w:val="none" w:sz="0" w:space="0" w:color="auto"/>
        <w:bottom w:val="none" w:sz="0" w:space="0" w:color="auto"/>
        <w:right w:val="none" w:sz="0" w:space="0" w:color="auto"/>
      </w:divBdr>
      <w:divsChild>
        <w:div w:id="1027099241">
          <w:marLeft w:val="0"/>
          <w:marRight w:val="0"/>
          <w:marTop w:val="0"/>
          <w:marBottom w:val="0"/>
          <w:divBdr>
            <w:top w:val="none" w:sz="0" w:space="0" w:color="auto"/>
            <w:left w:val="none" w:sz="0" w:space="0" w:color="auto"/>
            <w:bottom w:val="none" w:sz="0" w:space="0" w:color="auto"/>
            <w:right w:val="none" w:sz="0" w:space="0" w:color="auto"/>
          </w:divBdr>
          <w:divsChild>
            <w:div w:id="695471386">
              <w:marLeft w:val="0"/>
              <w:marRight w:val="0"/>
              <w:marTop w:val="0"/>
              <w:marBottom w:val="0"/>
              <w:divBdr>
                <w:top w:val="none" w:sz="0" w:space="0" w:color="auto"/>
                <w:left w:val="none" w:sz="0" w:space="0" w:color="auto"/>
                <w:bottom w:val="none" w:sz="0" w:space="0" w:color="auto"/>
                <w:right w:val="none" w:sz="0" w:space="0" w:color="auto"/>
              </w:divBdr>
              <w:divsChild>
                <w:div w:id="24913791">
                  <w:marLeft w:val="0"/>
                  <w:marRight w:val="0"/>
                  <w:marTop w:val="0"/>
                  <w:marBottom w:val="0"/>
                  <w:divBdr>
                    <w:top w:val="none" w:sz="0" w:space="0" w:color="auto"/>
                    <w:left w:val="none" w:sz="0" w:space="0" w:color="auto"/>
                    <w:bottom w:val="none" w:sz="0" w:space="0" w:color="auto"/>
                    <w:right w:val="none" w:sz="0" w:space="0" w:color="auto"/>
                  </w:divBdr>
                  <w:divsChild>
                    <w:div w:id="1669559888">
                      <w:marLeft w:val="0"/>
                      <w:marRight w:val="0"/>
                      <w:marTop w:val="0"/>
                      <w:marBottom w:val="0"/>
                      <w:divBdr>
                        <w:top w:val="none" w:sz="0" w:space="0" w:color="auto"/>
                        <w:left w:val="none" w:sz="0" w:space="0" w:color="auto"/>
                        <w:bottom w:val="none" w:sz="0" w:space="0" w:color="auto"/>
                        <w:right w:val="none" w:sz="0" w:space="0" w:color="auto"/>
                      </w:divBdr>
                    </w:div>
                  </w:divsChild>
                </w:div>
                <w:div w:id="47077120">
                  <w:marLeft w:val="0"/>
                  <w:marRight w:val="0"/>
                  <w:marTop w:val="0"/>
                  <w:marBottom w:val="0"/>
                  <w:divBdr>
                    <w:top w:val="none" w:sz="0" w:space="0" w:color="auto"/>
                    <w:left w:val="none" w:sz="0" w:space="0" w:color="auto"/>
                    <w:bottom w:val="none" w:sz="0" w:space="0" w:color="auto"/>
                    <w:right w:val="none" w:sz="0" w:space="0" w:color="auto"/>
                  </w:divBdr>
                  <w:divsChild>
                    <w:div w:id="1957255775">
                      <w:marLeft w:val="0"/>
                      <w:marRight w:val="0"/>
                      <w:marTop w:val="0"/>
                      <w:marBottom w:val="0"/>
                      <w:divBdr>
                        <w:top w:val="none" w:sz="0" w:space="0" w:color="auto"/>
                        <w:left w:val="none" w:sz="0" w:space="0" w:color="auto"/>
                        <w:bottom w:val="none" w:sz="0" w:space="0" w:color="auto"/>
                        <w:right w:val="none" w:sz="0" w:space="0" w:color="auto"/>
                      </w:divBdr>
                    </w:div>
                  </w:divsChild>
                </w:div>
                <w:div w:id="114645951">
                  <w:marLeft w:val="0"/>
                  <w:marRight w:val="0"/>
                  <w:marTop w:val="0"/>
                  <w:marBottom w:val="0"/>
                  <w:divBdr>
                    <w:top w:val="none" w:sz="0" w:space="0" w:color="auto"/>
                    <w:left w:val="none" w:sz="0" w:space="0" w:color="auto"/>
                    <w:bottom w:val="none" w:sz="0" w:space="0" w:color="auto"/>
                    <w:right w:val="none" w:sz="0" w:space="0" w:color="auto"/>
                  </w:divBdr>
                  <w:divsChild>
                    <w:div w:id="1007561724">
                      <w:marLeft w:val="0"/>
                      <w:marRight w:val="0"/>
                      <w:marTop w:val="0"/>
                      <w:marBottom w:val="0"/>
                      <w:divBdr>
                        <w:top w:val="none" w:sz="0" w:space="0" w:color="auto"/>
                        <w:left w:val="none" w:sz="0" w:space="0" w:color="auto"/>
                        <w:bottom w:val="none" w:sz="0" w:space="0" w:color="auto"/>
                        <w:right w:val="none" w:sz="0" w:space="0" w:color="auto"/>
                      </w:divBdr>
                    </w:div>
                  </w:divsChild>
                </w:div>
                <w:div w:id="138419916">
                  <w:marLeft w:val="0"/>
                  <w:marRight w:val="0"/>
                  <w:marTop w:val="0"/>
                  <w:marBottom w:val="0"/>
                  <w:divBdr>
                    <w:top w:val="none" w:sz="0" w:space="0" w:color="auto"/>
                    <w:left w:val="none" w:sz="0" w:space="0" w:color="auto"/>
                    <w:bottom w:val="none" w:sz="0" w:space="0" w:color="auto"/>
                    <w:right w:val="none" w:sz="0" w:space="0" w:color="auto"/>
                  </w:divBdr>
                  <w:divsChild>
                    <w:div w:id="382218771">
                      <w:marLeft w:val="0"/>
                      <w:marRight w:val="0"/>
                      <w:marTop w:val="0"/>
                      <w:marBottom w:val="0"/>
                      <w:divBdr>
                        <w:top w:val="none" w:sz="0" w:space="0" w:color="auto"/>
                        <w:left w:val="none" w:sz="0" w:space="0" w:color="auto"/>
                        <w:bottom w:val="none" w:sz="0" w:space="0" w:color="auto"/>
                        <w:right w:val="none" w:sz="0" w:space="0" w:color="auto"/>
                      </w:divBdr>
                    </w:div>
                  </w:divsChild>
                </w:div>
                <w:div w:id="306056069">
                  <w:marLeft w:val="0"/>
                  <w:marRight w:val="0"/>
                  <w:marTop w:val="0"/>
                  <w:marBottom w:val="0"/>
                  <w:divBdr>
                    <w:top w:val="none" w:sz="0" w:space="0" w:color="auto"/>
                    <w:left w:val="none" w:sz="0" w:space="0" w:color="auto"/>
                    <w:bottom w:val="none" w:sz="0" w:space="0" w:color="auto"/>
                    <w:right w:val="none" w:sz="0" w:space="0" w:color="auto"/>
                  </w:divBdr>
                  <w:divsChild>
                    <w:div w:id="928124532">
                      <w:marLeft w:val="0"/>
                      <w:marRight w:val="0"/>
                      <w:marTop w:val="0"/>
                      <w:marBottom w:val="0"/>
                      <w:divBdr>
                        <w:top w:val="none" w:sz="0" w:space="0" w:color="auto"/>
                        <w:left w:val="none" w:sz="0" w:space="0" w:color="auto"/>
                        <w:bottom w:val="none" w:sz="0" w:space="0" w:color="auto"/>
                        <w:right w:val="none" w:sz="0" w:space="0" w:color="auto"/>
                      </w:divBdr>
                    </w:div>
                  </w:divsChild>
                </w:div>
                <w:div w:id="344986610">
                  <w:marLeft w:val="0"/>
                  <w:marRight w:val="0"/>
                  <w:marTop w:val="0"/>
                  <w:marBottom w:val="0"/>
                  <w:divBdr>
                    <w:top w:val="none" w:sz="0" w:space="0" w:color="auto"/>
                    <w:left w:val="none" w:sz="0" w:space="0" w:color="auto"/>
                    <w:bottom w:val="none" w:sz="0" w:space="0" w:color="auto"/>
                    <w:right w:val="none" w:sz="0" w:space="0" w:color="auto"/>
                  </w:divBdr>
                  <w:divsChild>
                    <w:div w:id="1215921628">
                      <w:marLeft w:val="0"/>
                      <w:marRight w:val="0"/>
                      <w:marTop w:val="0"/>
                      <w:marBottom w:val="0"/>
                      <w:divBdr>
                        <w:top w:val="none" w:sz="0" w:space="0" w:color="auto"/>
                        <w:left w:val="none" w:sz="0" w:space="0" w:color="auto"/>
                        <w:bottom w:val="none" w:sz="0" w:space="0" w:color="auto"/>
                        <w:right w:val="none" w:sz="0" w:space="0" w:color="auto"/>
                      </w:divBdr>
                    </w:div>
                  </w:divsChild>
                </w:div>
                <w:div w:id="538786491">
                  <w:marLeft w:val="0"/>
                  <w:marRight w:val="0"/>
                  <w:marTop w:val="0"/>
                  <w:marBottom w:val="0"/>
                  <w:divBdr>
                    <w:top w:val="none" w:sz="0" w:space="0" w:color="auto"/>
                    <w:left w:val="none" w:sz="0" w:space="0" w:color="auto"/>
                    <w:bottom w:val="none" w:sz="0" w:space="0" w:color="auto"/>
                    <w:right w:val="none" w:sz="0" w:space="0" w:color="auto"/>
                  </w:divBdr>
                  <w:divsChild>
                    <w:div w:id="2012365783">
                      <w:marLeft w:val="0"/>
                      <w:marRight w:val="0"/>
                      <w:marTop w:val="0"/>
                      <w:marBottom w:val="0"/>
                      <w:divBdr>
                        <w:top w:val="none" w:sz="0" w:space="0" w:color="auto"/>
                        <w:left w:val="none" w:sz="0" w:space="0" w:color="auto"/>
                        <w:bottom w:val="none" w:sz="0" w:space="0" w:color="auto"/>
                        <w:right w:val="none" w:sz="0" w:space="0" w:color="auto"/>
                      </w:divBdr>
                    </w:div>
                  </w:divsChild>
                </w:div>
                <w:div w:id="566384309">
                  <w:marLeft w:val="0"/>
                  <w:marRight w:val="0"/>
                  <w:marTop w:val="0"/>
                  <w:marBottom w:val="0"/>
                  <w:divBdr>
                    <w:top w:val="none" w:sz="0" w:space="0" w:color="auto"/>
                    <w:left w:val="none" w:sz="0" w:space="0" w:color="auto"/>
                    <w:bottom w:val="none" w:sz="0" w:space="0" w:color="auto"/>
                    <w:right w:val="none" w:sz="0" w:space="0" w:color="auto"/>
                  </w:divBdr>
                  <w:divsChild>
                    <w:div w:id="170075016">
                      <w:marLeft w:val="0"/>
                      <w:marRight w:val="0"/>
                      <w:marTop w:val="0"/>
                      <w:marBottom w:val="0"/>
                      <w:divBdr>
                        <w:top w:val="none" w:sz="0" w:space="0" w:color="auto"/>
                        <w:left w:val="none" w:sz="0" w:space="0" w:color="auto"/>
                        <w:bottom w:val="none" w:sz="0" w:space="0" w:color="auto"/>
                        <w:right w:val="none" w:sz="0" w:space="0" w:color="auto"/>
                      </w:divBdr>
                    </w:div>
                  </w:divsChild>
                </w:div>
                <w:div w:id="606616486">
                  <w:marLeft w:val="0"/>
                  <w:marRight w:val="0"/>
                  <w:marTop w:val="0"/>
                  <w:marBottom w:val="0"/>
                  <w:divBdr>
                    <w:top w:val="none" w:sz="0" w:space="0" w:color="auto"/>
                    <w:left w:val="none" w:sz="0" w:space="0" w:color="auto"/>
                    <w:bottom w:val="none" w:sz="0" w:space="0" w:color="auto"/>
                    <w:right w:val="none" w:sz="0" w:space="0" w:color="auto"/>
                  </w:divBdr>
                  <w:divsChild>
                    <w:div w:id="666902728">
                      <w:marLeft w:val="0"/>
                      <w:marRight w:val="0"/>
                      <w:marTop w:val="0"/>
                      <w:marBottom w:val="0"/>
                      <w:divBdr>
                        <w:top w:val="none" w:sz="0" w:space="0" w:color="auto"/>
                        <w:left w:val="none" w:sz="0" w:space="0" w:color="auto"/>
                        <w:bottom w:val="none" w:sz="0" w:space="0" w:color="auto"/>
                        <w:right w:val="none" w:sz="0" w:space="0" w:color="auto"/>
                      </w:divBdr>
                    </w:div>
                  </w:divsChild>
                </w:div>
                <w:div w:id="732434584">
                  <w:marLeft w:val="0"/>
                  <w:marRight w:val="0"/>
                  <w:marTop w:val="0"/>
                  <w:marBottom w:val="0"/>
                  <w:divBdr>
                    <w:top w:val="none" w:sz="0" w:space="0" w:color="auto"/>
                    <w:left w:val="none" w:sz="0" w:space="0" w:color="auto"/>
                    <w:bottom w:val="none" w:sz="0" w:space="0" w:color="auto"/>
                    <w:right w:val="none" w:sz="0" w:space="0" w:color="auto"/>
                  </w:divBdr>
                  <w:divsChild>
                    <w:div w:id="1345933909">
                      <w:marLeft w:val="0"/>
                      <w:marRight w:val="0"/>
                      <w:marTop w:val="0"/>
                      <w:marBottom w:val="0"/>
                      <w:divBdr>
                        <w:top w:val="none" w:sz="0" w:space="0" w:color="auto"/>
                        <w:left w:val="none" w:sz="0" w:space="0" w:color="auto"/>
                        <w:bottom w:val="none" w:sz="0" w:space="0" w:color="auto"/>
                        <w:right w:val="none" w:sz="0" w:space="0" w:color="auto"/>
                      </w:divBdr>
                    </w:div>
                  </w:divsChild>
                </w:div>
                <w:div w:id="741685841">
                  <w:marLeft w:val="0"/>
                  <w:marRight w:val="0"/>
                  <w:marTop w:val="0"/>
                  <w:marBottom w:val="0"/>
                  <w:divBdr>
                    <w:top w:val="none" w:sz="0" w:space="0" w:color="auto"/>
                    <w:left w:val="none" w:sz="0" w:space="0" w:color="auto"/>
                    <w:bottom w:val="none" w:sz="0" w:space="0" w:color="auto"/>
                    <w:right w:val="none" w:sz="0" w:space="0" w:color="auto"/>
                  </w:divBdr>
                  <w:divsChild>
                    <w:div w:id="1819610744">
                      <w:marLeft w:val="0"/>
                      <w:marRight w:val="0"/>
                      <w:marTop w:val="0"/>
                      <w:marBottom w:val="0"/>
                      <w:divBdr>
                        <w:top w:val="none" w:sz="0" w:space="0" w:color="auto"/>
                        <w:left w:val="none" w:sz="0" w:space="0" w:color="auto"/>
                        <w:bottom w:val="none" w:sz="0" w:space="0" w:color="auto"/>
                        <w:right w:val="none" w:sz="0" w:space="0" w:color="auto"/>
                      </w:divBdr>
                    </w:div>
                  </w:divsChild>
                </w:div>
                <w:div w:id="823275667">
                  <w:marLeft w:val="0"/>
                  <w:marRight w:val="0"/>
                  <w:marTop w:val="0"/>
                  <w:marBottom w:val="0"/>
                  <w:divBdr>
                    <w:top w:val="none" w:sz="0" w:space="0" w:color="auto"/>
                    <w:left w:val="none" w:sz="0" w:space="0" w:color="auto"/>
                    <w:bottom w:val="none" w:sz="0" w:space="0" w:color="auto"/>
                    <w:right w:val="none" w:sz="0" w:space="0" w:color="auto"/>
                  </w:divBdr>
                  <w:divsChild>
                    <w:div w:id="1874152074">
                      <w:marLeft w:val="0"/>
                      <w:marRight w:val="0"/>
                      <w:marTop w:val="0"/>
                      <w:marBottom w:val="0"/>
                      <w:divBdr>
                        <w:top w:val="none" w:sz="0" w:space="0" w:color="auto"/>
                        <w:left w:val="none" w:sz="0" w:space="0" w:color="auto"/>
                        <w:bottom w:val="none" w:sz="0" w:space="0" w:color="auto"/>
                        <w:right w:val="none" w:sz="0" w:space="0" w:color="auto"/>
                      </w:divBdr>
                    </w:div>
                  </w:divsChild>
                </w:div>
                <w:div w:id="866672884">
                  <w:marLeft w:val="0"/>
                  <w:marRight w:val="0"/>
                  <w:marTop w:val="0"/>
                  <w:marBottom w:val="0"/>
                  <w:divBdr>
                    <w:top w:val="none" w:sz="0" w:space="0" w:color="auto"/>
                    <w:left w:val="none" w:sz="0" w:space="0" w:color="auto"/>
                    <w:bottom w:val="none" w:sz="0" w:space="0" w:color="auto"/>
                    <w:right w:val="none" w:sz="0" w:space="0" w:color="auto"/>
                  </w:divBdr>
                  <w:divsChild>
                    <w:div w:id="781802207">
                      <w:marLeft w:val="0"/>
                      <w:marRight w:val="0"/>
                      <w:marTop w:val="0"/>
                      <w:marBottom w:val="0"/>
                      <w:divBdr>
                        <w:top w:val="none" w:sz="0" w:space="0" w:color="auto"/>
                        <w:left w:val="none" w:sz="0" w:space="0" w:color="auto"/>
                        <w:bottom w:val="none" w:sz="0" w:space="0" w:color="auto"/>
                        <w:right w:val="none" w:sz="0" w:space="0" w:color="auto"/>
                      </w:divBdr>
                    </w:div>
                  </w:divsChild>
                </w:div>
                <w:div w:id="930167010">
                  <w:marLeft w:val="0"/>
                  <w:marRight w:val="0"/>
                  <w:marTop w:val="0"/>
                  <w:marBottom w:val="0"/>
                  <w:divBdr>
                    <w:top w:val="none" w:sz="0" w:space="0" w:color="auto"/>
                    <w:left w:val="none" w:sz="0" w:space="0" w:color="auto"/>
                    <w:bottom w:val="none" w:sz="0" w:space="0" w:color="auto"/>
                    <w:right w:val="none" w:sz="0" w:space="0" w:color="auto"/>
                  </w:divBdr>
                  <w:divsChild>
                    <w:div w:id="1662466660">
                      <w:marLeft w:val="0"/>
                      <w:marRight w:val="0"/>
                      <w:marTop w:val="0"/>
                      <w:marBottom w:val="0"/>
                      <w:divBdr>
                        <w:top w:val="none" w:sz="0" w:space="0" w:color="auto"/>
                        <w:left w:val="none" w:sz="0" w:space="0" w:color="auto"/>
                        <w:bottom w:val="none" w:sz="0" w:space="0" w:color="auto"/>
                        <w:right w:val="none" w:sz="0" w:space="0" w:color="auto"/>
                      </w:divBdr>
                    </w:div>
                  </w:divsChild>
                </w:div>
                <w:div w:id="967932515">
                  <w:marLeft w:val="0"/>
                  <w:marRight w:val="0"/>
                  <w:marTop w:val="0"/>
                  <w:marBottom w:val="0"/>
                  <w:divBdr>
                    <w:top w:val="none" w:sz="0" w:space="0" w:color="auto"/>
                    <w:left w:val="none" w:sz="0" w:space="0" w:color="auto"/>
                    <w:bottom w:val="none" w:sz="0" w:space="0" w:color="auto"/>
                    <w:right w:val="none" w:sz="0" w:space="0" w:color="auto"/>
                  </w:divBdr>
                  <w:divsChild>
                    <w:div w:id="328676951">
                      <w:marLeft w:val="0"/>
                      <w:marRight w:val="0"/>
                      <w:marTop w:val="0"/>
                      <w:marBottom w:val="0"/>
                      <w:divBdr>
                        <w:top w:val="none" w:sz="0" w:space="0" w:color="auto"/>
                        <w:left w:val="none" w:sz="0" w:space="0" w:color="auto"/>
                        <w:bottom w:val="none" w:sz="0" w:space="0" w:color="auto"/>
                        <w:right w:val="none" w:sz="0" w:space="0" w:color="auto"/>
                      </w:divBdr>
                    </w:div>
                  </w:divsChild>
                </w:div>
                <w:div w:id="1068501667">
                  <w:marLeft w:val="0"/>
                  <w:marRight w:val="0"/>
                  <w:marTop w:val="0"/>
                  <w:marBottom w:val="0"/>
                  <w:divBdr>
                    <w:top w:val="none" w:sz="0" w:space="0" w:color="auto"/>
                    <w:left w:val="none" w:sz="0" w:space="0" w:color="auto"/>
                    <w:bottom w:val="none" w:sz="0" w:space="0" w:color="auto"/>
                    <w:right w:val="none" w:sz="0" w:space="0" w:color="auto"/>
                  </w:divBdr>
                  <w:divsChild>
                    <w:div w:id="2096398333">
                      <w:marLeft w:val="0"/>
                      <w:marRight w:val="0"/>
                      <w:marTop w:val="0"/>
                      <w:marBottom w:val="0"/>
                      <w:divBdr>
                        <w:top w:val="none" w:sz="0" w:space="0" w:color="auto"/>
                        <w:left w:val="none" w:sz="0" w:space="0" w:color="auto"/>
                        <w:bottom w:val="none" w:sz="0" w:space="0" w:color="auto"/>
                        <w:right w:val="none" w:sz="0" w:space="0" w:color="auto"/>
                      </w:divBdr>
                    </w:div>
                  </w:divsChild>
                </w:div>
                <w:div w:id="1078089592">
                  <w:marLeft w:val="0"/>
                  <w:marRight w:val="0"/>
                  <w:marTop w:val="0"/>
                  <w:marBottom w:val="0"/>
                  <w:divBdr>
                    <w:top w:val="none" w:sz="0" w:space="0" w:color="auto"/>
                    <w:left w:val="none" w:sz="0" w:space="0" w:color="auto"/>
                    <w:bottom w:val="none" w:sz="0" w:space="0" w:color="auto"/>
                    <w:right w:val="none" w:sz="0" w:space="0" w:color="auto"/>
                  </w:divBdr>
                  <w:divsChild>
                    <w:div w:id="50464353">
                      <w:marLeft w:val="0"/>
                      <w:marRight w:val="0"/>
                      <w:marTop w:val="0"/>
                      <w:marBottom w:val="0"/>
                      <w:divBdr>
                        <w:top w:val="none" w:sz="0" w:space="0" w:color="auto"/>
                        <w:left w:val="none" w:sz="0" w:space="0" w:color="auto"/>
                        <w:bottom w:val="none" w:sz="0" w:space="0" w:color="auto"/>
                        <w:right w:val="none" w:sz="0" w:space="0" w:color="auto"/>
                      </w:divBdr>
                    </w:div>
                  </w:divsChild>
                </w:div>
                <w:div w:id="1117454993">
                  <w:marLeft w:val="0"/>
                  <w:marRight w:val="0"/>
                  <w:marTop w:val="0"/>
                  <w:marBottom w:val="0"/>
                  <w:divBdr>
                    <w:top w:val="none" w:sz="0" w:space="0" w:color="auto"/>
                    <w:left w:val="none" w:sz="0" w:space="0" w:color="auto"/>
                    <w:bottom w:val="none" w:sz="0" w:space="0" w:color="auto"/>
                    <w:right w:val="none" w:sz="0" w:space="0" w:color="auto"/>
                  </w:divBdr>
                  <w:divsChild>
                    <w:div w:id="341011468">
                      <w:marLeft w:val="0"/>
                      <w:marRight w:val="0"/>
                      <w:marTop w:val="0"/>
                      <w:marBottom w:val="0"/>
                      <w:divBdr>
                        <w:top w:val="none" w:sz="0" w:space="0" w:color="auto"/>
                        <w:left w:val="none" w:sz="0" w:space="0" w:color="auto"/>
                        <w:bottom w:val="none" w:sz="0" w:space="0" w:color="auto"/>
                        <w:right w:val="none" w:sz="0" w:space="0" w:color="auto"/>
                      </w:divBdr>
                    </w:div>
                  </w:divsChild>
                </w:div>
                <w:div w:id="1202479394">
                  <w:marLeft w:val="0"/>
                  <w:marRight w:val="0"/>
                  <w:marTop w:val="0"/>
                  <w:marBottom w:val="0"/>
                  <w:divBdr>
                    <w:top w:val="none" w:sz="0" w:space="0" w:color="auto"/>
                    <w:left w:val="none" w:sz="0" w:space="0" w:color="auto"/>
                    <w:bottom w:val="none" w:sz="0" w:space="0" w:color="auto"/>
                    <w:right w:val="none" w:sz="0" w:space="0" w:color="auto"/>
                  </w:divBdr>
                  <w:divsChild>
                    <w:div w:id="890849233">
                      <w:marLeft w:val="0"/>
                      <w:marRight w:val="0"/>
                      <w:marTop w:val="0"/>
                      <w:marBottom w:val="0"/>
                      <w:divBdr>
                        <w:top w:val="none" w:sz="0" w:space="0" w:color="auto"/>
                        <w:left w:val="none" w:sz="0" w:space="0" w:color="auto"/>
                        <w:bottom w:val="none" w:sz="0" w:space="0" w:color="auto"/>
                        <w:right w:val="none" w:sz="0" w:space="0" w:color="auto"/>
                      </w:divBdr>
                    </w:div>
                  </w:divsChild>
                </w:div>
                <w:div w:id="1237469917">
                  <w:marLeft w:val="0"/>
                  <w:marRight w:val="0"/>
                  <w:marTop w:val="0"/>
                  <w:marBottom w:val="0"/>
                  <w:divBdr>
                    <w:top w:val="none" w:sz="0" w:space="0" w:color="auto"/>
                    <w:left w:val="none" w:sz="0" w:space="0" w:color="auto"/>
                    <w:bottom w:val="none" w:sz="0" w:space="0" w:color="auto"/>
                    <w:right w:val="none" w:sz="0" w:space="0" w:color="auto"/>
                  </w:divBdr>
                  <w:divsChild>
                    <w:div w:id="802890953">
                      <w:marLeft w:val="0"/>
                      <w:marRight w:val="0"/>
                      <w:marTop w:val="0"/>
                      <w:marBottom w:val="0"/>
                      <w:divBdr>
                        <w:top w:val="none" w:sz="0" w:space="0" w:color="auto"/>
                        <w:left w:val="none" w:sz="0" w:space="0" w:color="auto"/>
                        <w:bottom w:val="none" w:sz="0" w:space="0" w:color="auto"/>
                        <w:right w:val="none" w:sz="0" w:space="0" w:color="auto"/>
                      </w:divBdr>
                    </w:div>
                  </w:divsChild>
                </w:div>
                <w:div w:id="1475486076">
                  <w:marLeft w:val="0"/>
                  <w:marRight w:val="0"/>
                  <w:marTop w:val="0"/>
                  <w:marBottom w:val="0"/>
                  <w:divBdr>
                    <w:top w:val="none" w:sz="0" w:space="0" w:color="auto"/>
                    <w:left w:val="none" w:sz="0" w:space="0" w:color="auto"/>
                    <w:bottom w:val="none" w:sz="0" w:space="0" w:color="auto"/>
                    <w:right w:val="none" w:sz="0" w:space="0" w:color="auto"/>
                  </w:divBdr>
                  <w:divsChild>
                    <w:div w:id="1118914047">
                      <w:marLeft w:val="0"/>
                      <w:marRight w:val="0"/>
                      <w:marTop w:val="0"/>
                      <w:marBottom w:val="0"/>
                      <w:divBdr>
                        <w:top w:val="none" w:sz="0" w:space="0" w:color="auto"/>
                        <w:left w:val="none" w:sz="0" w:space="0" w:color="auto"/>
                        <w:bottom w:val="none" w:sz="0" w:space="0" w:color="auto"/>
                        <w:right w:val="none" w:sz="0" w:space="0" w:color="auto"/>
                      </w:divBdr>
                    </w:div>
                  </w:divsChild>
                </w:div>
                <w:div w:id="1495336641">
                  <w:marLeft w:val="0"/>
                  <w:marRight w:val="0"/>
                  <w:marTop w:val="0"/>
                  <w:marBottom w:val="0"/>
                  <w:divBdr>
                    <w:top w:val="none" w:sz="0" w:space="0" w:color="auto"/>
                    <w:left w:val="none" w:sz="0" w:space="0" w:color="auto"/>
                    <w:bottom w:val="none" w:sz="0" w:space="0" w:color="auto"/>
                    <w:right w:val="none" w:sz="0" w:space="0" w:color="auto"/>
                  </w:divBdr>
                  <w:divsChild>
                    <w:div w:id="1570263485">
                      <w:marLeft w:val="0"/>
                      <w:marRight w:val="0"/>
                      <w:marTop w:val="0"/>
                      <w:marBottom w:val="0"/>
                      <w:divBdr>
                        <w:top w:val="none" w:sz="0" w:space="0" w:color="auto"/>
                        <w:left w:val="none" w:sz="0" w:space="0" w:color="auto"/>
                        <w:bottom w:val="none" w:sz="0" w:space="0" w:color="auto"/>
                        <w:right w:val="none" w:sz="0" w:space="0" w:color="auto"/>
                      </w:divBdr>
                    </w:div>
                  </w:divsChild>
                </w:div>
                <w:div w:id="1536770483">
                  <w:marLeft w:val="0"/>
                  <w:marRight w:val="0"/>
                  <w:marTop w:val="0"/>
                  <w:marBottom w:val="0"/>
                  <w:divBdr>
                    <w:top w:val="none" w:sz="0" w:space="0" w:color="auto"/>
                    <w:left w:val="none" w:sz="0" w:space="0" w:color="auto"/>
                    <w:bottom w:val="none" w:sz="0" w:space="0" w:color="auto"/>
                    <w:right w:val="none" w:sz="0" w:space="0" w:color="auto"/>
                  </w:divBdr>
                  <w:divsChild>
                    <w:div w:id="2105684274">
                      <w:marLeft w:val="0"/>
                      <w:marRight w:val="0"/>
                      <w:marTop w:val="0"/>
                      <w:marBottom w:val="0"/>
                      <w:divBdr>
                        <w:top w:val="none" w:sz="0" w:space="0" w:color="auto"/>
                        <w:left w:val="none" w:sz="0" w:space="0" w:color="auto"/>
                        <w:bottom w:val="none" w:sz="0" w:space="0" w:color="auto"/>
                        <w:right w:val="none" w:sz="0" w:space="0" w:color="auto"/>
                      </w:divBdr>
                    </w:div>
                  </w:divsChild>
                </w:div>
                <w:div w:id="1568615862">
                  <w:marLeft w:val="0"/>
                  <w:marRight w:val="0"/>
                  <w:marTop w:val="0"/>
                  <w:marBottom w:val="0"/>
                  <w:divBdr>
                    <w:top w:val="none" w:sz="0" w:space="0" w:color="auto"/>
                    <w:left w:val="none" w:sz="0" w:space="0" w:color="auto"/>
                    <w:bottom w:val="none" w:sz="0" w:space="0" w:color="auto"/>
                    <w:right w:val="none" w:sz="0" w:space="0" w:color="auto"/>
                  </w:divBdr>
                  <w:divsChild>
                    <w:div w:id="1521162050">
                      <w:marLeft w:val="0"/>
                      <w:marRight w:val="0"/>
                      <w:marTop w:val="0"/>
                      <w:marBottom w:val="0"/>
                      <w:divBdr>
                        <w:top w:val="none" w:sz="0" w:space="0" w:color="auto"/>
                        <w:left w:val="none" w:sz="0" w:space="0" w:color="auto"/>
                        <w:bottom w:val="none" w:sz="0" w:space="0" w:color="auto"/>
                        <w:right w:val="none" w:sz="0" w:space="0" w:color="auto"/>
                      </w:divBdr>
                    </w:div>
                  </w:divsChild>
                </w:div>
                <w:div w:id="1572960275">
                  <w:marLeft w:val="0"/>
                  <w:marRight w:val="0"/>
                  <w:marTop w:val="0"/>
                  <w:marBottom w:val="0"/>
                  <w:divBdr>
                    <w:top w:val="none" w:sz="0" w:space="0" w:color="auto"/>
                    <w:left w:val="none" w:sz="0" w:space="0" w:color="auto"/>
                    <w:bottom w:val="none" w:sz="0" w:space="0" w:color="auto"/>
                    <w:right w:val="none" w:sz="0" w:space="0" w:color="auto"/>
                  </w:divBdr>
                  <w:divsChild>
                    <w:div w:id="1129780074">
                      <w:marLeft w:val="0"/>
                      <w:marRight w:val="0"/>
                      <w:marTop w:val="0"/>
                      <w:marBottom w:val="0"/>
                      <w:divBdr>
                        <w:top w:val="none" w:sz="0" w:space="0" w:color="auto"/>
                        <w:left w:val="none" w:sz="0" w:space="0" w:color="auto"/>
                        <w:bottom w:val="none" w:sz="0" w:space="0" w:color="auto"/>
                        <w:right w:val="none" w:sz="0" w:space="0" w:color="auto"/>
                      </w:divBdr>
                    </w:div>
                  </w:divsChild>
                </w:div>
                <w:div w:id="1604461203">
                  <w:marLeft w:val="0"/>
                  <w:marRight w:val="0"/>
                  <w:marTop w:val="0"/>
                  <w:marBottom w:val="0"/>
                  <w:divBdr>
                    <w:top w:val="none" w:sz="0" w:space="0" w:color="auto"/>
                    <w:left w:val="none" w:sz="0" w:space="0" w:color="auto"/>
                    <w:bottom w:val="none" w:sz="0" w:space="0" w:color="auto"/>
                    <w:right w:val="none" w:sz="0" w:space="0" w:color="auto"/>
                  </w:divBdr>
                  <w:divsChild>
                    <w:div w:id="362100956">
                      <w:marLeft w:val="0"/>
                      <w:marRight w:val="0"/>
                      <w:marTop w:val="0"/>
                      <w:marBottom w:val="0"/>
                      <w:divBdr>
                        <w:top w:val="none" w:sz="0" w:space="0" w:color="auto"/>
                        <w:left w:val="none" w:sz="0" w:space="0" w:color="auto"/>
                        <w:bottom w:val="none" w:sz="0" w:space="0" w:color="auto"/>
                        <w:right w:val="none" w:sz="0" w:space="0" w:color="auto"/>
                      </w:divBdr>
                    </w:div>
                  </w:divsChild>
                </w:div>
                <w:div w:id="1650282641">
                  <w:marLeft w:val="0"/>
                  <w:marRight w:val="0"/>
                  <w:marTop w:val="0"/>
                  <w:marBottom w:val="0"/>
                  <w:divBdr>
                    <w:top w:val="none" w:sz="0" w:space="0" w:color="auto"/>
                    <w:left w:val="none" w:sz="0" w:space="0" w:color="auto"/>
                    <w:bottom w:val="none" w:sz="0" w:space="0" w:color="auto"/>
                    <w:right w:val="none" w:sz="0" w:space="0" w:color="auto"/>
                  </w:divBdr>
                  <w:divsChild>
                    <w:div w:id="271788441">
                      <w:marLeft w:val="0"/>
                      <w:marRight w:val="0"/>
                      <w:marTop w:val="0"/>
                      <w:marBottom w:val="0"/>
                      <w:divBdr>
                        <w:top w:val="none" w:sz="0" w:space="0" w:color="auto"/>
                        <w:left w:val="none" w:sz="0" w:space="0" w:color="auto"/>
                        <w:bottom w:val="none" w:sz="0" w:space="0" w:color="auto"/>
                        <w:right w:val="none" w:sz="0" w:space="0" w:color="auto"/>
                      </w:divBdr>
                    </w:div>
                  </w:divsChild>
                </w:div>
                <w:div w:id="1709530208">
                  <w:marLeft w:val="0"/>
                  <w:marRight w:val="0"/>
                  <w:marTop w:val="0"/>
                  <w:marBottom w:val="0"/>
                  <w:divBdr>
                    <w:top w:val="none" w:sz="0" w:space="0" w:color="auto"/>
                    <w:left w:val="none" w:sz="0" w:space="0" w:color="auto"/>
                    <w:bottom w:val="none" w:sz="0" w:space="0" w:color="auto"/>
                    <w:right w:val="none" w:sz="0" w:space="0" w:color="auto"/>
                  </w:divBdr>
                  <w:divsChild>
                    <w:div w:id="630288391">
                      <w:marLeft w:val="0"/>
                      <w:marRight w:val="0"/>
                      <w:marTop w:val="0"/>
                      <w:marBottom w:val="0"/>
                      <w:divBdr>
                        <w:top w:val="none" w:sz="0" w:space="0" w:color="auto"/>
                        <w:left w:val="none" w:sz="0" w:space="0" w:color="auto"/>
                        <w:bottom w:val="none" w:sz="0" w:space="0" w:color="auto"/>
                        <w:right w:val="none" w:sz="0" w:space="0" w:color="auto"/>
                      </w:divBdr>
                    </w:div>
                  </w:divsChild>
                </w:div>
                <w:div w:id="1723558575">
                  <w:marLeft w:val="0"/>
                  <w:marRight w:val="0"/>
                  <w:marTop w:val="0"/>
                  <w:marBottom w:val="0"/>
                  <w:divBdr>
                    <w:top w:val="none" w:sz="0" w:space="0" w:color="auto"/>
                    <w:left w:val="none" w:sz="0" w:space="0" w:color="auto"/>
                    <w:bottom w:val="none" w:sz="0" w:space="0" w:color="auto"/>
                    <w:right w:val="none" w:sz="0" w:space="0" w:color="auto"/>
                  </w:divBdr>
                  <w:divsChild>
                    <w:div w:id="26176832">
                      <w:marLeft w:val="0"/>
                      <w:marRight w:val="0"/>
                      <w:marTop w:val="0"/>
                      <w:marBottom w:val="0"/>
                      <w:divBdr>
                        <w:top w:val="none" w:sz="0" w:space="0" w:color="auto"/>
                        <w:left w:val="none" w:sz="0" w:space="0" w:color="auto"/>
                        <w:bottom w:val="none" w:sz="0" w:space="0" w:color="auto"/>
                        <w:right w:val="none" w:sz="0" w:space="0" w:color="auto"/>
                      </w:divBdr>
                    </w:div>
                  </w:divsChild>
                </w:div>
                <w:div w:id="1843352207">
                  <w:marLeft w:val="0"/>
                  <w:marRight w:val="0"/>
                  <w:marTop w:val="0"/>
                  <w:marBottom w:val="0"/>
                  <w:divBdr>
                    <w:top w:val="none" w:sz="0" w:space="0" w:color="auto"/>
                    <w:left w:val="none" w:sz="0" w:space="0" w:color="auto"/>
                    <w:bottom w:val="none" w:sz="0" w:space="0" w:color="auto"/>
                    <w:right w:val="none" w:sz="0" w:space="0" w:color="auto"/>
                  </w:divBdr>
                  <w:divsChild>
                    <w:div w:id="1522091926">
                      <w:marLeft w:val="0"/>
                      <w:marRight w:val="0"/>
                      <w:marTop w:val="0"/>
                      <w:marBottom w:val="0"/>
                      <w:divBdr>
                        <w:top w:val="none" w:sz="0" w:space="0" w:color="auto"/>
                        <w:left w:val="none" w:sz="0" w:space="0" w:color="auto"/>
                        <w:bottom w:val="none" w:sz="0" w:space="0" w:color="auto"/>
                        <w:right w:val="none" w:sz="0" w:space="0" w:color="auto"/>
                      </w:divBdr>
                    </w:div>
                  </w:divsChild>
                </w:div>
                <w:div w:id="1911957596">
                  <w:marLeft w:val="0"/>
                  <w:marRight w:val="0"/>
                  <w:marTop w:val="0"/>
                  <w:marBottom w:val="0"/>
                  <w:divBdr>
                    <w:top w:val="none" w:sz="0" w:space="0" w:color="auto"/>
                    <w:left w:val="none" w:sz="0" w:space="0" w:color="auto"/>
                    <w:bottom w:val="none" w:sz="0" w:space="0" w:color="auto"/>
                    <w:right w:val="none" w:sz="0" w:space="0" w:color="auto"/>
                  </w:divBdr>
                  <w:divsChild>
                    <w:div w:id="885416002">
                      <w:marLeft w:val="0"/>
                      <w:marRight w:val="0"/>
                      <w:marTop w:val="0"/>
                      <w:marBottom w:val="0"/>
                      <w:divBdr>
                        <w:top w:val="none" w:sz="0" w:space="0" w:color="auto"/>
                        <w:left w:val="none" w:sz="0" w:space="0" w:color="auto"/>
                        <w:bottom w:val="none" w:sz="0" w:space="0" w:color="auto"/>
                        <w:right w:val="none" w:sz="0" w:space="0" w:color="auto"/>
                      </w:divBdr>
                    </w:div>
                  </w:divsChild>
                </w:div>
                <w:div w:id="1994410064">
                  <w:marLeft w:val="0"/>
                  <w:marRight w:val="0"/>
                  <w:marTop w:val="0"/>
                  <w:marBottom w:val="0"/>
                  <w:divBdr>
                    <w:top w:val="none" w:sz="0" w:space="0" w:color="auto"/>
                    <w:left w:val="none" w:sz="0" w:space="0" w:color="auto"/>
                    <w:bottom w:val="none" w:sz="0" w:space="0" w:color="auto"/>
                    <w:right w:val="none" w:sz="0" w:space="0" w:color="auto"/>
                  </w:divBdr>
                  <w:divsChild>
                    <w:div w:id="452022618">
                      <w:marLeft w:val="0"/>
                      <w:marRight w:val="0"/>
                      <w:marTop w:val="0"/>
                      <w:marBottom w:val="0"/>
                      <w:divBdr>
                        <w:top w:val="none" w:sz="0" w:space="0" w:color="auto"/>
                        <w:left w:val="none" w:sz="0" w:space="0" w:color="auto"/>
                        <w:bottom w:val="none" w:sz="0" w:space="0" w:color="auto"/>
                        <w:right w:val="none" w:sz="0" w:space="0" w:color="auto"/>
                      </w:divBdr>
                    </w:div>
                  </w:divsChild>
                </w:div>
                <w:div w:id="2005627930">
                  <w:marLeft w:val="0"/>
                  <w:marRight w:val="0"/>
                  <w:marTop w:val="0"/>
                  <w:marBottom w:val="0"/>
                  <w:divBdr>
                    <w:top w:val="none" w:sz="0" w:space="0" w:color="auto"/>
                    <w:left w:val="none" w:sz="0" w:space="0" w:color="auto"/>
                    <w:bottom w:val="none" w:sz="0" w:space="0" w:color="auto"/>
                    <w:right w:val="none" w:sz="0" w:space="0" w:color="auto"/>
                  </w:divBdr>
                  <w:divsChild>
                    <w:div w:id="1797946857">
                      <w:marLeft w:val="0"/>
                      <w:marRight w:val="0"/>
                      <w:marTop w:val="0"/>
                      <w:marBottom w:val="0"/>
                      <w:divBdr>
                        <w:top w:val="none" w:sz="0" w:space="0" w:color="auto"/>
                        <w:left w:val="none" w:sz="0" w:space="0" w:color="auto"/>
                        <w:bottom w:val="none" w:sz="0" w:space="0" w:color="auto"/>
                        <w:right w:val="none" w:sz="0" w:space="0" w:color="auto"/>
                      </w:divBdr>
                    </w:div>
                  </w:divsChild>
                </w:div>
                <w:div w:id="2017229622">
                  <w:marLeft w:val="0"/>
                  <w:marRight w:val="0"/>
                  <w:marTop w:val="0"/>
                  <w:marBottom w:val="0"/>
                  <w:divBdr>
                    <w:top w:val="none" w:sz="0" w:space="0" w:color="auto"/>
                    <w:left w:val="none" w:sz="0" w:space="0" w:color="auto"/>
                    <w:bottom w:val="none" w:sz="0" w:space="0" w:color="auto"/>
                    <w:right w:val="none" w:sz="0" w:space="0" w:color="auto"/>
                  </w:divBdr>
                  <w:divsChild>
                    <w:div w:id="1104693807">
                      <w:marLeft w:val="0"/>
                      <w:marRight w:val="0"/>
                      <w:marTop w:val="0"/>
                      <w:marBottom w:val="0"/>
                      <w:divBdr>
                        <w:top w:val="none" w:sz="0" w:space="0" w:color="auto"/>
                        <w:left w:val="none" w:sz="0" w:space="0" w:color="auto"/>
                        <w:bottom w:val="none" w:sz="0" w:space="0" w:color="auto"/>
                        <w:right w:val="none" w:sz="0" w:space="0" w:color="auto"/>
                      </w:divBdr>
                    </w:div>
                  </w:divsChild>
                </w:div>
                <w:div w:id="2058821502">
                  <w:marLeft w:val="0"/>
                  <w:marRight w:val="0"/>
                  <w:marTop w:val="0"/>
                  <w:marBottom w:val="0"/>
                  <w:divBdr>
                    <w:top w:val="none" w:sz="0" w:space="0" w:color="auto"/>
                    <w:left w:val="none" w:sz="0" w:space="0" w:color="auto"/>
                    <w:bottom w:val="none" w:sz="0" w:space="0" w:color="auto"/>
                    <w:right w:val="none" w:sz="0" w:space="0" w:color="auto"/>
                  </w:divBdr>
                  <w:divsChild>
                    <w:div w:id="1070885975">
                      <w:marLeft w:val="0"/>
                      <w:marRight w:val="0"/>
                      <w:marTop w:val="0"/>
                      <w:marBottom w:val="0"/>
                      <w:divBdr>
                        <w:top w:val="none" w:sz="0" w:space="0" w:color="auto"/>
                        <w:left w:val="none" w:sz="0" w:space="0" w:color="auto"/>
                        <w:bottom w:val="none" w:sz="0" w:space="0" w:color="auto"/>
                        <w:right w:val="none" w:sz="0" w:space="0" w:color="auto"/>
                      </w:divBdr>
                    </w:div>
                  </w:divsChild>
                </w:div>
                <w:div w:id="2059939699">
                  <w:marLeft w:val="0"/>
                  <w:marRight w:val="0"/>
                  <w:marTop w:val="0"/>
                  <w:marBottom w:val="0"/>
                  <w:divBdr>
                    <w:top w:val="none" w:sz="0" w:space="0" w:color="auto"/>
                    <w:left w:val="none" w:sz="0" w:space="0" w:color="auto"/>
                    <w:bottom w:val="none" w:sz="0" w:space="0" w:color="auto"/>
                    <w:right w:val="none" w:sz="0" w:space="0" w:color="auto"/>
                  </w:divBdr>
                  <w:divsChild>
                    <w:div w:id="1462723481">
                      <w:marLeft w:val="0"/>
                      <w:marRight w:val="0"/>
                      <w:marTop w:val="0"/>
                      <w:marBottom w:val="0"/>
                      <w:divBdr>
                        <w:top w:val="none" w:sz="0" w:space="0" w:color="auto"/>
                        <w:left w:val="none" w:sz="0" w:space="0" w:color="auto"/>
                        <w:bottom w:val="none" w:sz="0" w:space="0" w:color="auto"/>
                        <w:right w:val="none" w:sz="0" w:space="0" w:color="auto"/>
                      </w:divBdr>
                    </w:div>
                  </w:divsChild>
                </w:div>
                <w:div w:id="2112116896">
                  <w:marLeft w:val="0"/>
                  <w:marRight w:val="0"/>
                  <w:marTop w:val="0"/>
                  <w:marBottom w:val="0"/>
                  <w:divBdr>
                    <w:top w:val="none" w:sz="0" w:space="0" w:color="auto"/>
                    <w:left w:val="none" w:sz="0" w:space="0" w:color="auto"/>
                    <w:bottom w:val="none" w:sz="0" w:space="0" w:color="auto"/>
                    <w:right w:val="none" w:sz="0" w:space="0" w:color="auto"/>
                  </w:divBdr>
                  <w:divsChild>
                    <w:div w:id="1124544078">
                      <w:marLeft w:val="0"/>
                      <w:marRight w:val="0"/>
                      <w:marTop w:val="0"/>
                      <w:marBottom w:val="0"/>
                      <w:divBdr>
                        <w:top w:val="none" w:sz="0" w:space="0" w:color="auto"/>
                        <w:left w:val="none" w:sz="0" w:space="0" w:color="auto"/>
                        <w:bottom w:val="none" w:sz="0" w:space="0" w:color="auto"/>
                        <w:right w:val="none" w:sz="0" w:space="0" w:color="auto"/>
                      </w:divBdr>
                    </w:div>
                  </w:divsChild>
                </w:div>
                <w:div w:id="2142768958">
                  <w:marLeft w:val="0"/>
                  <w:marRight w:val="0"/>
                  <w:marTop w:val="0"/>
                  <w:marBottom w:val="0"/>
                  <w:divBdr>
                    <w:top w:val="none" w:sz="0" w:space="0" w:color="auto"/>
                    <w:left w:val="none" w:sz="0" w:space="0" w:color="auto"/>
                    <w:bottom w:val="none" w:sz="0" w:space="0" w:color="auto"/>
                    <w:right w:val="none" w:sz="0" w:space="0" w:color="auto"/>
                  </w:divBdr>
                  <w:divsChild>
                    <w:div w:id="1140535569">
                      <w:marLeft w:val="0"/>
                      <w:marRight w:val="0"/>
                      <w:marTop w:val="0"/>
                      <w:marBottom w:val="0"/>
                      <w:divBdr>
                        <w:top w:val="none" w:sz="0" w:space="0" w:color="auto"/>
                        <w:left w:val="none" w:sz="0" w:space="0" w:color="auto"/>
                        <w:bottom w:val="none" w:sz="0" w:space="0" w:color="auto"/>
                        <w:right w:val="none" w:sz="0" w:space="0" w:color="auto"/>
                      </w:divBdr>
                    </w:div>
                  </w:divsChild>
                </w:div>
                <w:div w:id="2146503830">
                  <w:marLeft w:val="0"/>
                  <w:marRight w:val="0"/>
                  <w:marTop w:val="0"/>
                  <w:marBottom w:val="0"/>
                  <w:divBdr>
                    <w:top w:val="none" w:sz="0" w:space="0" w:color="auto"/>
                    <w:left w:val="none" w:sz="0" w:space="0" w:color="auto"/>
                    <w:bottom w:val="none" w:sz="0" w:space="0" w:color="auto"/>
                    <w:right w:val="none" w:sz="0" w:space="0" w:color="auto"/>
                  </w:divBdr>
                  <w:divsChild>
                    <w:div w:id="88494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297320">
          <w:marLeft w:val="0"/>
          <w:marRight w:val="0"/>
          <w:marTop w:val="0"/>
          <w:marBottom w:val="0"/>
          <w:divBdr>
            <w:top w:val="none" w:sz="0" w:space="0" w:color="auto"/>
            <w:left w:val="none" w:sz="0" w:space="0" w:color="auto"/>
            <w:bottom w:val="none" w:sz="0" w:space="0" w:color="auto"/>
            <w:right w:val="none" w:sz="0" w:space="0" w:color="auto"/>
          </w:divBdr>
          <w:divsChild>
            <w:div w:id="1987978064">
              <w:marLeft w:val="0"/>
              <w:marRight w:val="0"/>
              <w:marTop w:val="0"/>
              <w:marBottom w:val="0"/>
              <w:divBdr>
                <w:top w:val="none" w:sz="0" w:space="0" w:color="auto"/>
                <w:left w:val="none" w:sz="0" w:space="0" w:color="auto"/>
                <w:bottom w:val="none" w:sz="0" w:space="0" w:color="auto"/>
                <w:right w:val="none" w:sz="0" w:space="0" w:color="auto"/>
              </w:divBdr>
              <w:divsChild>
                <w:div w:id="320080170">
                  <w:marLeft w:val="0"/>
                  <w:marRight w:val="0"/>
                  <w:marTop w:val="0"/>
                  <w:marBottom w:val="0"/>
                  <w:divBdr>
                    <w:top w:val="none" w:sz="0" w:space="0" w:color="auto"/>
                    <w:left w:val="none" w:sz="0" w:space="0" w:color="auto"/>
                    <w:bottom w:val="none" w:sz="0" w:space="0" w:color="auto"/>
                    <w:right w:val="none" w:sz="0" w:space="0" w:color="auto"/>
                  </w:divBdr>
                  <w:divsChild>
                    <w:div w:id="1174420394">
                      <w:marLeft w:val="0"/>
                      <w:marRight w:val="0"/>
                      <w:marTop w:val="0"/>
                      <w:marBottom w:val="0"/>
                      <w:divBdr>
                        <w:top w:val="none" w:sz="0" w:space="0" w:color="auto"/>
                        <w:left w:val="none" w:sz="0" w:space="0" w:color="auto"/>
                        <w:bottom w:val="none" w:sz="0" w:space="0" w:color="auto"/>
                        <w:right w:val="none" w:sz="0" w:space="0" w:color="auto"/>
                      </w:divBdr>
                    </w:div>
                  </w:divsChild>
                </w:div>
                <w:div w:id="1209218145">
                  <w:marLeft w:val="0"/>
                  <w:marRight w:val="0"/>
                  <w:marTop w:val="0"/>
                  <w:marBottom w:val="0"/>
                  <w:divBdr>
                    <w:top w:val="none" w:sz="0" w:space="0" w:color="auto"/>
                    <w:left w:val="none" w:sz="0" w:space="0" w:color="auto"/>
                    <w:bottom w:val="none" w:sz="0" w:space="0" w:color="auto"/>
                    <w:right w:val="none" w:sz="0" w:space="0" w:color="auto"/>
                  </w:divBdr>
                  <w:divsChild>
                    <w:div w:id="876742828">
                      <w:marLeft w:val="0"/>
                      <w:marRight w:val="0"/>
                      <w:marTop w:val="0"/>
                      <w:marBottom w:val="0"/>
                      <w:divBdr>
                        <w:top w:val="none" w:sz="0" w:space="0" w:color="auto"/>
                        <w:left w:val="none" w:sz="0" w:space="0" w:color="auto"/>
                        <w:bottom w:val="none" w:sz="0" w:space="0" w:color="auto"/>
                        <w:right w:val="none" w:sz="0" w:space="0" w:color="auto"/>
                      </w:divBdr>
                    </w:div>
                  </w:divsChild>
                </w:div>
                <w:div w:id="2094080187">
                  <w:marLeft w:val="0"/>
                  <w:marRight w:val="0"/>
                  <w:marTop w:val="0"/>
                  <w:marBottom w:val="0"/>
                  <w:divBdr>
                    <w:top w:val="none" w:sz="0" w:space="0" w:color="auto"/>
                    <w:left w:val="none" w:sz="0" w:space="0" w:color="auto"/>
                    <w:bottom w:val="none" w:sz="0" w:space="0" w:color="auto"/>
                    <w:right w:val="none" w:sz="0" w:space="0" w:color="auto"/>
                  </w:divBdr>
                  <w:divsChild>
                    <w:div w:id="70668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978170">
      <w:bodyDiv w:val="1"/>
      <w:marLeft w:val="0"/>
      <w:marRight w:val="0"/>
      <w:marTop w:val="0"/>
      <w:marBottom w:val="0"/>
      <w:divBdr>
        <w:top w:val="none" w:sz="0" w:space="0" w:color="auto"/>
        <w:left w:val="none" w:sz="0" w:space="0" w:color="auto"/>
        <w:bottom w:val="none" w:sz="0" w:space="0" w:color="auto"/>
        <w:right w:val="none" w:sz="0" w:space="0" w:color="auto"/>
      </w:divBdr>
      <w:divsChild>
        <w:div w:id="1949120696">
          <w:marLeft w:val="0"/>
          <w:marRight w:val="0"/>
          <w:marTop w:val="0"/>
          <w:marBottom w:val="0"/>
          <w:divBdr>
            <w:top w:val="none" w:sz="0" w:space="0" w:color="auto"/>
            <w:left w:val="none" w:sz="0" w:space="0" w:color="auto"/>
            <w:bottom w:val="none" w:sz="0" w:space="0" w:color="auto"/>
            <w:right w:val="none" w:sz="0" w:space="0" w:color="auto"/>
          </w:divBdr>
          <w:divsChild>
            <w:div w:id="15140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96837">
      <w:bodyDiv w:val="1"/>
      <w:marLeft w:val="0"/>
      <w:marRight w:val="0"/>
      <w:marTop w:val="0"/>
      <w:marBottom w:val="0"/>
      <w:divBdr>
        <w:top w:val="none" w:sz="0" w:space="0" w:color="auto"/>
        <w:left w:val="none" w:sz="0" w:space="0" w:color="auto"/>
        <w:bottom w:val="none" w:sz="0" w:space="0" w:color="auto"/>
        <w:right w:val="none" w:sz="0" w:space="0" w:color="auto"/>
      </w:divBdr>
      <w:divsChild>
        <w:div w:id="1787656488">
          <w:marLeft w:val="0"/>
          <w:marRight w:val="0"/>
          <w:marTop w:val="0"/>
          <w:marBottom w:val="0"/>
          <w:divBdr>
            <w:top w:val="none" w:sz="0" w:space="0" w:color="auto"/>
            <w:left w:val="none" w:sz="0" w:space="0" w:color="auto"/>
            <w:bottom w:val="none" w:sz="0" w:space="0" w:color="auto"/>
            <w:right w:val="none" w:sz="0" w:space="0" w:color="auto"/>
          </w:divBdr>
          <w:divsChild>
            <w:div w:id="5250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69427">
      <w:bodyDiv w:val="1"/>
      <w:marLeft w:val="0"/>
      <w:marRight w:val="0"/>
      <w:marTop w:val="0"/>
      <w:marBottom w:val="0"/>
      <w:divBdr>
        <w:top w:val="none" w:sz="0" w:space="0" w:color="auto"/>
        <w:left w:val="none" w:sz="0" w:space="0" w:color="auto"/>
        <w:bottom w:val="none" w:sz="0" w:space="0" w:color="auto"/>
        <w:right w:val="none" w:sz="0" w:space="0" w:color="auto"/>
      </w:divBdr>
    </w:div>
    <w:div w:id="380402886">
      <w:bodyDiv w:val="1"/>
      <w:marLeft w:val="0"/>
      <w:marRight w:val="0"/>
      <w:marTop w:val="0"/>
      <w:marBottom w:val="0"/>
      <w:divBdr>
        <w:top w:val="none" w:sz="0" w:space="0" w:color="auto"/>
        <w:left w:val="none" w:sz="0" w:space="0" w:color="auto"/>
        <w:bottom w:val="none" w:sz="0" w:space="0" w:color="auto"/>
        <w:right w:val="none" w:sz="0" w:space="0" w:color="auto"/>
      </w:divBdr>
    </w:div>
    <w:div w:id="406273015">
      <w:bodyDiv w:val="1"/>
      <w:marLeft w:val="0"/>
      <w:marRight w:val="0"/>
      <w:marTop w:val="0"/>
      <w:marBottom w:val="0"/>
      <w:divBdr>
        <w:top w:val="none" w:sz="0" w:space="0" w:color="auto"/>
        <w:left w:val="none" w:sz="0" w:space="0" w:color="auto"/>
        <w:bottom w:val="none" w:sz="0" w:space="0" w:color="auto"/>
        <w:right w:val="none" w:sz="0" w:space="0" w:color="auto"/>
      </w:divBdr>
    </w:div>
    <w:div w:id="459224144">
      <w:bodyDiv w:val="1"/>
      <w:marLeft w:val="0"/>
      <w:marRight w:val="0"/>
      <w:marTop w:val="0"/>
      <w:marBottom w:val="0"/>
      <w:divBdr>
        <w:top w:val="none" w:sz="0" w:space="0" w:color="auto"/>
        <w:left w:val="none" w:sz="0" w:space="0" w:color="auto"/>
        <w:bottom w:val="none" w:sz="0" w:space="0" w:color="auto"/>
        <w:right w:val="none" w:sz="0" w:space="0" w:color="auto"/>
      </w:divBdr>
    </w:div>
    <w:div w:id="480536627">
      <w:bodyDiv w:val="1"/>
      <w:marLeft w:val="0"/>
      <w:marRight w:val="0"/>
      <w:marTop w:val="0"/>
      <w:marBottom w:val="0"/>
      <w:divBdr>
        <w:top w:val="none" w:sz="0" w:space="0" w:color="auto"/>
        <w:left w:val="none" w:sz="0" w:space="0" w:color="auto"/>
        <w:bottom w:val="none" w:sz="0" w:space="0" w:color="auto"/>
        <w:right w:val="none" w:sz="0" w:space="0" w:color="auto"/>
      </w:divBdr>
      <w:divsChild>
        <w:div w:id="406879181">
          <w:marLeft w:val="0"/>
          <w:marRight w:val="0"/>
          <w:marTop w:val="0"/>
          <w:marBottom w:val="0"/>
          <w:divBdr>
            <w:top w:val="none" w:sz="0" w:space="0" w:color="auto"/>
            <w:left w:val="none" w:sz="0" w:space="0" w:color="auto"/>
            <w:bottom w:val="none" w:sz="0" w:space="0" w:color="auto"/>
            <w:right w:val="none" w:sz="0" w:space="0" w:color="auto"/>
          </w:divBdr>
          <w:divsChild>
            <w:div w:id="98219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655102">
      <w:bodyDiv w:val="1"/>
      <w:marLeft w:val="0"/>
      <w:marRight w:val="0"/>
      <w:marTop w:val="0"/>
      <w:marBottom w:val="0"/>
      <w:divBdr>
        <w:top w:val="none" w:sz="0" w:space="0" w:color="auto"/>
        <w:left w:val="none" w:sz="0" w:space="0" w:color="auto"/>
        <w:bottom w:val="none" w:sz="0" w:space="0" w:color="auto"/>
        <w:right w:val="none" w:sz="0" w:space="0" w:color="auto"/>
      </w:divBdr>
    </w:div>
    <w:div w:id="492180190">
      <w:bodyDiv w:val="1"/>
      <w:marLeft w:val="0"/>
      <w:marRight w:val="0"/>
      <w:marTop w:val="0"/>
      <w:marBottom w:val="0"/>
      <w:divBdr>
        <w:top w:val="none" w:sz="0" w:space="0" w:color="auto"/>
        <w:left w:val="none" w:sz="0" w:space="0" w:color="auto"/>
        <w:bottom w:val="none" w:sz="0" w:space="0" w:color="auto"/>
        <w:right w:val="none" w:sz="0" w:space="0" w:color="auto"/>
      </w:divBdr>
      <w:divsChild>
        <w:div w:id="612202869">
          <w:marLeft w:val="0"/>
          <w:marRight w:val="0"/>
          <w:marTop w:val="0"/>
          <w:marBottom w:val="0"/>
          <w:divBdr>
            <w:top w:val="none" w:sz="0" w:space="0" w:color="auto"/>
            <w:left w:val="none" w:sz="0" w:space="0" w:color="auto"/>
            <w:bottom w:val="none" w:sz="0" w:space="0" w:color="auto"/>
            <w:right w:val="none" w:sz="0" w:space="0" w:color="auto"/>
          </w:divBdr>
          <w:divsChild>
            <w:div w:id="45811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315184">
      <w:bodyDiv w:val="1"/>
      <w:marLeft w:val="0"/>
      <w:marRight w:val="0"/>
      <w:marTop w:val="0"/>
      <w:marBottom w:val="0"/>
      <w:divBdr>
        <w:top w:val="none" w:sz="0" w:space="0" w:color="auto"/>
        <w:left w:val="none" w:sz="0" w:space="0" w:color="auto"/>
        <w:bottom w:val="none" w:sz="0" w:space="0" w:color="auto"/>
        <w:right w:val="none" w:sz="0" w:space="0" w:color="auto"/>
      </w:divBdr>
    </w:div>
    <w:div w:id="566115391">
      <w:bodyDiv w:val="1"/>
      <w:marLeft w:val="0"/>
      <w:marRight w:val="0"/>
      <w:marTop w:val="0"/>
      <w:marBottom w:val="0"/>
      <w:divBdr>
        <w:top w:val="none" w:sz="0" w:space="0" w:color="auto"/>
        <w:left w:val="none" w:sz="0" w:space="0" w:color="auto"/>
        <w:bottom w:val="none" w:sz="0" w:space="0" w:color="auto"/>
        <w:right w:val="none" w:sz="0" w:space="0" w:color="auto"/>
      </w:divBdr>
    </w:div>
    <w:div w:id="575895732">
      <w:bodyDiv w:val="1"/>
      <w:marLeft w:val="0"/>
      <w:marRight w:val="0"/>
      <w:marTop w:val="0"/>
      <w:marBottom w:val="0"/>
      <w:divBdr>
        <w:top w:val="none" w:sz="0" w:space="0" w:color="auto"/>
        <w:left w:val="none" w:sz="0" w:space="0" w:color="auto"/>
        <w:bottom w:val="none" w:sz="0" w:space="0" w:color="auto"/>
        <w:right w:val="none" w:sz="0" w:space="0" w:color="auto"/>
      </w:divBdr>
      <w:divsChild>
        <w:div w:id="585576008">
          <w:marLeft w:val="0"/>
          <w:marRight w:val="0"/>
          <w:marTop w:val="0"/>
          <w:marBottom w:val="0"/>
          <w:divBdr>
            <w:top w:val="none" w:sz="0" w:space="0" w:color="auto"/>
            <w:left w:val="none" w:sz="0" w:space="0" w:color="auto"/>
            <w:bottom w:val="none" w:sz="0" w:space="0" w:color="auto"/>
            <w:right w:val="none" w:sz="0" w:space="0" w:color="auto"/>
          </w:divBdr>
          <w:divsChild>
            <w:div w:id="6846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50324">
      <w:bodyDiv w:val="1"/>
      <w:marLeft w:val="0"/>
      <w:marRight w:val="0"/>
      <w:marTop w:val="0"/>
      <w:marBottom w:val="0"/>
      <w:divBdr>
        <w:top w:val="none" w:sz="0" w:space="0" w:color="auto"/>
        <w:left w:val="none" w:sz="0" w:space="0" w:color="auto"/>
        <w:bottom w:val="none" w:sz="0" w:space="0" w:color="auto"/>
        <w:right w:val="none" w:sz="0" w:space="0" w:color="auto"/>
      </w:divBdr>
    </w:div>
    <w:div w:id="605230253">
      <w:bodyDiv w:val="1"/>
      <w:marLeft w:val="0"/>
      <w:marRight w:val="0"/>
      <w:marTop w:val="0"/>
      <w:marBottom w:val="0"/>
      <w:divBdr>
        <w:top w:val="none" w:sz="0" w:space="0" w:color="auto"/>
        <w:left w:val="none" w:sz="0" w:space="0" w:color="auto"/>
        <w:bottom w:val="none" w:sz="0" w:space="0" w:color="auto"/>
        <w:right w:val="none" w:sz="0" w:space="0" w:color="auto"/>
      </w:divBdr>
    </w:div>
    <w:div w:id="612787774">
      <w:bodyDiv w:val="1"/>
      <w:marLeft w:val="0"/>
      <w:marRight w:val="0"/>
      <w:marTop w:val="0"/>
      <w:marBottom w:val="0"/>
      <w:divBdr>
        <w:top w:val="none" w:sz="0" w:space="0" w:color="auto"/>
        <w:left w:val="none" w:sz="0" w:space="0" w:color="auto"/>
        <w:bottom w:val="none" w:sz="0" w:space="0" w:color="auto"/>
        <w:right w:val="none" w:sz="0" w:space="0" w:color="auto"/>
      </w:divBdr>
    </w:div>
    <w:div w:id="639920715">
      <w:bodyDiv w:val="1"/>
      <w:marLeft w:val="0"/>
      <w:marRight w:val="0"/>
      <w:marTop w:val="0"/>
      <w:marBottom w:val="0"/>
      <w:divBdr>
        <w:top w:val="none" w:sz="0" w:space="0" w:color="auto"/>
        <w:left w:val="none" w:sz="0" w:space="0" w:color="auto"/>
        <w:bottom w:val="none" w:sz="0" w:space="0" w:color="auto"/>
        <w:right w:val="none" w:sz="0" w:space="0" w:color="auto"/>
      </w:divBdr>
    </w:div>
    <w:div w:id="670647493">
      <w:bodyDiv w:val="1"/>
      <w:marLeft w:val="0"/>
      <w:marRight w:val="0"/>
      <w:marTop w:val="0"/>
      <w:marBottom w:val="0"/>
      <w:divBdr>
        <w:top w:val="none" w:sz="0" w:space="0" w:color="auto"/>
        <w:left w:val="none" w:sz="0" w:space="0" w:color="auto"/>
        <w:bottom w:val="none" w:sz="0" w:space="0" w:color="auto"/>
        <w:right w:val="none" w:sz="0" w:space="0" w:color="auto"/>
      </w:divBdr>
      <w:divsChild>
        <w:div w:id="1523742472">
          <w:marLeft w:val="0"/>
          <w:marRight w:val="0"/>
          <w:marTop w:val="0"/>
          <w:marBottom w:val="0"/>
          <w:divBdr>
            <w:top w:val="none" w:sz="0" w:space="0" w:color="auto"/>
            <w:left w:val="none" w:sz="0" w:space="0" w:color="auto"/>
            <w:bottom w:val="none" w:sz="0" w:space="0" w:color="auto"/>
            <w:right w:val="none" w:sz="0" w:space="0" w:color="auto"/>
          </w:divBdr>
          <w:divsChild>
            <w:div w:id="7938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46116">
      <w:bodyDiv w:val="1"/>
      <w:marLeft w:val="0"/>
      <w:marRight w:val="0"/>
      <w:marTop w:val="0"/>
      <w:marBottom w:val="0"/>
      <w:divBdr>
        <w:top w:val="none" w:sz="0" w:space="0" w:color="auto"/>
        <w:left w:val="none" w:sz="0" w:space="0" w:color="auto"/>
        <w:bottom w:val="none" w:sz="0" w:space="0" w:color="auto"/>
        <w:right w:val="none" w:sz="0" w:space="0" w:color="auto"/>
      </w:divBdr>
    </w:div>
    <w:div w:id="730544803">
      <w:bodyDiv w:val="1"/>
      <w:marLeft w:val="0"/>
      <w:marRight w:val="0"/>
      <w:marTop w:val="0"/>
      <w:marBottom w:val="0"/>
      <w:divBdr>
        <w:top w:val="none" w:sz="0" w:space="0" w:color="auto"/>
        <w:left w:val="none" w:sz="0" w:space="0" w:color="auto"/>
        <w:bottom w:val="none" w:sz="0" w:space="0" w:color="auto"/>
        <w:right w:val="none" w:sz="0" w:space="0" w:color="auto"/>
      </w:divBdr>
      <w:divsChild>
        <w:div w:id="32924003">
          <w:marLeft w:val="0"/>
          <w:marRight w:val="0"/>
          <w:marTop w:val="0"/>
          <w:marBottom w:val="0"/>
          <w:divBdr>
            <w:top w:val="none" w:sz="0" w:space="0" w:color="auto"/>
            <w:left w:val="none" w:sz="0" w:space="0" w:color="auto"/>
            <w:bottom w:val="none" w:sz="0" w:space="0" w:color="auto"/>
            <w:right w:val="none" w:sz="0" w:space="0" w:color="auto"/>
          </w:divBdr>
          <w:divsChild>
            <w:div w:id="8678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619">
      <w:bodyDiv w:val="1"/>
      <w:marLeft w:val="0"/>
      <w:marRight w:val="0"/>
      <w:marTop w:val="0"/>
      <w:marBottom w:val="0"/>
      <w:divBdr>
        <w:top w:val="none" w:sz="0" w:space="0" w:color="auto"/>
        <w:left w:val="none" w:sz="0" w:space="0" w:color="auto"/>
        <w:bottom w:val="none" w:sz="0" w:space="0" w:color="auto"/>
        <w:right w:val="none" w:sz="0" w:space="0" w:color="auto"/>
      </w:divBdr>
    </w:div>
    <w:div w:id="748310460">
      <w:bodyDiv w:val="1"/>
      <w:marLeft w:val="0"/>
      <w:marRight w:val="0"/>
      <w:marTop w:val="0"/>
      <w:marBottom w:val="0"/>
      <w:divBdr>
        <w:top w:val="none" w:sz="0" w:space="0" w:color="auto"/>
        <w:left w:val="none" w:sz="0" w:space="0" w:color="auto"/>
        <w:bottom w:val="none" w:sz="0" w:space="0" w:color="auto"/>
        <w:right w:val="none" w:sz="0" w:space="0" w:color="auto"/>
      </w:divBdr>
      <w:divsChild>
        <w:div w:id="266543971">
          <w:marLeft w:val="0"/>
          <w:marRight w:val="0"/>
          <w:marTop w:val="0"/>
          <w:marBottom w:val="0"/>
          <w:divBdr>
            <w:top w:val="none" w:sz="0" w:space="0" w:color="auto"/>
            <w:left w:val="none" w:sz="0" w:space="0" w:color="auto"/>
            <w:bottom w:val="none" w:sz="0" w:space="0" w:color="auto"/>
            <w:right w:val="none" w:sz="0" w:space="0" w:color="auto"/>
          </w:divBdr>
          <w:divsChild>
            <w:div w:id="205037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89725">
      <w:bodyDiv w:val="1"/>
      <w:marLeft w:val="0"/>
      <w:marRight w:val="0"/>
      <w:marTop w:val="0"/>
      <w:marBottom w:val="0"/>
      <w:divBdr>
        <w:top w:val="none" w:sz="0" w:space="0" w:color="auto"/>
        <w:left w:val="none" w:sz="0" w:space="0" w:color="auto"/>
        <w:bottom w:val="none" w:sz="0" w:space="0" w:color="auto"/>
        <w:right w:val="none" w:sz="0" w:space="0" w:color="auto"/>
      </w:divBdr>
      <w:divsChild>
        <w:div w:id="634455739">
          <w:marLeft w:val="0"/>
          <w:marRight w:val="0"/>
          <w:marTop w:val="0"/>
          <w:marBottom w:val="0"/>
          <w:divBdr>
            <w:top w:val="none" w:sz="0" w:space="0" w:color="auto"/>
            <w:left w:val="none" w:sz="0" w:space="0" w:color="auto"/>
            <w:bottom w:val="none" w:sz="0" w:space="0" w:color="auto"/>
            <w:right w:val="none" w:sz="0" w:space="0" w:color="auto"/>
          </w:divBdr>
          <w:divsChild>
            <w:div w:id="29911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0828">
      <w:bodyDiv w:val="1"/>
      <w:marLeft w:val="0"/>
      <w:marRight w:val="0"/>
      <w:marTop w:val="0"/>
      <w:marBottom w:val="0"/>
      <w:divBdr>
        <w:top w:val="none" w:sz="0" w:space="0" w:color="auto"/>
        <w:left w:val="none" w:sz="0" w:space="0" w:color="auto"/>
        <w:bottom w:val="none" w:sz="0" w:space="0" w:color="auto"/>
        <w:right w:val="none" w:sz="0" w:space="0" w:color="auto"/>
      </w:divBdr>
    </w:div>
    <w:div w:id="874006134">
      <w:bodyDiv w:val="1"/>
      <w:marLeft w:val="0"/>
      <w:marRight w:val="0"/>
      <w:marTop w:val="0"/>
      <w:marBottom w:val="0"/>
      <w:divBdr>
        <w:top w:val="none" w:sz="0" w:space="0" w:color="auto"/>
        <w:left w:val="none" w:sz="0" w:space="0" w:color="auto"/>
        <w:bottom w:val="none" w:sz="0" w:space="0" w:color="auto"/>
        <w:right w:val="none" w:sz="0" w:space="0" w:color="auto"/>
      </w:divBdr>
    </w:div>
    <w:div w:id="874077330">
      <w:bodyDiv w:val="1"/>
      <w:marLeft w:val="0"/>
      <w:marRight w:val="0"/>
      <w:marTop w:val="0"/>
      <w:marBottom w:val="0"/>
      <w:divBdr>
        <w:top w:val="none" w:sz="0" w:space="0" w:color="auto"/>
        <w:left w:val="none" w:sz="0" w:space="0" w:color="auto"/>
        <w:bottom w:val="none" w:sz="0" w:space="0" w:color="auto"/>
        <w:right w:val="none" w:sz="0" w:space="0" w:color="auto"/>
      </w:divBdr>
    </w:div>
    <w:div w:id="904218114">
      <w:bodyDiv w:val="1"/>
      <w:marLeft w:val="0"/>
      <w:marRight w:val="0"/>
      <w:marTop w:val="0"/>
      <w:marBottom w:val="0"/>
      <w:divBdr>
        <w:top w:val="none" w:sz="0" w:space="0" w:color="auto"/>
        <w:left w:val="none" w:sz="0" w:space="0" w:color="auto"/>
        <w:bottom w:val="none" w:sz="0" w:space="0" w:color="auto"/>
        <w:right w:val="none" w:sz="0" w:space="0" w:color="auto"/>
      </w:divBdr>
    </w:div>
    <w:div w:id="914775688">
      <w:bodyDiv w:val="1"/>
      <w:marLeft w:val="0"/>
      <w:marRight w:val="0"/>
      <w:marTop w:val="0"/>
      <w:marBottom w:val="0"/>
      <w:divBdr>
        <w:top w:val="none" w:sz="0" w:space="0" w:color="auto"/>
        <w:left w:val="none" w:sz="0" w:space="0" w:color="auto"/>
        <w:bottom w:val="none" w:sz="0" w:space="0" w:color="auto"/>
        <w:right w:val="none" w:sz="0" w:space="0" w:color="auto"/>
      </w:divBdr>
    </w:div>
    <w:div w:id="938486444">
      <w:bodyDiv w:val="1"/>
      <w:marLeft w:val="0"/>
      <w:marRight w:val="0"/>
      <w:marTop w:val="0"/>
      <w:marBottom w:val="0"/>
      <w:divBdr>
        <w:top w:val="none" w:sz="0" w:space="0" w:color="auto"/>
        <w:left w:val="none" w:sz="0" w:space="0" w:color="auto"/>
        <w:bottom w:val="none" w:sz="0" w:space="0" w:color="auto"/>
        <w:right w:val="none" w:sz="0" w:space="0" w:color="auto"/>
      </w:divBdr>
    </w:div>
    <w:div w:id="1011566543">
      <w:bodyDiv w:val="1"/>
      <w:marLeft w:val="0"/>
      <w:marRight w:val="0"/>
      <w:marTop w:val="0"/>
      <w:marBottom w:val="0"/>
      <w:divBdr>
        <w:top w:val="none" w:sz="0" w:space="0" w:color="auto"/>
        <w:left w:val="none" w:sz="0" w:space="0" w:color="auto"/>
        <w:bottom w:val="none" w:sz="0" w:space="0" w:color="auto"/>
        <w:right w:val="none" w:sz="0" w:space="0" w:color="auto"/>
      </w:divBdr>
    </w:div>
    <w:div w:id="1018193396">
      <w:bodyDiv w:val="1"/>
      <w:marLeft w:val="0"/>
      <w:marRight w:val="0"/>
      <w:marTop w:val="0"/>
      <w:marBottom w:val="0"/>
      <w:divBdr>
        <w:top w:val="none" w:sz="0" w:space="0" w:color="auto"/>
        <w:left w:val="none" w:sz="0" w:space="0" w:color="auto"/>
        <w:bottom w:val="none" w:sz="0" w:space="0" w:color="auto"/>
        <w:right w:val="none" w:sz="0" w:space="0" w:color="auto"/>
      </w:divBdr>
    </w:div>
    <w:div w:id="1018895517">
      <w:bodyDiv w:val="1"/>
      <w:marLeft w:val="0"/>
      <w:marRight w:val="0"/>
      <w:marTop w:val="0"/>
      <w:marBottom w:val="0"/>
      <w:divBdr>
        <w:top w:val="none" w:sz="0" w:space="0" w:color="auto"/>
        <w:left w:val="none" w:sz="0" w:space="0" w:color="auto"/>
        <w:bottom w:val="none" w:sz="0" w:space="0" w:color="auto"/>
        <w:right w:val="none" w:sz="0" w:space="0" w:color="auto"/>
      </w:divBdr>
      <w:divsChild>
        <w:div w:id="137694767">
          <w:marLeft w:val="0"/>
          <w:marRight w:val="0"/>
          <w:marTop w:val="0"/>
          <w:marBottom w:val="0"/>
          <w:divBdr>
            <w:top w:val="none" w:sz="0" w:space="0" w:color="auto"/>
            <w:left w:val="none" w:sz="0" w:space="0" w:color="auto"/>
            <w:bottom w:val="none" w:sz="0" w:space="0" w:color="auto"/>
            <w:right w:val="none" w:sz="0" w:space="0" w:color="auto"/>
          </w:divBdr>
          <w:divsChild>
            <w:div w:id="58289042">
              <w:marLeft w:val="0"/>
              <w:marRight w:val="0"/>
              <w:marTop w:val="0"/>
              <w:marBottom w:val="0"/>
              <w:divBdr>
                <w:top w:val="none" w:sz="0" w:space="0" w:color="auto"/>
                <w:left w:val="none" w:sz="0" w:space="0" w:color="auto"/>
                <w:bottom w:val="none" w:sz="0" w:space="0" w:color="auto"/>
                <w:right w:val="none" w:sz="0" w:space="0" w:color="auto"/>
              </w:divBdr>
            </w:div>
            <w:div w:id="186724536">
              <w:marLeft w:val="0"/>
              <w:marRight w:val="0"/>
              <w:marTop w:val="0"/>
              <w:marBottom w:val="0"/>
              <w:divBdr>
                <w:top w:val="none" w:sz="0" w:space="0" w:color="auto"/>
                <w:left w:val="none" w:sz="0" w:space="0" w:color="auto"/>
                <w:bottom w:val="none" w:sz="0" w:space="0" w:color="auto"/>
                <w:right w:val="none" w:sz="0" w:space="0" w:color="auto"/>
              </w:divBdr>
            </w:div>
            <w:div w:id="219678797">
              <w:marLeft w:val="0"/>
              <w:marRight w:val="0"/>
              <w:marTop w:val="0"/>
              <w:marBottom w:val="0"/>
              <w:divBdr>
                <w:top w:val="none" w:sz="0" w:space="0" w:color="auto"/>
                <w:left w:val="none" w:sz="0" w:space="0" w:color="auto"/>
                <w:bottom w:val="none" w:sz="0" w:space="0" w:color="auto"/>
                <w:right w:val="none" w:sz="0" w:space="0" w:color="auto"/>
              </w:divBdr>
            </w:div>
            <w:div w:id="386032864">
              <w:marLeft w:val="0"/>
              <w:marRight w:val="0"/>
              <w:marTop w:val="0"/>
              <w:marBottom w:val="0"/>
              <w:divBdr>
                <w:top w:val="none" w:sz="0" w:space="0" w:color="auto"/>
                <w:left w:val="none" w:sz="0" w:space="0" w:color="auto"/>
                <w:bottom w:val="none" w:sz="0" w:space="0" w:color="auto"/>
                <w:right w:val="none" w:sz="0" w:space="0" w:color="auto"/>
              </w:divBdr>
            </w:div>
            <w:div w:id="624458848">
              <w:marLeft w:val="0"/>
              <w:marRight w:val="0"/>
              <w:marTop w:val="0"/>
              <w:marBottom w:val="0"/>
              <w:divBdr>
                <w:top w:val="none" w:sz="0" w:space="0" w:color="auto"/>
                <w:left w:val="none" w:sz="0" w:space="0" w:color="auto"/>
                <w:bottom w:val="none" w:sz="0" w:space="0" w:color="auto"/>
                <w:right w:val="none" w:sz="0" w:space="0" w:color="auto"/>
              </w:divBdr>
            </w:div>
            <w:div w:id="883904552">
              <w:marLeft w:val="0"/>
              <w:marRight w:val="0"/>
              <w:marTop w:val="0"/>
              <w:marBottom w:val="0"/>
              <w:divBdr>
                <w:top w:val="none" w:sz="0" w:space="0" w:color="auto"/>
                <w:left w:val="none" w:sz="0" w:space="0" w:color="auto"/>
                <w:bottom w:val="none" w:sz="0" w:space="0" w:color="auto"/>
                <w:right w:val="none" w:sz="0" w:space="0" w:color="auto"/>
              </w:divBdr>
            </w:div>
            <w:div w:id="904997614">
              <w:marLeft w:val="0"/>
              <w:marRight w:val="0"/>
              <w:marTop w:val="0"/>
              <w:marBottom w:val="0"/>
              <w:divBdr>
                <w:top w:val="none" w:sz="0" w:space="0" w:color="auto"/>
                <w:left w:val="none" w:sz="0" w:space="0" w:color="auto"/>
                <w:bottom w:val="none" w:sz="0" w:space="0" w:color="auto"/>
                <w:right w:val="none" w:sz="0" w:space="0" w:color="auto"/>
              </w:divBdr>
            </w:div>
            <w:div w:id="1380667961">
              <w:marLeft w:val="0"/>
              <w:marRight w:val="0"/>
              <w:marTop w:val="0"/>
              <w:marBottom w:val="0"/>
              <w:divBdr>
                <w:top w:val="none" w:sz="0" w:space="0" w:color="auto"/>
                <w:left w:val="none" w:sz="0" w:space="0" w:color="auto"/>
                <w:bottom w:val="none" w:sz="0" w:space="0" w:color="auto"/>
                <w:right w:val="none" w:sz="0" w:space="0" w:color="auto"/>
              </w:divBdr>
            </w:div>
            <w:div w:id="1981492698">
              <w:marLeft w:val="0"/>
              <w:marRight w:val="0"/>
              <w:marTop w:val="0"/>
              <w:marBottom w:val="0"/>
              <w:divBdr>
                <w:top w:val="none" w:sz="0" w:space="0" w:color="auto"/>
                <w:left w:val="none" w:sz="0" w:space="0" w:color="auto"/>
                <w:bottom w:val="none" w:sz="0" w:space="0" w:color="auto"/>
                <w:right w:val="none" w:sz="0" w:space="0" w:color="auto"/>
              </w:divBdr>
            </w:div>
            <w:div w:id="2072733365">
              <w:marLeft w:val="0"/>
              <w:marRight w:val="0"/>
              <w:marTop w:val="0"/>
              <w:marBottom w:val="0"/>
              <w:divBdr>
                <w:top w:val="none" w:sz="0" w:space="0" w:color="auto"/>
                <w:left w:val="none" w:sz="0" w:space="0" w:color="auto"/>
                <w:bottom w:val="none" w:sz="0" w:space="0" w:color="auto"/>
                <w:right w:val="none" w:sz="0" w:space="0" w:color="auto"/>
              </w:divBdr>
            </w:div>
            <w:div w:id="210359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032141">
      <w:bodyDiv w:val="1"/>
      <w:marLeft w:val="0"/>
      <w:marRight w:val="0"/>
      <w:marTop w:val="0"/>
      <w:marBottom w:val="0"/>
      <w:divBdr>
        <w:top w:val="none" w:sz="0" w:space="0" w:color="auto"/>
        <w:left w:val="none" w:sz="0" w:space="0" w:color="auto"/>
        <w:bottom w:val="none" w:sz="0" w:space="0" w:color="auto"/>
        <w:right w:val="none" w:sz="0" w:space="0" w:color="auto"/>
      </w:divBdr>
    </w:div>
    <w:div w:id="1061363644">
      <w:bodyDiv w:val="1"/>
      <w:marLeft w:val="0"/>
      <w:marRight w:val="0"/>
      <w:marTop w:val="0"/>
      <w:marBottom w:val="0"/>
      <w:divBdr>
        <w:top w:val="none" w:sz="0" w:space="0" w:color="auto"/>
        <w:left w:val="none" w:sz="0" w:space="0" w:color="auto"/>
        <w:bottom w:val="none" w:sz="0" w:space="0" w:color="auto"/>
        <w:right w:val="none" w:sz="0" w:space="0" w:color="auto"/>
      </w:divBdr>
      <w:divsChild>
        <w:div w:id="207498562">
          <w:marLeft w:val="0"/>
          <w:marRight w:val="0"/>
          <w:marTop w:val="0"/>
          <w:marBottom w:val="0"/>
          <w:divBdr>
            <w:top w:val="none" w:sz="0" w:space="0" w:color="auto"/>
            <w:left w:val="none" w:sz="0" w:space="0" w:color="auto"/>
            <w:bottom w:val="none" w:sz="0" w:space="0" w:color="auto"/>
            <w:right w:val="none" w:sz="0" w:space="0" w:color="auto"/>
          </w:divBdr>
          <w:divsChild>
            <w:div w:id="76121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222371">
      <w:bodyDiv w:val="1"/>
      <w:marLeft w:val="0"/>
      <w:marRight w:val="0"/>
      <w:marTop w:val="0"/>
      <w:marBottom w:val="0"/>
      <w:divBdr>
        <w:top w:val="none" w:sz="0" w:space="0" w:color="auto"/>
        <w:left w:val="none" w:sz="0" w:space="0" w:color="auto"/>
        <w:bottom w:val="none" w:sz="0" w:space="0" w:color="auto"/>
        <w:right w:val="none" w:sz="0" w:space="0" w:color="auto"/>
      </w:divBdr>
      <w:divsChild>
        <w:div w:id="971517610">
          <w:marLeft w:val="0"/>
          <w:marRight w:val="0"/>
          <w:marTop w:val="0"/>
          <w:marBottom w:val="0"/>
          <w:divBdr>
            <w:top w:val="none" w:sz="0" w:space="0" w:color="auto"/>
            <w:left w:val="none" w:sz="0" w:space="0" w:color="auto"/>
            <w:bottom w:val="none" w:sz="0" w:space="0" w:color="auto"/>
            <w:right w:val="none" w:sz="0" w:space="0" w:color="auto"/>
          </w:divBdr>
          <w:divsChild>
            <w:div w:id="17341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32424">
      <w:bodyDiv w:val="1"/>
      <w:marLeft w:val="0"/>
      <w:marRight w:val="0"/>
      <w:marTop w:val="0"/>
      <w:marBottom w:val="0"/>
      <w:divBdr>
        <w:top w:val="none" w:sz="0" w:space="0" w:color="auto"/>
        <w:left w:val="none" w:sz="0" w:space="0" w:color="auto"/>
        <w:bottom w:val="none" w:sz="0" w:space="0" w:color="auto"/>
        <w:right w:val="none" w:sz="0" w:space="0" w:color="auto"/>
      </w:divBdr>
      <w:divsChild>
        <w:div w:id="550460034">
          <w:marLeft w:val="0"/>
          <w:marRight w:val="0"/>
          <w:marTop w:val="0"/>
          <w:marBottom w:val="0"/>
          <w:divBdr>
            <w:top w:val="none" w:sz="0" w:space="0" w:color="auto"/>
            <w:left w:val="none" w:sz="0" w:space="0" w:color="auto"/>
            <w:bottom w:val="none" w:sz="0" w:space="0" w:color="auto"/>
            <w:right w:val="none" w:sz="0" w:space="0" w:color="auto"/>
          </w:divBdr>
          <w:divsChild>
            <w:div w:id="418409407">
              <w:marLeft w:val="0"/>
              <w:marRight w:val="0"/>
              <w:marTop w:val="0"/>
              <w:marBottom w:val="0"/>
              <w:divBdr>
                <w:top w:val="none" w:sz="0" w:space="0" w:color="auto"/>
                <w:left w:val="none" w:sz="0" w:space="0" w:color="auto"/>
                <w:bottom w:val="none" w:sz="0" w:space="0" w:color="auto"/>
                <w:right w:val="none" w:sz="0" w:space="0" w:color="auto"/>
              </w:divBdr>
            </w:div>
            <w:div w:id="687870803">
              <w:marLeft w:val="0"/>
              <w:marRight w:val="0"/>
              <w:marTop w:val="0"/>
              <w:marBottom w:val="0"/>
              <w:divBdr>
                <w:top w:val="none" w:sz="0" w:space="0" w:color="auto"/>
                <w:left w:val="none" w:sz="0" w:space="0" w:color="auto"/>
                <w:bottom w:val="none" w:sz="0" w:space="0" w:color="auto"/>
                <w:right w:val="none" w:sz="0" w:space="0" w:color="auto"/>
              </w:divBdr>
            </w:div>
            <w:div w:id="710035711">
              <w:marLeft w:val="0"/>
              <w:marRight w:val="0"/>
              <w:marTop w:val="0"/>
              <w:marBottom w:val="0"/>
              <w:divBdr>
                <w:top w:val="none" w:sz="0" w:space="0" w:color="auto"/>
                <w:left w:val="none" w:sz="0" w:space="0" w:color="auto"/>
                <w:bottom w:val="none" w:sz="0" w:space="0" w:color="auto"/>
                <w:right w:val="none" w:sz="0" w:space="0" w:color="auto"/>
              </w:divBdr>
            </w:div>
            <w:div w:id="899747611">
              <w:marLeft w:val="0"/>
              <w:marRight w:val="0"/>
              <w:marTop w:val="0"/>
              <w:marBottom w:val="0"/>
              <w:divBdr>
                <w:top w:val="none" w:sz="0" w:space="0" w:color="auto"/>
                <w:left w:val="none" w:sz="0" w:space="0" w:color="auto"/>
                <w:bottom w:val="none" w:sz="0" w:space="0" w:color="auto"/>
                <w:right w:val="none" w:sz="0" w:space="0" w:color="auto"/>
              </w:divBdr>
            </w:div>
            <w:div w:id="1156459309">
              <w:marLeft w:val="0"/>
              <w:marRight w:val="0"/>
              <w:marTop w:val="0"/>
              <w:marBottom w:val="0"/>
              <w:divBdr>
                <w:top w:val="none" w:sz="0" w:space="0" w:color="auto"/>
                <w:left w:val="none" w:sz="0" w:space="0" w:color="auto"/>
                <w:bottom w:val="none" w:sz="0" w:space="0" w:color="auto"/>
                <w:right w:val="none" w:sz="0" w:space="0" w:color="auto"/>
              </w:divBdr>
            </w:div>
            <w:div w:id="1174419201">
              <w:marLeft w:val="0"/>
              <w:marRight w:val="0"/>
              <w:marTop w:val="0"/>
              <w:marBottom w:val="0"/>
              <w:divBdr>
                <w:top w:val="none" w:sz="0" w:space="0" w:color="auto"/>
                <w:left w:val="none" w:sz="0" w:space="0" w:color="auto"/>
                <w:bottom w:val="none" w:sz="0" w:space="0" w:color="auto"/>
                <w:right w:val="none" w:sz="0" w:space="0" w:color="auto"/>
              </w:divBdr>
            </w:div>
            <w:div w:id="1287541642">
              <w:marLeft w:val="0"/>
              <w:marRight w:val="0"/>
              <w:marTop w:val="0"/>
              <w:marBottom w:val="0"/>
              <w:divBdr>
                <w:top w:val="none" w:sz="0" w:space="0" w:color="auto"/>
                <w:left w:val="none" w:sz="0" w:space="0" w:color="auto"/>
                <w:bottom w:val="none" w:sz="0" w:space="0" w:color="auto"/>
                <w:right w:val="none" w:sz="0" w:space="0" w:color="auto"/>
              </w:divBdr>
            </w:div>
            <w:div w:id="1718046820">
              <w:marLeft w:val="0"/>
              <w:marRight w:val="0"/>
              <w:marTop w:val="0"/>
              <w:marBottom w:val="0"/>
              <w:divBdr>
                <w:top w:val="none" w:sz="0" w:space="0" w:color="auto"/>
                <w:left w:val="none" w:sz="0" w:space="0" w:color="auto"/>
                <w:bottom w:val="none" w:sz="0" w:space="0" w:color="auto"/>
                <w:right w:val="none" w:sz="0" w:space="0" w:color="auto"/>
              </w:divBdr>
            </w:div>
            <w:div w:id="1788431100">
              <w:marLeft w:val="0"/>
              <w:marRight w:val="0"/>
              <w:marTop w:val="0"/>
              <w:marBottom w:val="0"/>
              <w:divBdr>
                <w:top w:val="none" w:sz="0" w:space="0" w:color="auto"/>
                <w:left w:val="none" w:sz="0" w:space="0" w:color="auto"/>
                <w:bottom w:val="none" w:sz="0" w:space="0" w:color="auto"/>
                <w:right w:val="none" w:sz="0" w:space="0" w:color="auto"/>
              </w:divBdr>
            </w:div>
            <w:div w:id="2082017776">
              <w:marLeft w:val="0"/>
              <w:marRight w:val="0"/>
              <w:marTop w:val="0"/>
              <w:marBottom w:val="0"/>
              <w:divBdr>
                <w:top w:val="none" w:sz="0" w:space="0" w:color="auto"/>
                <w:left w:val="none" w:sz="0" w:space="0" w:color="auto"/>
                <w:bottom w:val="none" w:sz="0" w:space="0" w:color="auto"/>
                <w:right w:val="none" w:sz="0" w:space="0" w:color="auto"/>
              </w:divBdr>
            </w:div>
            <w:div w:id="208957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49381">
      <w:bodyDiv w:val="1"/>
      <w:marLeft w:val="0"/>
      <w:marRight w:val="0"/>
      <w:marTop w:val="0"/>
      <w:marBottom w:val="0"/>
      <w:divBdr>
        <w:top w:val="none" w:sz="0" w:space="0" w:color="auto"/>
        <w:left w:val="none" w:sz="0" w:space="0" w:color="auto"/>
        <w:bottom w:val="none" w:sz="0" w:space="0" w:color="auto"/>
        <w:right w:val="none" w:sz="0" w:space="0" w:color="auto"/>
      </w:divBdr>
    </w:div>
    <w:div w:id="1108543917">
      <w:bodyDiv w:val="1"/>
      <w:marLeft w:val="0"/>
      <w:marRight w:val="0"/>
      <w:marTop w:val="0"/>
      <w:marBottom w:val="0"/>
      <w:divBdr>
        <w:top w:val="none" w:sz="0" w:space="0" w:color="auto"/>
        <w:left w:val="none" w:sz="0" w:space="0" w:color="auto"/>
        <w:bottom w:val="none" w:sz="0" w:space="0" w:color="auto"/>
        <w:right w:val="none" w:sz="0" w:space="0" w:color="auto"/>
      </w:divBdr>
    </w:div>
    <w:div w:id="1111361206">
      <w:bodyDiv w:val="1"/>
      <w:marLeft w:val="0"/>
      <w:marRight w:val="0"/>
      <w:marTop w:val="0"/>
      <w:marBottom w:val="0"/>
      <w:divBdr>
        <w:top w:val="none" w:sz="0" w:space="0" w:color="auto"/>
        <w:left w:val="none" w:sz="0" w:space="0" w:color="auto"/>
        <w:bottom w:val="none" w:sz="0" w:space="0" w:color="auto"/>
        <w:right w:val="none" w:sz="0" w:space="0" w:color="auto"/>
      </w:divBdr>
    </w:div>
    <w:div w:id="1132791720">
      <w:bodyDiv w:val="1"/>
      <w:marLeft w:val="0"/>
      <w:marRight w:val="0"/>
      <w:marTop w:val="0"/>
      <w:marBottom w:val="0"/>
      <w:divBdr>
        <w:top w:val="none" w:sz="0" w:space="0" w:color="auto"/>
        <w:left w:val="none" w:sz="0" w:space="0" w:color="auto"/>
        <w:bottom w:val="none" w:sz="0" w:space="0" w:color="auto"/>
        <w:right w:val="none" w:sz="0" w:space="0" w:color="auto"/>
      </w:divBdr>
    </w:div>
    <w:div w:id="1185049035">
      <w:bodyDiv w:val="1"/>
      <w:marLeft w:val="0"/>
      <w:marRight w:val="0"/>
      <w:marTop w:val="0"/>
      <w:marBottom w:val="0"/>
      <w:divBdr>
        <w:top w:val="none" w:sz="0" w:space="0" w:color="auto"/>
        <w:left w:val="none" w:sz="0" w:space="0" w:color="auto"/>
        <w:bottom w:val="none" w:sz="0" w:space="0" w:color="auto"/>
        <w:right w:val="none" w:sz="0" w:space="0" w:color="auto"/>
      </w:divBdr>
    </w:div>
    <w:div w:id="1199855030">
      <w:bodyDiv w:val="1"/>
      <w:marLeft w:val="0"/>
      <w:marRight w:val="0"/>
      <w:marTop w:val="0"/>
      <w:marBottom w:val="0"/>
      <w:divBdr>
        <w:top w:val="none" w:sz="0" w:space="0" w:color="auto"/>
        <w:left w:val="none" w:sz="0" w:space="0" w:color="auto"/>
        <w:bottom w:val="none" w:sz="0" w:space="0" w:color="auto"/>
        <w:right w:val="none" w:sz="0" w:space="0" w:color="auto"/>
      </w:divBdr>
    </w:div>
    <w:div w:id="1237327789">
      <w:bodyDiv w:val="1"/>
      <w:marLeft w:val="0"/>
      <w:marRight w:val="0"/>
      <w:marTop w:val="0"/>
      <w:marBottom w:val="0"/>
      <w:divBdr>
        <w:top w:val="none" w:sz="0" w:space="0" w:color="auto"/>
        <w:left w:val="none" w:sz="0" w:space="0" w:color="auto"/>
        <w:bottom w:val="none" w:sz="0" w:space="0" w:color="auto"/>
        <w:right w:val="none" w:sz="0" w:space="0" w:color="auto"/>
      </w:divBdr>
    </w:div>
    <w:div w:id="1238709568">
      <w:bodyDiv w:val="1"/>
      <w:marLeft w:val="0"/>
      <w:marRight w:val="0"/>
      <w:marTop w:val="0"/>
      <w:marBottom w:val="0"/>
      <w:divBdr>
        <w:top w:val="none" w:sz="0" w:space="0" w:color="auto"/>
        <w:left w:val="none" w:sz="0" w:space="0" w:color="auto"/>
        <w:bottom w:val="none" w:sz="0" w:space="0" w:color="auto"/>
        <w:right w:val="none" w:sz="0" w:space="0" w:color="auto"/>
      </w:divBdr>
    </w:div>
    <w:div w:id="1267468972">
      <w:bodyDiv w:val="1"/>
      <w:marLeft w:val="0"/>
      <w:marRight w:val="0"/>
      <w:marTop w:val="0"/>
      <w:marBottom w:val="0"/>
      <w:divBdr>
        <w:top w:val="none" w:sz="0" w:space="0" w:color="auto"/>
        <w:left w:val="none" w:sz="0" w:space="0" w:color="auto"/>
        <w:bottom w:val="none" w:sz="0" w:space="0" w:color="auto"/>
        <w:right w:val="none" w:sz="0" w:space="0" w:color="auto"/>
      </w:divBdr>
    </w:div>
    <w:div w:id="1312293517">
      <w:bodyDiv w:val="1"/>
      <w:marLeft w:val="0"/>
      <w:marRight w:val="0"/>
      <w:marTop w:val="0"/>
      <w:marBottom w:val="0"/>
      <w:divBdr>
        <w:top w:val="none" w:sz="0" w:space="0" w:color="auto"/>
        <w:left w:val="none" w:sz="0" w:space="0" w:color="auto"/>
        <w:bottom w:val="none" w:sz="0" w:space="0" w:color="auto"/>
        <w:right w:val="none" w:sz="0" w:space="0" w:color="auto"/>
      </w:divBdr>
      <w:divsChild>
        <w:div w:id="616647113">
          <w:marLeft w:val="0"/>
          <w:marRight w:val="0"/>
          <w:marTop w:val="0"/>
          <w:marBottom w:val="0"/>
          <w:divBdr>
            <w:top w:val="none" w:sz="0" w:space="0" w:color="auto"/>
            <w:left w:val="none" w:sz="0" w:space="0" w:color="auto"/>
            <w:bottom w:val="none" w:sz="0" w:space="0" w:color="auto"/>
            <w:right w:val="none" w:sz="0" w:space="0" w:color="auto"/>
          </w:divBdr>
          <w:divsChild>
            <w:div w:id="29009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61084">
      <w:bodyDiv w:val="1"/>
      <w:marLeft w:val="0"/>
      <w:marRight w:val="0"/>
      <w:marTop w:val="0"/>
      <w:marBottom w:val="0"/>
      <w:divBdr>
        <w:top w:val="none" w:sz="0" w:space="0" w:color="auto"/>
        <w:left w:val="none" w:sz="0" w:space="0" w:color="auto"/>
        <w:bottom w:val="none" w:sz="0" w:space="0" w:color="auto"/>
        <w:right w:val="none" w:sz="0" w:space="0" w:color="auto"/>
      </w:divBdr>
      <w:divsChild>
        <w:div w:id="693924757">
          <w:marLeft w:val="0"/>
          <w:marRight w:val="0"/>
          <w:marTop w:val="0"/>
          <w:marBottom w:val="0"/>
          <w:divBdr>
            <w:top w:val="none" w:sz="0" w:space="0" w:color="auto"/>
            <w:left w:val="none" w:sz="0" w:space="0" w:color="auto"/>
            <w:bottom w:val="none" w:sz="0" w:space="0" w:color="auto"/>
            <w:right w:val="none" w:sz="0" w:space="0" w:color="auto"/>
          </w:divBdr>
          <w:divsChild>
            <w:div w:id="919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43338">
      <w:bodyDiv w:val="1"/>
      <w:marLeft w:val="0"/>
      <w:marRight w:val="0"/>
      <w:marTop w:val="0"/>
      <w:marBottom w:val="0"/>
      <w:divBdr>
        <w:top w:val="none" w:sz="0" w:space="0" w:color="auto"/>
        <w:left w:val="none" w:sz="0" w:space="0" w:color="auto"/>
        <w:bottom w:val="none" w:sz="0" w:space="0" w:color="auto"/>
        <w:right w:val="none" w:sz="0" w:space="0" w:color="auto"/>
      </w:divBdr>
      <w:divsChild>
        <w:div w:id="2136020035">
          <w:marLeft w:val="0"/>
          <w:marRight w:val="0"/>
          <w:marTop w:val="0"/>
          <w:marBottom w:val="0"/>
          <w:divBdr>
            <w:top w:val="none" w:sz="0" w:space="0" w:color="auto"/>
            <w:left w:val="none" w:sz="0" w:space="0" w:color="auto"/>
            <w:bottom w:val="none" w:sz="0" w:space="0" w:color="auto"/>
            <w:right w:val="none" w:sz="0" w:space="0" w:color="auto"/>
          </w:divBdr>
          <w:divsChild>
            <w:div w:id="14003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31179">
      <w:bodyDiv w:val="1"/>
      <w:marLeft w:val="0"/>
      <w:marRight w:val="0"/>
      <w:marTop w:val="0"/>
      <w:marBottom w:val="0"/>
      <w:divBdr>
        <w:top w:val="none" w:sz="0" w:space="0" w:color="auto"/>
        <w:left w:val="none" w:sz="0" w:space="0" w:color="auto"/>
        <w:bottom w:val="none" w:sz="0" w:space="0" w:color="auto"/>
        <w:right w:val="none" w:sz="0" w:space="0" w:color="auto"/>
      </w:divBdr>
    </w:div>
    <w:div w:id="1376077911">
      <w:bodyDiv w:val="1"/>
      <w:marLeft w:val="0"/>
      <w:marRight w:val="0"/>
      <w:marTop w:val="0"/>
      <w:marBottom w:val="0"/>
      <w:divBdr>
        <w:top w:val="none" w:sz="0" w:space="0" w:color="auto"/>
        <w:left w:val="none" w:sz="0" w:space="0" w:color="auto"/>
        <w:bottom w:val="none" w:sz="0" w:space="0" w:color="auto"/>
        <w:right w:val="none" w:sz="0" w:space="0" w:color="auto"/>
      </w:divBdr>
    </w:div>
    <w:div w:id="1408922098">
      <w:bodyDiv w:val="1"/>
      <w:marLeft w:val="0"/>
      <w:marRight w:val="0"/>
      <w:marTop w:val="0"/>
      <w:marBottom w:val="0"/>
      <w:divBdr>
        <w:top w:val="none" w:sz="0" w:space="0" w:color="auto"/>
        <w:left w:val="none" w:sz="0" w:space="0" w:color="auto"/>
        <w:bottom w:val="none" w:sz="0" w:space="0" w:color="auto"/>
        <w:right w:val="none" w:sz="0" w:space="0" w:color="auto"/>
      </w:divBdr>
    </w:div>
    <w:div w:id="1409035395">
      <w:bodyDiv w:val="1"/>
      <w:marLeft w:val="0"/>
      <w:marRight w:val="0"/>
      <w:marTop w:val="0"/>
      <w:marBottom w:val="0"/>
      <w:divBdr>
        <w:top w:val="none" w:sz="0" w:space="0" w:color="auto"/>
        <w:left w:val="none" w:sz="0" w:space="0" w:color="auto"/>
        <w:bottom w:val="none" w:sz="0" w:space="0" w:color="auto"/>
        <w:right w:val="none" w:sz="0" w:space="0" w:color="auto"/>
      </w:divBdr>
    </w:div>
    <w:div w:id="1429471927">
      <w:bodyDiv w:val="1"/>
      <w:marLeft w:val="0"/>
      <w:marRight w:val="0"/>
      <w:marTop w:val="0"/>
      <w:marBottom w:val="0"/>
      <w:divBdr>
        <w:top w:val="none" w:sz="0" w:space="0" w:color="auto"/>
        <w:left w:val="none" w:sz="0" w:space="0" w:color="auto"/>
        <w:bottom w:val="none" w:sz="0" w:space="0" w:color="auto"/>
        <w:right w:val="none" w:sz="0" w:space="0" w:color="auto"/>
      </w:divBdr>
    </w:div>
    <w:div w:id="1432043086">
      <w:bodyDiv w:val="1"/>
      <w:marLeft w:val="0"/>
      <w:marRight w:val="0"/>
      <w:marTop w:val="0"/>
      <w:marBottom w:val="0"/>
      <w:divBdr>
        <w:top w:val="none" w:sz="0" w:space="0" w:color="auto"/>
        <w:left w:val="none" w:sz="0" w:space="0" w:color="auto"/>
        <w:bottom w:val="none" w:sz="0" w:space="0" w:color="auto"/>
        <w:right w:val="none" w:sz="0" w:space="0" w:color="auto"/>
      </w:divBdr>
    </w:div>
    <w:div w:id="1449081109">
      <w:bodyDiv w:val="1"/>
      <w:marLeft w:val="0"/>
      <w:marRight w:val="0"/>
      <w:marTop w:val="0"/>
      <w:marBottom w:val="0"/>
      <w:divBdr>
        <w:top w:val="none" w:sz="0" w:space="0" w:color="auto"/>
        <w:left w:val="none" w:sz="0" w:space="0" w:color="auto"/>
        <w:bottom w:val="none" w:sz="0" w:space="0" w:color="auto"/>
        <w:right w:val="none" w:sz="0" w:space="0" w:color="auto"/>
      </w:divBdr>
    </w:div>
    <w:div w:id="1472215608">
      <w:bodyDiv w:val="1"/>
      <w:marLeft w:val="0"/>
      <w:marRight w:val="0"/>
      <w:marTop w:val="0"/>
      <w:marBottom w:val="0"/>
      <w:divBdr>
        <w:top w:val="none" w:sz="0" w:space="0" w:color="auto"/>
        <w:left w:val="none" w:sz="0" w:space="0" w:color="auto"/>
        <w:bottom w:val="none" w:sz="0" w:space="0" w:color="auto"/>
        <w:right w:val="none" w:sz="0" w:space="0" w:color="auto"/>
      </w:divBdr>
    </w:div>
    <w:div w:id="1474642486">
      <w:bodyDiv w:val="1"/>
      <w:marLeft w:val="0"/>
      <w:marRight w:val="0"/>
      <w:marTop w:val="0"/>
      <w:marBottom w:val="0"/>
      <w:divBdr>
        <w:top w:val="none" w:sz="0" w:space="0" w:color="auto"/>
        <w:left w:val="none" w:sz="0" w:space="0" w:color="auto"/>
        <w:bottom w:val="none" w:sz="0" w:space="0" w:color="auto"/>
        <w:right w:val="none" w:sz="0" w:space="0" w:color="auto"/>
      </w:divBdr>
    </w:div>
    <w:div w:id="1511330340">
      <w:bodyDiv w:val="1"/>
      <w:marLeft w:val="0"/>
      <w:marRight w:val="0"/>
      <w:marTop w:val="0"/>
      <w:marBottom w:val="0"/>
      <w:divBdr>
        <w:top w:val="none" w:sz="0" w:space="0" w:color="auto"/>
        <w:left w:val="none" w:sz="0" w:space="0" w:color="auto"/>
        <w:bottom w:val="none" w:sz="0" w:space="0" w:color="auto"/>
        <w:right w:val="none" w:sz="0" w:space="0" w:color="auto"/>
      </w:divBdr>
    </w:div>
    <w:div w:id="1517110159">
      <w:bodyDiv w:val="1"/>
      <w:marLeft w:val="0"/>
      <w:marRight w:val="0"/>
      <w:marTop w:val="0"/>
      <w:marBottom w:val="0"/>
      <w:divBdr>
        <w:top w:val="none" w:sz="0" w:space="0" w:color="auto"/>
        <w:left w:val="none" w:sz="0" w:space="0" w:color="auto"/>
        <w:bottom w:val="none" w:sz="0" w:space="0" w:color="auto"/>
        <w:right w:val="none" w:sz="0" w:space="0" w:color="auto"/>
      </w:divBdr>
    </w:div>
    <w:div w:id="1533422631">
      <w:bodyDiv w:val="1"/>
      <w:marLeft w:val="0"/>
      <w:marRight w:val="0"/>
      <w:marTop w:val="0"/>
      <w:marBottom w:val="0"/>
      <w:divBdr>
        <w:top w:val="none" w:sz="0" w:space="0" w:color="auto"/>
        <w:left w:val="none" w:sz="0" w:space="0" w:color="auto"/>
        <w:bottom w:val="none" w:sz="0" w:space="0" w:color="auto"/>
        <w:right w:val="none" w:sz="0" w:space="0" w:color="auto"/>
      </w:divBdr>
    </w:div>
    <w:div w:id="1546016492">
      <w:bodyDiv w:val="1"/>
      <w:marLeft w:val="0"/>
      <w:marRight w:val="0"/>
      <w:marTop w:val="0"/>
      <w:marBottom w:val="0"/>
      <w:divBdr>
        <w:top w:val="none" w:sz="0" w:space="0" w:color="auto"/>
        <w:left w:val="none" w:sz="0" w:space="0" w:color="auto"/>
        <w:bottom w:val="none" w:sz="0" w:space="0" w:color="auto"/>
        <w:right w:val="none" w:sz="0" w:space="0" w:color="auto"/>
      </w:divBdr>
    </w:div>
    <w:div w:id="1582448780">
      <w:bodyDiv w:val="1"/>
      <w:marLeft w:val="0"/>
      <w:marRight w:val="0"/>
      <w:marTop w:val="0"/>
      <w:marBottom w:val="0"/>
      <w:divBdr>
        <w:top w:val="none" w:sz="0" w:space="0" w:color="auto"/>
        <w:left w:val="none" w:sz="0" w:space="0" w:color="auto"/>
        <w:bottom w:val="none" w:sz="0" w:space="0" w:color="auto"/>
        <w:right w:val="none" w:sz="0" w:space="0" w:color="auto"/>
      </w:divBdr>
    </w:div>
    <w:div w:id="1605573814">
      <w:bodyDiv w:val="1"/>
      <w:marLeft w:val="0"/>
      <w:marRight w:val="0"/>
      <w:marTop w:val="0"/>
      <w:marBottom w:val="0"/>
      <w:divBdr>
        <w:top w:val="none" w:sz="0" w:space="0" w:color="auto"/>
        <w:left w:val="none" w:sz="0" w:space="0" w:color="auto"/>
        <w:bottom w:val="none" w:sz="0" w:space="0" w:color="auto"/>
        <w:right w:val="none" w:sz="0" w:space="0" w:color="auto"/>
      </w:divBdr>
      <w:divsChild>
        <w:div w:id="785467186">
          <w:marLeft w:val="0"/>
          <w:marRight w:val="0"/>
          <w:marTop w:val="0"/>
          <w:marBottom w:val="0"/>
          <w:divBdr>
            <w:top w:val="none" w:sz="0" w:space="0" w:color="auto"/>
            <w:left w:val="none" w:sz="0" w:space="0" w:color="auto"/>
            <w:bottom w:val="none" w:sz="0" w:space="0" w:color="auto"/>
            <w:right w:val="none" w:sz="0" w:space="0" w:color="auto"/>
          </w:divBdr>
          <w:divsChild>
            <w:div w:id="145752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687724">
      <w:bodyDiv w:val="1"/>
      <w:marLeft w:val="0"/>
      <w:marRight w:val="0"/>
      <w:marTop w:val="0"/>
      <w:marBottom w:val="0"/>
      <w:divBdr>
        <w:top w:val="none" w:sz="0" w:space="0" w:color="auto"/>
        <w:left w:val="none" w:sz="0" w:space="0" w:color="auto"/>
        <w:bottom w:val="none" w:sz="0" w:space="0" w:color="auto"/>
        <w:right w:val="none" w:sz="0" w:space="0" w:color="auto"/>
      </w:divBdr>
    </w:div>
    <w:div w:id="1626347317">
      <w:bodyDiv w:val="1"/>
      <w:marLeft w:val="0"/>
      <w:marRight w:val="0"/>
      <w:marTop w:val="0"/>
      <w:marBottom w:val="0"/>
      <w:divBdr>
        <w:top w:val="none" w:sz="0" w:space="0" w:color="auto"/>
        <w:left w:val="none" w:sz="0" w:space="0" w:color="auto"/>
        <w:bottom w:val="none" w:sz="0" w:space="0" w:color="auto"/>
        <w:right w:val="none" w:sz="0" w:space="0" w:color="auto"/>
      </w:divBdr>
    </w:div>
    <w:div w:id="1627586917">
      <w:bodyDiv w:val="1"/>
      <w:marLeft w:val="0"/>
      <w:marRight w:val="0"/>
      <w:marTop w:val="0"/>
      <w:marBottom w:val="0"/>
      <w:divBdr>
        <w:top w:val="none" w:sz="0" w:space="0" w:color="auto"/>
        <w:left w:val="none" w:sz="0" w:space="0" w:color="auto"/>
        <w:bottom w:val="none" w:sz="0" w:space="0" w:color="auto"/>
        <w:right w:val="none" w:sz="0" w:space="0" w:color="auto"/>
      </w:divBdr>
      <w:divsChild>
        <w:div w:id="1566641592">
          <w:marLeft w:val="0"/>
          <w:marRight w:val="0"/>
          <w:marTop w:val="0"/>
          <w:marBottom w:val="0"/>
          <w:divBdr>
            <w:top w:val="none" w:sz="0" w:space="0" w:color="auto"/>
            <w:left w:val="none" w:sz="0" w:space="0" w:color="auto"/>
            <w:bottom w:val="none" w:sz="0" w:space="0" w:color="auto"/>
            <w:right w:val="none" w:sz="0" w:space="0" w:color="auto"/>
          </w:divBdr>
          <w:divsChild>
            <w:div w:id="51179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795078">
      <w:bodyDiv w:val="1"/>
      <w:marLeft w:val="0"/>
      <w:marRight w:val="0"/>
      <w:marTop w:val="0"/>
      <w:marBottom w:val="0"/>
      <w:divBdr>
        <w:top w:val="none" w:sz="0" w:space="0" w:color="auto"/>
        <w:left w:val="none" w:sz="0" w:space="0" w:color="auto"/>
        <w:bottom w:val="none" w:sz="0" w:space="0" w:color="auto"/>
        <w:right w:val="none" w:sz="0" w:space="0" w:color="auto"/>
      </w:divBdr>
    </w:div>
    <w:div w:id="1650282955">
      <w:bodyDiv w:val="1"/>
      <w:marLeft w:val="0"/>
      <w:marRight w:val="0"/>
      <w:marTop w:val="0"/>
      <w:marBottom w:val="0"/>
      <w:divBdr>
        <w:top w:val="none" w:sz="0" w:space="0" w:color="auto"/>
        <w:left w:val="none" w:sz="0" w:space="0" w:color="auto"/>
        <w:bottom w:val="none" w:sz="0" w:space="0" w:color="auto"/>
        <w:right w:val="none" w:sz="0" w:space="0" w:color="auto"/>
      </w:divBdr>
      <w:divsChild>
        <w:div w:id="2056736906">
          <w:marLeft w:val="0"/>
          <w:marRight w:val="0"/>
          <w:marTop w:val="0"/>
          <w:marBottom w:val="0"/>
          <w:divBdr>
            <w:top w:val="none" w:sz="0" w:space="0" w:color="auto"/>
            <w:left w:val="none" w:sz="0" w:space="0" w:color="auto"/>
            <w:bottom w:val="none" w:sz="0" w:space="0" w:color="auto"/>
            <w:right w:val="none" w:sz="0" w:space="0" w:color="auto"/>
          </w:divBdr>
          <w:divsChild>
            <w:div w:id="8487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11292">
      <w:bodyDiv w:val="1"/>
      <w:marLeft w:val="0"/>
      <w:marRight w:val="0"/>
      <w:marTop w:val="0"/>
      <w:marBottom w:val="0"/>
      <w:divBdr>
        <w:top w:val="none" w:sz="0" w:space="0" w:color="auto"/>
        <w:left w:val="none" w:sz="0" w:space="0" w:color="auto"/>
        <w:bottom w:val="none" w:sz="0" w:space="0" w:color="auto"/>
        <w:right w:val="none" w:sz="0" w:space="0" w:color="auto"/>
      </w:divBdr>
    </w:div>
    <w:div w:id="1721244267">
      <w:bodyDiv w:val="1"/>
      <w:marLeft w:val="0"/>
      <w:marRight w:val="0"/>
      <w:marTop w:val="0"/>
      <w:marBottom w:val="0"/>
      <w:divBdr>
        <w:top w:val="none" w:sz="0" w:space="0" w:color="auto"/>
        <w:left w:val="none" w:sz="0" w:space="0" w:color="auto"/>
        <w:bottom w:val="none" w:sz="0" w:space="0" w:color="auto"/>
        <w:right w:val="none" w:sz="0" w:space="0" w:color="auto"/>
      </w:divBdr>
    </w:div>
    <w:div w:id="1826622922">
      <w:bodyDiv w:val="1"/>
      <w:marLeft w:val="0"/>
      <w:marRight w:val="0"/>
      <w:marTop w:val="0"/>
      <w:marBottom w:val="0"/>
      <w:divBdr>
        <w:top w:val="none" w:sz="0" w:space="0" w:color="auto"/>
        <w:left w:val="none" w:sz="0" w:space="0" w:color="auto"/>
        <w:bottom w:val="none" w:sz="0" w:space="0" w:color="auto"/>
        <w:right w:val="none" w:sz="0" w:space="0" w:color="auto"/>
      </w:divBdr>
    </w:div>
    <w:div w:id="1840196956">
      <w:bodyDiv w:val="1"/>
      <w:marLeft w:val="0"/>
      <w:marRight w:val="0"/>
      <w:marTop w:val="0"/>
      <w:marBottom w:val="0"/>
      <w:divBdr>
        <w:top w:val="none" w:sz="0" w:space="0" w:color="auto"/>
        <w:left w:val="none" w:sz="0" w:space="0" w:color="auto"/>
        <w:bottom w:val="none" w:sz="0" w:space="0" w:color="auto"/>
        <w:right w:val="none" w:sz="0" w:space="0" w:color="auto"/>
      </w:divBdr>
    </w:div>
    <w:div w:id="1867710840">
      <w:bodyDiv w:val="1"/>
      <w:marLeft w:val="0"/>
      <w:marRight w:val="0"/>
      <w:marTop w:val="0"/>
      <w:marBottom w:val="0"/>
      <w:divBdr>
        <w:top w:val="none" w:sz="0" w:space="0" w:color="auto"/>
        <w:left w:val="none" w:sz="0" w:space="0" w:color="auto"/>
        <w:bottom w:val="none" w:sz="0" w:space="0" w:color="auto"/>
        <w:right w:val="none" w:sz="0" w:space="0" w:color="auto"/>
      </w:divBdr>
      <w:divsChild>
        <w:div w:id="2032342554">
          <w:marLeft w:val="0"/>
          <w:marRight w:val="0"/>
          <w:marTop w:val="0"/>
          <w:marBottom w:val="0"/>
          <w:divBdr>
            <w:top w:val="none" w:sz="0" w:space="0" w:color="auto"/>
            <w:left w:val="none" w:sz="0" w:space="0" w:color="auto"/>
            <w:bottom w:val="none" w:sz="0" w:space="0" w:color="auto"/>
            <w:right w:val="none" w:sz="0" w:space="0" w:color="auto"/>
          </w:divBdr>
          <w:divsChild>
            <w:div w:id="68139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1865">
      <w:bodyDiv w:val="1"/>
      <w:marLeft w:val="0"/>
      <w:marRight w:val="0"/>
      <w:marTop w:val="0"/>
      <w:marBottom w:val="0"/>
      <w:divBdr>
        <w:top w:val="none" w:sz="0" w:space="0" w:color="auto"/>
        <w:left w:val="none" w:sz="0" w:space="0" w:color="auto"/>
        <w:bottom w:val="none" w:sz="0" w:space="0" w:color="auto"/>
        <w:right w:val="none" w:sz="0" w:space="0" w:color="auto"/>
      </w:divBdr>
    </w:div>
    <w:div w:id="1888033094">
      <w:bodyDiv w:val="1"/>
      <w:marLeft w:val="0"/>
      <w:marRight w:val="0"/>
      <w:marTop w:val="0"/>
      <w:marBottom w:val="0"/>
      <w:divBdr>
        <w:top w:val="none" w:sz="0" w:space="0" w:color="auto"/>
        <w:left w:val="none" w:sz="0" w:space="0" w:color="auto"/>
        <w:bottom w:val="none" w:sz="0" w:space="0" w:color="auto"/>
        <w:right w:val="none" w:sz="0" w:space="0" w:color="auto"/>
      </w:divBdr>
    </w:div>
    <w:div w:id="1905139274">
      <w:bodyDiv w:val="1"/>
      <w:marLeft w:val="0"/>
      <w:marRight w:val="0"/>
      <w:marTop w:val="0"/>
      <w:marBottom w:val="0"/>
      <w:divBdr>
        <w:top w:val="none" w:sz="0" w:space="0" w:color="auto"/>
        <w:left w:val="none" w:sz="0" w:space="0" w:color="auto"/>
        <w:bottom w:val="none" w:sz="0" w:space="0" w:color="auto"/>
        <w:right w:val="none" w:sz="0" w:space="0" w:color="auto"/>
      </w:divBdr>
    </w:div>
    <w:div w:id="1907567841">
      <w:bodyDiv w:val="1"/>
      <w:marLeft w:val="0"/>
      <w:marRight w:val="0"/>
      <w:marTop w:val="0"/>
      <w:marBottom w:val="0"/>
      <w:divBdr>
        <w:top w:val="none" w:sz="0" w:space="0" w:color="auto"/>
        <w:left w:val="none" w:sz="0" w:space="0" w:color="auto"/>
        <w:bottom w:val="none" w:sz="0" w:space="0" w:color="auto"/>
        <w:right w:val="none" w:sz="0" w:space="0" w:color="auto"/>
      </w:divBdr>
    </w:div>
    <w:div w:id="1925525248">
      <w:bodyDiv w:val="1"/>
      <w:marLeft w:val="0"/>
      <w:marRight w:val="0"/>
      <w:marTop w:val="0"/>
      <w:marBottom w:val="0"/>
      <w:divBdr>
        <w:top w:val="none" w:sz="0" w:space="0" w:color="auto"/>
        <w:left w:val="none" w:sz="0" w:space="0" w:color="auto"/>
        <w:bottom w:val="none" w:sz="0" w:space="0" w:color="auto"/>
        <w:right w:val="none" w:sz="0" w:space="0" w:color="auto"/>
      </w:divBdr>
    </w:div>
    <w:div w:id="1947149395">
      <w:bodyDiv w:val="1"/>
      <w:marLeft w:val="0"/>
      <w:marRight w:val="0"/>
      <w:marTop w:val="0"/>
      <w:marBottom w:val="0"/>
      <w:divBdr>
        <w:top w:val="none" w:sz="0" w:space="0" w:color="auto"/>
        <w:left w:val="none" w:sz="0" w:space="0" w:color="auto"/>
        <w:bottom w:val="none" w:sz="0" w:space="0" w:color="auto"/>
        <w:right w:val="none" w:sz="0" w:space="0" w:color="auto"/>
      </w:divBdr>
    </w:div>
    <w:div w:id="1952279627">
      <w:bodyDiv w:val="1"/>
      <w:marLeft w:val="0"/>
      <w:marRight w:val="0"/>
      <w:marTop w:val="0"/>
      <w:marBottom w:val="0"/>
      <w:divBdr>
        <w:top w:val="none" w:sz="0" w:space="0" w:color="auto"/>
        <w:left w:val="none" w:sz="0" w:space="0" w:color="auto"/>
        <w:bottom w:val="none" w:sz="0" w:space="0" w:color="auto"/>
        <w:right w:val="none" w:sz="0" w:space="0" w:color="auto"/>
      </w:divBdr>
    </w:div>
    <w:div w:id="1968660923">
      <w:bodyDiv w:val="1"/>
      <w:marLeft w:val="0"/>
      <w:marRight w:val="0"/>
      <w:marTop w:val="0"/>
      <w:marBottom w:val="0"/>
      <w:divBdr>
        <w:top w:val="none" w:sz="0" w:space="0" w:color="auto"/>
        <w:left w:val="none" w:sz="0" w:space="0" w:color="auto"/>
        <w:bottom w:val="none" w:sz="0" w:space="0" w:color="auto"/>
        <w:right w:val="none" w:sz="0" w:space="0" w:color="auto"/>
      </w:divBdr>
    </w:div>
    <w:div w:id="1986659923">
      <w:bodyDiv w:val="1"/>
      <w:marLeft w:val="0"/>
      <w:marRight w:val="0"/>
      <w:marTop w:val="0"/>
      <w:marBottom w:val="0"/>
      <w:divBdr>
        <w:top w:val="none" w:sz="0" w:space="0" w:color="auto"/>
        <w:left w:val="none" w:sz="0" w:space="0" w:color="auto"/>
        <w:bottom w:val="none" w:sz="0" w:space="0" w:color="auto"/>
        <w:right w:val="none" w:sz="0" w:space="0" w:color="auto"/>
      </w:divBdr>
    </w:div>
    <w:div w:id="1990670604">
      <w:bodyDiv w:val="1"/>
      <w:marLeft w:val="0"/>
      <w:marRight w:val="0"/>
      <w:marTop w:val="0"/>
      <w:marBottom w:val="0"/>
      <w:divBdr>
        <w:top w:val="none" w:sz="0" w:space="0" w:color="auto"/>
        <w:left w:val="none" w:sz="0" w:space="0" w:color="auto"/>
        <w:bottom w:val="none" w:sz="0" w:space="0" w:color="auto"/>
        <w:right w:val="none" w:sz="0" w:space="0" w:color="auto"/>
      </w:divBdr>
      <w:divsChild>
        <w:div w:id="647169434">
          <w:marLeft w:val="0"/>
          <w:marRight w:val="0"/>
          <w:marTop w:val="0"/>
          <w:marBottom w:val="0"/>
          <w:divBdr>
            <w:top w:val="none" w:sz="0" w:space="0" w:color="auto"/>
            <w:left w:val="none" w:sz="0" w:space="0" w:color="auto"/>
            <w:bottom w:val="none" w:sz="0" w:space="0" w:color="auto"/>
            <w:right w:val="none" w:sz="0" w:space="0" w:color="auto"/>
          </w:divBdr>
          <w:divsChild>
            <w:div w:id="8716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64307">
      <w:bodyDiv w:val="1"/>
      <w:marLeft w:val="0"/>
      <w:marRight w:val="0"/>
      <w:marTop w:val="0"/>
      <w:marBottom w:val="0"/>
      <w:divBdr>
        <w:top w:val="none" w:sz="0" w:space="0" w:color="auto"/>
        <w:left w:val="none" w:sz="0" w:space="0" w:color="auto"/>
        <w:bottom w:val="none" w:sz="0" w:space="0" w:color="auto"/>
        <w:right w:val="none" w:sz="0" w:space="0" w:color="auto"/>
      </w:divBdr>
    </w:div>
    <w:div w:id="2009407802">
      <w:bodyDiv w:val="1"/>
      <w:marLeft w:val="0"/>
      <w:marRight w:val="0"/>
      <w:marTop w:val="0"/>
      <w:marBottom w:val="0"/>
      <w:divBdr>
        <w:top w:val="none" w:sz="0" w:space="0" w:color="auto"/>
        <w:left w:val="none" w:sz="0" w:space="0" w:color="auto"/>
        <w:bottom w:val="none" w:sz="0" w:space="0" w:color="auto"/>
        <w:right w:val="none" w:sz="0" w:space="0" w:color="auto"/>
      </w:divBdr>
    </w:div>
    <w:div w:id="2061976000">
      <w:bodyDiv w:val="1"/>
      <w:marLeft w:val="0"/>
      <w:marRight w:val="0"/>
      <w:marTop w:val="0"/>
      <w:marBottom w:val="0"/>
      <w:divBdr>
        <w:top w:val="none" w:sz="0" w:space="0" w:color="auto"/>
        <w:left w:val="none" w:sz="0" w:space="0" w:color="auto"/>
        <w:bottom w:val="none" w:sz="0" w:space="0" w:color="auto"/>
        <w:right w:val="none" w:sz="0" w:space="0" w:color="auto"/>
      </w:divBdr>
    </w:div>
    <w:div w:id="2109497055">
      <w:bodyDiv w:val="1"/>
      <w:marLeft w:val="0"/>
      <w:marRight w:val="0"/>
      <w:marTop w:val="0"/>
      <w:marBottom w:val="0"/>
      <w:divBdr>
        <w:top w:val="none" w:sz="0" w:space="0" w:color="auto"/>
        <w:left w:val="none" w:sz="0" w:space="0" w:color="auto"/>
        <w:bottom w:val="none" w:sz="0" w:space="0" w:color="auto"/>
        <w:right w:val="none" w:sz="0" w:space="0" w:color="auto"/>
      </w:divBdr>
    </w:div>
    <w:div w:id="2124954994">
      <w:bodyDiv w:val="1"/>
      <w:marLeft w:val="0"/>
      <w:marRight w:val="0"/>
      <w:marTop w:val="0"/>
      <w:marBottom w:val="0"/>
      <w:divBdr>
        <w:top w:val="none" w:sz="0" w:space="0" w:color="auto"/>
        <w:left w:val="none" w:sz="0" w:space="0" w:color="auto"/>
        <w:bottom w:val="none" w:sz="0" w:space="0" w:color="auto"/>
        <w:right w:val="none" w:sz="0" w:space="0" w:color="auto"/>
      </w:divBdr>
      <w:divsChild>
        <w:div w:id="1417021394">
          <w:marLeft w:val="0"/>
          <w:marRight w:val="0"/>
          <w:marTop w:val="0"/>
          <w:marBottom w:val="0"/>
          <w:divBdr>
            <w:top w:val="none" w:sz="0" w:space="0" w:color="auto"/>
            <w:left w:val="none" w:sz="0" w:space="0" w:color="auto"/>
            <w:bottom w:val="none" w:sz="0" w:space="0" w:color="auto"/>
            <w:right w:val="none" w:sz="0" w:space="0" w:color="auto"/>
          </w:divBdr>
          <w:divsChild>
            <w:div w:id="26877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footer" Target="footer6.xml"/><Relationship Id="rId21" Type="http://schemas.openxmlformats.org/officeDocument/2006/relationships/hyperlink" Target="https://github.com/openidl-org/openidl-aais-gitops.git"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docs.aws.amazon.com/eks/latest/userguide/retrieve-ami-id.html" TargetMode="External"/><Relationship Id="rId68" Type="http://schemas.openxmlformats.org/officeDocument/2006/relationships/hyperlink" Target="https://docs.aws.amazon.com/whitepapers/latest/aws-vpc-connectivity-options/network-to-amazon-vpc-connectivity-options.html" TargetMode="External"/><Relationship Id="rId84" Type="http://schemas.openxmlformats.org/officeDocument/2006/relationships/image" Target="media/image53.png"/><Relationship Id="rId89" Type="http://schemas.openxmlformats.org/officeDocument/2006/relationships/hyperlink" Target="http://localhost:8200/" TargetMode="External"/><Relationship Id="rId112" Type="http://schemas.openxmlformats.org/officeDocument/2006/relationships/header" Target="header4.xml"/><Relationship Id="rId16" Type="http://schemas.openxmlformats.org/officeDocument/2006/relationships/hyperlink" Target="mailto:Sandeep.pulluru@itpeoplecorp.com" TargetMode="External"/><Relationship Id="rId107" Type="http://schemas.openxmlformats.org/officeDocument/2006/relationships/header" Target="header2.xml"/><Relationship Id="rId11" Type="http://schemas.openxmlformats.org/officeDocument/2006/relationships/hyperlink" Target="mailto:marcs@aaisionline.com" TargetMode="Externa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hyperlink" Target="https://registry.terraform.io/providers/hashicorp/kubernetes/latest/docs" TargetMode="External"/><Relationship Id="rId74" Type="http://schemas.openxmlformats.org/officeDocument/2006/relationships/image" Target="media/image49.png"/><Relationship Id="rId79" Type="http://schemas.microsoft.com/office/2018/08/relationships/commentsExtensible" Target="commentsExtensible.xml"/><Relationship Id="rId102" Type="http://schemas.openxmlformats.org/officeDocument/2006/relationships/hyperlink" Target="http://utilities-service" TargetMode="Externa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1.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hyperlink" Target="https://docs.aws.amazon.com/eks/latest/userguide/kubernetes-versions.html" TargetMode="External"/><Relationship Id="rId69" Type="http://schemas.openxmlformats.org/officeDocument/2006/relationships/image" Target="media/image44.png"/><Relationship Id="rId113" Type="http://schemas.openxmlformats.org/officeDocument/2006/relationships/header" Target="header5.xml"/><Relationship Id="rId118" Type="http://schemas.openxmlformats.org/officeDocument/2006/relationships/fontTable" Target="fontTable.xml"/><Relationship Id="rId80" Type="http://schemas.openxmlformats.org/officeDocument/2006/relationships/image" Target="media/image51.png"/><Relationship Id="rId85" Type="http://schemas.openxmlformats.org/officeDocument/2006/relationships/image" Target="media/image54.png"/><Relationship Id="rId12" Type="http://schemas.openxmlformats.org/officeDocument/2006/relationships/hyperlink" Target="mailto:toma@aaisonline.com" TargetMode="External"/><Relationship Id="rId17" Type="http://schemas.openxmlformats.org/officeDocument/2006/relationships/image" Target="media/image1.png"/><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hyperlink" Target="http://utilities-service.dev.analytics.techiething.com/api-docs" TargetMode="External"/><Relationship Id="rId108" Type="http://schemas.openxmlformats.org/officeDocument/2006/relationships/footer" Target="footer1.xml"/><Relationship Id="rId54" Type="http://schemas.openxmlformats.org/officeDocument/2006/relationships/image" Target="media/image36.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hyperlink" Target="http://localhost:8200/ui/vault/secrets/%3corgname%3e/show/crypto/peerOrganizations/%3corgname%3e-net/ca" TargetMode="External"/><Relationship Id="rId96" Type="http://schemas.openxmlformats.org/officeDocument/2006/relationships/hyperlink" Target="https://github.com/openidl-org/openidl-main/blob/cognito-fabric-node14-helm/.github/workflows/deploy-openidl-app-dev-analytics.y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footer" Target="footer4.xml"/><Relationship Id="rId119" Type="http://schemas.microsoft.com/office/2011/relationships/people" Target="people.xml"/><Relationship Id="rId10" Type="http://schemas.openxmlformats.org/officeDocument/2006/relationships/hyperlink" Target="mailto:kens@aaisonline.com"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2.png"/><Relationship Id="rId73" Type="http://schemas.openxmlformats.org/officeDocument/2006/relationships/image" Target="media/image48.png"/><Relationship Id="rId78" Type="http://schemas.microsoft.com/office/2016/09/relationships/commentsIds" Target="commentsIds.xml"/><Relationship Id="rId81" Type="http://schemas.openxmlformats.org/officeDocument/2006/relationships/image" Target="media/image52.png"/><Relationship Id="rId86" Type="http://schemas.openxmlformats.org/officeDocument/2006/relationships/hyperlink" Target="file://n" TargetMode="External"/><Relationship Id="rId94" Type="http://schemas.openxmlformats.org/officeDocument/2006/relationships/image" Target="media/image60.png"/><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mailto:Srinivas.rachakonda@itpeoplecorp.com" TargetMode="External"/><Relationship Id="rId13" Type="http://schemas.openxmlformats.org/officeDocument/2006/relationships/hyperlink" Target="mailto:Surya.lanka@itpeoplecorp.com" TargetMode="Externa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footer" Target="footer2.xml"/><Relationship Id="rId34" Type="http://schemas.openxmlformats.org/officeDocument/2006/relationships/hyperlink" Target="https://www.terraform.io/downloads.html"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comments" Target="comments.xml"/><Relationship Id="rId97" Type="http://schemas.openxmlformats.org/officeDocument/2006/relationships/hyperlink" Target="https://github.com/openidl-org/openidl-main/blob/cognito-fabric-node14-helm/.github/workflows/deploy-openidl-app-dev-carrier.yml" TargetMode="External"/><Relationship Id="rId104" Type="http://schemas.openxmlformats.org/officeDocument/2006/relationships/image" Target="media/image66.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3.png"/><Relationship Id="rId87" Type="http://schemas.openxmlformats.org/officeDocument/2006/relationships/image" Target="media/image55.png"/><Relationship Id="rId110" Type="http://schemas.openxmlformats.org/officeDocument/2006/relationships/header" Target="header3.xml"/><Relationship Id="rId115" Type="http://schemas.openxmlformats.org/officeDocument/2006/relationships/footer" Target="footer5.xml"/><Relationship Id="rId61" Type="http://schemas.openxmlformats.org/officeDocument/2006/relationships/hyperlink" Target="https://docs.aws.amazon.com/eks/latest/userguide/kubernetes-versions.html" TargetMode="External"/><Relationship Id="rId82" Type="http://schemas.openxmlformats.org/officeDocument/2006/relationships/hyperlink" Target="http://localhost:8200/ui/vault/secrets/aais/show/crypto/peerOrganizations/aais-net/ca" TargetMode="External"/><Relationship Id="rId19" Type="http://schemas.openxmlformats.org/officeDocument/2006/relationships/image" Target="media/image3.png"/><Relationship Id="rId14" Type="http://schemas.openxmlformats.org/officeDocument/2006/relationships/hyperlink" Target="mailto:Chaitanya.kommoju@itpeoplecorp.com"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8.png"/><Relationship Id="rId77" Type="http://schemas.microsoft.com/office/2011/relationships/commentsExtended" Target="commentsExtended.xml"/><Relationship Id="rId100" Type="http://schemas.openxmlformats.org/officeDocument/2006/relationships/image" Target="media/image64.tiff"/><Relationship Id="rId105" Type="http://schemas.openxmlformats.org/officeDocument/2006/relationships/hyperlink" Target="https://kubernetes.io/docs/tasks/access-application-cluster/web-ui-dashboard/" TargetMode="External"/><Relationship Id="rId8" Type="http://schemas.openxmlformats.org/officeDocument/2006/relationships/hyperlink" Target="mailto:Aashish.shreshthra@chainyard.com" TargetMode="External"/><Relationship Id="rId51" Type="http://schemas.openxmlformats.org/officeDocument/2006/relationships/image" Target="media/image33.png"/><Relationship Id="rId72" Type="http://schemas.openxmlformats.org/officeDocument/2006/relationships/image" Target="media/image47.png"/><Relationship Id="rId93" Type="http://schemas.openxmlformats.org/officeDocument/2006/relationships/image" Target="media/image59.png"/><Relationship Id="rId98" Type="http://schemas.openxmlformats.org/officeDocument/2006/relationships/image" Target="media/image62.png"/><Relationship Id="rId3" Type="http://schemas.openxmlformats.org/officeDocument/2006/relationships/styles" Target="styles.xml"/><Relationship Id="rId25" Type="http://schemas.openxmlformats.org/officeDocument/2006/relationships/image" Target="media/image8.emf"/><Relationship Id="rId46" Type="http://schemas.openxmlformats.org/officeDocument/2006/relationships/image" Target="media/image28.png"/><Relationship Id="rId67" Type="http://schemas.openxmlformats.org/officeDocument/2006/relationships/hyperlink" Target="https://docs.aws.amazon.com/vpc/latest/peering/what-is-vpc-peering.html" TargetMode="External"/><Relationship Id="rId116" Type="http://schemas.openxmlformats.org/officeDocument/2006/relationships/header" Target="header6.xml"/><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hyperlink" Target="https://docs.aws.amazon.com/eks/latest/userguide/eks-optimized-ami.html" TargetMode="External"/><Relationship Id="rId83" Type="http://schemas.openxmlformats.org/officeDocument/2006/relationships/hyperlink" Target="file:///\\n" TargetMode="External"/><Relationship Id="rId88" Type="http://schemas.openxmlformats.org/officeDocument/2006/relationships/image" Target="media/image56.png"/><Relationship Id="rId111" Type="http://schemas.openxmlformats.org/officeDocument/2006/relationships/footer" Target="footer3.xml"/><Relationship Id="rId15" Type="http://schemas.openxmlformats.org/officeDocument/2006/relationships/hyperlink" Target="mailto:sesha@itpeoplecorp.com"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header" Target="header1.xml"/></Relationships>
</file>

<file path=word/_rels/header5.xml.rels><?xml version="1.0" encoding="UTF-8" standalone="yes"?>
<Relationships xmlns="http://schemas.openxmlformats.org/package/2006/relationships"><Relationship Id="rId2" Type="http://schemas.openxmlformats.org/officeDocument/2006/relationships/image" Target="media/image68.png"/><Relationship Id="rId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3BA96B-FF7B-7946-97BC-6F22EB822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110</Pages>
  <Words>19971</Words>
  <Characters>113840</Characters>
  <Application>Microsoft Office Word</Application>
  <DocSecurity>0</DocSecurity>
  <Lines>948</Lines>
  <Paragraphs>267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133544</CharactersWithSpaces>
  <SharedDoc>false</SharedDoc>
  <HyperlinkBase/>
  <HLinks>
    <vt:vector size="870" baseType="variant">
      <vt:variant>
        <vt:i4>5701717</vt:i4>
      </vt:variant>
      <vt:variant>
        <vt:i4>786</vt:i4>
      </vt:variant>
      <vt:variant>
        <vt:i4>0</vt:i4>
      </vt:variant>
      <vt:variant>
        <vt:i4>5</vt:i4>
      </vt:variant>
      <vt:variant>
        <vt:lpwstr>https://kubernetes.io/docs/tasks/access-application-cluster/web-ui-dashboard/</vt:lpwstr>
      </vt:variant>
      <vt:variant>
        <vt:lpwstr/>
      </vt:variant>
      <vt:variant>
        <vt:i4>3997745</vt:i4>
      </vt:variant>
      <vt:variant>
        <vt:i4>783</vt:i4>
      </vt:variant>
      <vt:variant>
        <vt:i4>0</vt:i4>
      </vt:variant>
      <vt:variant>
        <vt:i4>5</vt:i4>
      </vt:variant>
      <vt:variant>
        <vt:lpwstr>http://utilities-service.dev.analytics.techiething.com/api-docs</vt:lpwstr>
      </vt:variant>
      <vt:variant>
        <vt:lpwstr/>
      </vt:variant>
      <vt:variant>
        <vt:i4>4784221</vt:i4>
      </vt:variant>
      <vt:variant>
        <vt:i4>780</vt:i4>
      </vt:variant>
      <vt:variant>
        <vt:i4>0</vt:i4>
      </vt:variant>
      <vt:variant>
        <vt:i4>5</vt:i4>
      </vt:variant>
      <vt:variant>
        <vt:lpwstr>http://utilities-service/</vt:lpwstr>
      </vt:variant>
      <vt:variant>
        <vt:lpwstr/>
      </vt:variant>
      <vt:variant>
        <vt:i4>983091</vt:i4>
      </vt:variant>
      <vt:variant>
        <vt:i4>777</vt:i4>
      </vt:variant>
      <vt:variant>
        <vt:i4>0</vt:i4>
      </vt:variant>
      <vt:variant>
        <vt:i4>5</vt:i4>
      </vt:variant>
      <vt:variant>
        <vt:lpwstr>mailto:aaisadmin@openidl.org</vt:lpwstr>
      </vt:variant>
      <vt:variant>
        <vt:lpwstr/>
      </vt:variant>
      <vt:variant>
        <vt:i4>1835037</vt:i4>
      </vt:variant>
      <vt:variant>
        <vt:i4>774</vt:i4>
      </vt:variant>
      <vt:variant>
        <vt:i4>0</vt:i4>
      </vt:variant>
      <vt:variant>
        <vt:i4>5</vt:i4>
      </vt:variant>
      <vt:variant>
        <vt:lpwstr>https://github.com/openidl-org/openidl-main/blob/cognito-fabric-node14-helm/.github/workflows/deploy-openidl-app-dev-carrier.yml</vt:lpwstr>
      </vt:variant>
      <vt:variant>
        <vt:lpwstr/>
      </vt:variant>
      <vt:variant>
        <vt:i4>7667838</vt:i4>
      </vt:variant>
      <vt:variant>
        <vt:i4>771</vt:i4>
      </vt:variant>
      <vt:variant>
        <vt:i4>0</vt:i4>
      </vt:variant>
      <vt:variant>
        <vt:i4>5</vt:i4>
      </vt:variant>
      <vt:variant>
        <vt:lpwstr>https://github.com/openidl-org/openidl-main/blob/cognito-fabric-node14-helm/.github/workflows/deploy-openidl-app-dev-analytics.yml</vt:lpwstr>
      </vt:variant>
      <vt:variant>
        <vt:lpwstr/>
      </vt:variant>
      <vt:variant>
        <vt:i4>2752546</vt:i4>
      </vt:variant>
      <vt:variant>
        <vt:i4>765</vt:i4>
      </vt:variant>
      <vt:variant>
        <vt:i4>0</vt:i4>
      </vt:variant>
      <vt:variant>
        <vt:i4>5</vt:i4>
      </vt:variant>
      <vt:variant>
        <vt:lpwstr>http://localhost:8200/ui/vault/secrets/%3corgname%3e/show/crypto/peerOrganizations/%3corgname%3e-net/ca</vt:lpwstr>
      </vt:variant>
      <vt:variant>
        <vt:lpwstr/>
      </vt:variant>
      <vt:variant>
        <vt:i4>7602212</vt:i4>
      </vt:variant>
      <vt:variant>
        <vt:i4>762</vt:i4>
      </vt:variant>
      <vt:variant>
        <vt:i4>0</vt:i4>
      </vt:variant>
      <vt:variant>
        <vt:i4>5</vt:i4>
      </vt:variant>
      <vt:variant>
        <vt:lpwstr>http://localhost:8200/</vt:lpwstr>
      </vt:variant>
      <vt:variant>
        <vt:lpwstr/>
      </vt:variant>
      <vt:variant>
        <vt:i4>2293808</vt:i4>
      </vt:variant>
      <vt:variant>
        <vt:i4>759</vt:i4>
      </vt:variant>
      <vt:variant>
        <vt:i4>0</vt:i4>
      </vt:variant>
      <vt:variant>
        <vt:i4>5</vt:i4>
      </vt:variant>
      <vt:variant>
        <vt:lpwstr>file://///n</vt:lpwstr>
      </vt:variant>
      <vt:variant>
        <vt:lpwstr/>
      </vt:variant>
      <vt:variant>
        <vt:i4>786462</vt:i4>
      </vt:variant>
      <vt:variant>
        <vt:i4>756</vt:i4>
      </vt:variant>
      <vt:variant>
        <vt:i4>0</vt:i4>
      </vt:variant>
      <vt:variant>
        <vt:i4>5</vt:i4>
      </vt:variant>
      <vt:variant>
        <vt:lpwstr>file:///.///n</vt:lpwstr>
      </vt:variant>
      <vt:variant>
        <vt:lpwstr/>
      </vt:variant>
      <vt:variant>
        <vt:i4>5898322</vt:i4>
      </vt:variant>
      <vt:variant>
        <vt:i4>753</vt:i4>
      </vt:variant>
      <vt:variant>
        <vt:i4>0</vt:i4>
      </vt:variant>
      <vt:variant>
        <vt:i4>5</vt:i4>
      </vt:variant>
      <vt:variant>
        <vt:lpwstr>http://localhost:8200/ui/vault/secrets/aais/show/crypto/peerOrganizations/aais-net/ca</vt:lpwstr>
      </vt:variant>
      <vt:variant>
        <vt:lpwstr/>
      </vt:variant>
      <vt:variant>
        <vt:i4>6750241</vt:i4>
      </vt:variant>
      <vt:variant>
        <vt:i4>750</vt:i4>
      </vt:variant>
      <vt:variant>
        <vt:i4>0</vt:i4>
      </vt:variant>
      <vt:variant>
        <vt:i4>5</vt:i4>
      </vt:variant>
      <vt:variant>
        <vt:lpwstr>https://docs.aws.amazon.com/whitepapers/latest/aws-vpc-connectivity-options/network-to-amazon-vpc-connectivity-options.html</vt:lpwstr>
      </vt:variant>
      <vt:variant>
        <vt:lpwstr/>
      </vt:variant>
      <vt:variant>
        <vt:i4>6881382</vt:i4>
      </vt:variant>
      <vt:variant>
        <vt:i4>747</vt:i4>
      </vt:variant>
      <vt:variant>
        <vt:i4>0</vt:i4>
      </vt:variant>
      <vt:variant>
        <vt:i4>5</vt:i4>
      </vt:variant>
      <vt:variant>
        <vt:lpwstr>https://docs.aws.amazon.com/vpc/latest/peering/what-is-vpc-peering.html</vt:lpwstr>
      </vt:variant>
      <vt:variant>
        <vt:lpwstr/>
      </vt:variant>
      <vt:variant>
        <vt:i4>524298</vt:i4>
      </vt:variant>
      <vt:variant>
        <vt:i4>744</vt:i4>
      </vt:variant>
      <vt:variant>
        <vt:i4>0</vt:i4>
      </vt:variant>
      <vt:variant>
        <vt:i4>5</vt:i4>
      </vt:variant>
      <vt:variant>
        <vt:lpwstr>https://docs.aws.amazon.com/eks/latest/userguide/kubernetes-versions.html</vt:lpwstr>
      </vt:variant>
      <vt:variant>
        <vt:lpwstr/>
      </vt:variant>
      <vt:variant>
        <vt:i4>4456454</vt:i4>
      </vt:variant>
      <vt:variant>
        <vt:i4>741</vt:i4>
      </vt:variant>
      <vt:variant>
        <vt:i4>0</vt:i4>
      </vt:variant>
      <vt:variant>
        <vt:i4>5</vt:i4>
      </vt:variant>
      <vt:variant>
        <vt:lpwstr>https://docs.aws.amazon.com/eks/latest/userguide/retrieve-ami-id.html</vt:lpwstr>
      </vt:variant>
      <vt:variant>
        <vt:lpwstr/>
      </vt:variant>
      <vt:variant>
        <vt:i4>2228323</vt:i4>
      </vt:variant>
      <vt:variant>
        <vt:i4>738</vt:i4>
      </vt:variant>
      <vt:variant>
        <vt:i4>0</vt:i4>
      </vt:variant>
      <vt:variant>
        <vt:i4>5</vt:i4>
      </vt:variant>
      <vt:variant>
        <vt:lpwstr>https://docs.aws.amazon.com/eks/latest/userguide/eks-optimized-ami.html</vt:lpwstr>
      </vt:variant>
      <vt:variant>
        <vt:lpwstr/>
      </vt:variant>
      <vt:variant>
        <vt:i4>524298</vt:i4>
      </vt:variant>
      <vt:variant>
        <vt:i4>735</vt:i4>
      </vt:variant>
      <vt:variant>
        <vt:i4>0</vt:i4>
      </vt:variant>
      <vt:variant>
        <vt:i4>5</vt:i4>
      </vt:variant>
      <vt:variant>
        <vt:lpwstr>https://docs.aws.amazon.com/eks/latest/userguide/kubernetes-versions.html</vt:lpwstr>
      </vt:variant>
      <vt:variant>
        <vt:lpwstr/>
      </vt:variant>
      <vt:variant>
        <vt:i4>1572886</vt:i4>
      </vt:variant>
      <vt:variant>
        <vt:i4>732</vt:i4>
      </vt:variant>
      <vt:variant>
        <vt:i4>0</vt:i4>
      </vt:variant>
      <vt:variant>
        <vt:i4>5</vt:i4>
      </vt:variant>
      <vt:variant>
        <vt:lpwstr>https://registry.terraform.io/providers/hashicorp/kubernetes/latest/docs</vt:lpwstr>
      </vt:variant>
      <vt:variant>
        <vt:lpwstr/>
      </vt:variant>
      <vt:variant>
        <vt:i4>6422579</vt:i4>
      </vt:variant>
      <vt:variant>
        <vt:i4>729</vt:i4>
      </vt:variant>
      <vt:variant>
        <vt:i4>0</vt:i4>
      </vt:variant>
      <vt:variant>
        <vt:i4>5</vt:i4>
      </vt:variant>
      <vt:variant>
        <vt:lpwstr>https://www.terraform.io/downloads.html</vt:lpwstr>
      </vt:variant>
      <vt:variant>
        <vt:lpwstr/>
      </vt:variant>
      <vt:variant>
        <vt:i4>3604515</vt:i4>
      </vt:variant>
      <vt:variant>
        <vt:i4>726</vt:i4>
      </vt:variant>
      <vt:variant>
        <vt:i4>0</vt:i4>
      </vt:variant>
      <vt:variant>
        <vt:i4>5</vt:i4>
      </vt:variant>
      <vt:variant>
        <vt:lpwstr>https://github.com/openidl-org/openidl-aais-gitops.git</vt:lpwstr>
      </vt:variant>
      <vt:variant>
        <vt:lpwstr/>
      </vt:variant>
      <vt:variant>
        <vt:i4>1114161</vt:i4>
      </vt:variant>
      <vt:variant>
        <vt:i4>719</vt:i4>
      </vt:variant>
      <vt:variant>
        <vt:i4>0</vt:i4>
      </vt:variant>
      <vt:variant>
        <vt:i4>5</vt:i4>
      </vt:variant>
      <vt:variant>
        <vt:lpwstr/>
      </vt:variant>
      <vt:variant>
        <vt:lpwstr>_Toc86913839</vt:lpwstr>
      </vt:variant>
      <vt:variant>
        <vt:i4>1048625</vt:i4>
      </vt:variant>
      <vt:variant>
        <vt:i4>713</vt:i4>
      </vt:variant>
      <vt:variant>
        <vt:i4>0</vt:i4>
      </vt:variant>
      <vt:variant>
        <vt:i4>5</vt:i4>
      </vt:variant>
      <vt:variant>
        <vt:lpwstr/>
      </vt:variant>
      <vt:variant>
        <vt:lpwstr>_Toc86913838</vt:lpwstr>
      </vt:variant>
      <vt:variant>
        <vt:i4>2031665</vt:i4>
      </vt:variant>
      <vt:variant>
        <vt:i4>707</vt:i4>
      </vt:variant>
      <vt:variant>
        <vt:i4>0</vt:i4>
      </vt:variant>
      <vt:variant>
        <vt:i4>5</vt:i4>
      </vt:variant>
      <vt:variant>
        <vt:lpwstr/>
      </vt:variant>
      <vt:variant>
        <vt:lpwstr>_Toc86913837</vt:lpwstr>
      </vt:variant>
      <vt:variant>
        <vt:i4>1966129</vt:i4>
      </vt:variant>
      <vt:variant>
        <vt:i4>701</vt:i4>
      </vt:variant>
      <vt:variant>
        <vt:i4>0</vt:i4>
      </vt:variant>
      <vt:variant>
        <vt:i4>5</vt:i4>
      </vt:variant>
      <vt:variant>
        <vt:lpwstr/>
      </vt:variant>
      <vt:variant>
        <vt:lpwstr>_Toc86913836</vt:lpwstr>
      </vt:variant>
      <vt:variant>
        <vt:i4>1900593</vt:i4>
      </vt:variant>
      <vt:variant>
        <vt:i4>695</vt:i4>
      </vt:variant>
      <vt:variant>
        <vt:i4>0</vt:i4>
      </vt:variant>
      <vt:variant>
        <vt:i4>5</vt:i4>
      </vt:variant>
      <vt:variant>
        <vt:lpwstr/>
      </vt:variant>
      <vt:variant>
        <vt:lpwstr>_Toc86913835</vt:lpwstr>
      </vt:variant>
      <vt:variant>
        <vt:i4>1835057</vt:i4>
      </vt:variant>
      <vt:variant>
        <vt:i4>689</vt:i4>
      </vt:variant>
      <vt:variant>
        <vt:i4>0</vt:i4>
      </vt:variant>
      <vt:variant>
        <vt:i4>5</vt:i4>
      </vt:variant>
      <vt:variant>
        <vt:lpwstr/>
      </vt:variant>
      <vt:variant>
        <vt:lpwstr>_Toc86913834</vt:lpwstr>
      </vt:variant>
      <vt:variant>
        <vt:i4>1769521</vt:i4>
      </vt:variant>
      <vt:variant>
        <vt:i4>683</vt:i4>
      </vt:variant>
      <vt:variant>
        <vt:i4>0</vt:i4>
      </vt:variant>
      <vt:variant>
        <vt:i4>5</vt:i4>
      </vt:variant>
      <vt:variant>
        <vt:lpwstr/>
      </vt:variant>
      <vt:variant>
        <vt:lpwstr>_Toc86913833</vt:lpwstr>
      </vt:variant>
      <vt:variant>
        <vt:i4>1703985</vt:i4>
      </vt:variant>
      <vt:variant>
        <vt:i4>677</vt:i4>
      </vt:variant>
      <vt:variant>
        <vt:i4>0</vt:i4>
      </vt:variant>
      <vt:variant>
        <vt:i4>5</vt:i4>
      </vt:variant>
      <vt:variant>
        <vt:lpwstr/>
      </vt:variant>
      <vt:variant>
        <vt:lpwstr>_Toc86913832</vt:lpwstr>
      </vt:variant>
      <vt:variant>
        <vt:i4>1638449</vt:i4>
      </vt:variant>
      <vt:variant>
        <vt:i4>671</vt:i4>
      </vt:variant>
      <vt:variant>
        <vt:i4>0</vt:i4>
      </vt:variant>
      <vt:variant>
        <vt:i4>5</vt:i4>
      </vt:variant>
      <vt:variant>
        <vt:lpwstr/>
      </vt:variant>
      <vt:variant>
        <vt:lpwstr>_Toc86913831</vt:lpwstr>
      </vt:variant>
      <vt:variant>
        <vt:i4>1572913</vt:i4>
      </vt:variant>
      <vt:variant>
        <vt:i4>665</vt:i4>
      </vt:variant>
      <vt:variant>
        <vt:i4>0</vt:i4>
      </vt:variant>
      <vt:variant>
        <vt:i4>5</vt:i4>
      </vt:variant>
      <vt:variant>
        <vt:lpwstr/>
      </vt:variant>
      <vt:variant>
        <vt:lpwstr>_Toc86913830</vt:lpwstr>
      </vt:variant>
      <vt:variant>
        <vt:i4>1114160</vt:i4>
      </vt:variant>
      <vt:variant>
        <vt:i4>659</vt:i4>
      </vt:variant>
      <vt:variant>
        <vt:i4>0</vt:i4>
      </vt:variant>
      <vt:variant>
        <vt:i4>5</vt:i4>
      </vt:variant>
      <vt:variant>
        <vt:lpwstr/>
      </vt:variant>
      <vt:variant>
        <vt:lpwstr>_Toc86913829</vt:lpwstr>
      </vt:variant>
      <vt:variant>
        <vt:i4>1048624</vt:i4>
      </vt:variant>
      <vt:variant>
        <vt:i4>653</vt:i4>
      </vt:variant>
      <vt:variant>
        <vt:i4>0</vt:i4>
      </vt:variant>
      <vt:variant>
        <vt:i4>5</vt:i4>
      </vt:variant>
      <vt:variant>
        <vt:lpwstr/>
      </vt:variant>
      <vt:variant>
        <vt:lpwstr>_Toc86913828</vt:lpwstr>
      </vt:variant>
      <vt:variant>
        <vt:i4>2031664</vt:i4>
      </vt:variant>
      <vt:variant>
        <vt:i4>647</vt:i4>
      </vt:variant>
      <vt:variant>
        <vt:i4>0</vt:i4>
      </vt:variant>
      <vt:variant>
        <vt:i4>5</vt:i4>
      </vt:variant>
      <vt:variant>
        <vt:lpwstr/>
      </vt:variant>
      <vt:variant>
        <vt:lpwstr>_Toc86913827</vt:lpwstr>
      </vt:variant>
      <vt:variant>
        <vt:i4>1966128</vt:i4>
      </vt:variant>
      <vt:variant>
        <vt:i4>641</vt:i4>
      </vt:variant>
      <vt:variant>
        <vt:i4>0</vt:i4>
      </vt:variant>
      <vt:variant>
        <vt:i4>5</vt:i4>
      </vt:variant>
      <vt:variant>
        <vt:lpwstr/>
      </vt:variant>
      <vt:variant>
        <vt:lpwstr>_Toc86913826</vt:lpwstr>
      </vt:variant>
      <vt:variant>
        <vt:i4>1900592</vt:i4>
      </vt:variant>
      <vt:variant>
        <vt:i4>635</vt:i4>
      </vt:variant>
      <vt:variant>
        <vt:i4>0</vt:i4>
      </vt:variant>
      <vt:variant>
        <vt:i4>5</vt:i4>
      </vt:variant>
      <vt:variant>
        <vt:lpwstr/>
      </vt:variant>
      <vt:variant>
        <vt:lpwstr>_Toc86913825</vt:lpwstr>
      </vt:variant>
      <vt:variant>
        <vt:i4>1835056</vt:i4>
      </vt:variant>
      <vt:variant>
        <vt:i4>629</vt:i4>
      </vt:variant>
      <vt:variant>
        <vt:i4>0</vt:i4>
      </vt:variant>
      <vt:variant>
        <vt:i4>5</vt:i4>
      </vt:variant>
      <vt:variant>
        <vt:lpwstr/>
      </vt:variant>
      <vt:variant>
        <vt:lpwstr>_Toc86913824</vt:lpwstr>
      </vt:variant>
      <vt:variant>
        <vt:i4>1769520</vt:i4>
      </vt:variant>
      <vt:variant>
        <vt:i4>623</vt:i4>
      </vt:variant>
      <vt:variant>
        <vt:i4>0</vt:i4>
      </vt:variant>
      <vt:variant>
        <vt:i4>5</vt:i4>
      </vt:variant>
      <vt:variant>
        <vt:lpwstr/>
      </vt:variant>
      <vt:variant>
        <vt:lpwstr>_Toc86913823</vt:lpwstr>
      </vt:variant>
      <vt:variant>
        <vt:i4>1703984</vt:i4>
      </vt:variant>
      <vt:variant>
        <vt:i4>617</vt:i4>
      </vt:variant>
      <vt:variant>
        <vt:i4>0</vt:i4>
      </vt:variant>
      <vt:variant>
        <vt:i4>5</vt:i4>
      </vt:variant>
      <vt:variant>
        <vt:lpwstr/>
      </vt:variant>
      <vt:variant>
        <vt:lpwstr>_Toc86913822</vt:lpwstr>
      </vt:variant>
      <vt:variant>
        <vt:i4>1638448</vt:i4>
      </vt:variant>
      <vt:variant>
        <vt:i4>611</vt:i4>
      </vt:variant>
      <vt:variant>
        <vt:i4>0</vt:i4>
      </vt:variant>
      <vt:variant>
        <vt:i4>5</vt:i4>
      </vt:variant>
      <vt:variant>
        <vt:lpwstr/>
      </vt:variant>
      <vt:variant>
        <vt:lpwstr>_Toc86913821</vt:lpwstr>
      </vt:variant>
      <vt:variant>
        <vt:i4>1572912</vt:i4>
      </vt:variant>
      <vt:variant>
        <vt:i4>605</vt:i4>
      </vt:variant>
      <vt:variant>
        <vt:i4>0</vt:i4>
      </vt:variant>
      <vt:variant>
        <vt:i4>5</vt:i4>
      </vt:variant>
      <vt:variant>
        <vt:lpwstr/>
      </vt:variant>
      <vt:variant>
        <vt:lpwstr>_Toc86913820</vt:lpwstr>
      </vt:variant>
      <vt:variant>
        <vt:i4>1114163</vt:i4>
      </vt:variant>
      <vt:variant>
        <vt:i4>599</vt:i4>
      </vt:variant>
      <vt:variant>
        <vt:i4>0</vt:i4>
      </vt:variant>
      <vt:variant>
        <vt:i4>5</vt:i4>
      </vt:variant>
      <vt:variant>
        <vt:lpwstr/>
      </vt:variant>
      <vt:variant>
        <vt:lpwstr>_Toc86913819</vt:lpwstr>
      </vt:variant>
      <vt:variant>
        <vt:i4>1048627</vt:i4>
      </vt:variant>
      <vt:variant>
        <vt:i4>593</vt:i4>
      </vt:variant>
      <vt:variant>
        <vt:i4>0</vt:i4>
      </vt:variant>
      <vt:variant>
        <vt:i4>5</vt:i4>
      </vt:variant>
      <vt:variant>
        <vt:lpwstr/>
      </vt:variant>
      <vt:variant>
        <vt:lpwstr>_Toc86913818</vt:lpwstr>
      </vt:variant>
      <vt:variant>
        <vt:i4>2031667</vt:i4>
      </vt:variant>
      <vt:variant>
        <vt:i4>587</vt:i4>
      </vt:variant>
      <vt:variant>
        <vt:i4>0</vt:i4>
      </vt:variant>
      <vt:variant>
        <vt:i4>5</vt:i4>
      </vt:variant>
      <vt:variant>
        <vt:lpwstr/>
      </vt:variant>
      <vt:variant>
        <vt:lpwstr>_Toc86913817</vt:lpwstr>
      </vt:variant>
      <vt:variant>
        <vt:i4>1966131</vt:i4>
      </vt:variant>
      <vt:variant>
        <vt:i4>581</vt:i4>
      </vt:variant>
      <vt:variant>
        <vt:i4>0</vt:i4>
      </vt:variant>
      <vt:variant>
        <vt:i4>5</vt:i4>
      </vt:variant>
      <vt:variant>
        <vt:lpwstr/>
      </vt:variant>
      <vt:variant>
        <vt:lpwstr>_Toc86913816</vt:lpwstr>
      </vt:variant>
      <vt:variant>
        <vt:i4>1900595</vt:i4>
      </vt:variant>
      <vt:variant>
        <vt:i4>575</vt:i4>
      </vt:variant>
      <vt:variant>
        <vt:i4>0</vt:i4>
      </vt:variant>
      <vt:variant>
        <vt:i4>5</vt:i4>
      </vt:variant>
      <vt:variant>
        <vt:lpwstr/>
      </vt:variant>
      <vt:variant>
        <vt:lpwstr>_Toc86913815</vt:lpwstr>
      </vt:variant>
      <vt:variant>
        <vt:i4>1835059</vt:i4>
      </vt:variant>
      <vt:variant>
        <vt:i4>569</vt:i4>
      </vt:variant>
      <vt:variant>
        <vt:i4>0</vt:i4>
      </vt:variant>
      <vt:variant>
        <vt:i4>5</vt:i4>
      </vt:variant>
      <vt:variant>
        <vt:lpwstr/>
      </vt:variant>
      <vt:variant>
        <vt:lpwstr>_Toc86913814</vt:lpwstr>
      </vt:variant>
      <vt:variant>
        <vt:i4>1769523</vt:i4>
      </vt:variant>
      <vt:variant>
        <vt:i4>563</vt:i4>
      </vt:variant>
      <vt:variant>
        <vt:i4>0</vt:i4>
      </vt:variant>
      <vt:variant>
        <vt:i4>5</vt:i4>
      </vt:variant>
      <vt:variant>
        <vt:lpwstr/>
      </vt:variant>
      <vt:variant>
        <vt:lpwstr>_Toc86913813</vt:lpwstr>
      </vt:variant>
      <vt:variant>
        <vt:i4>1703987</vt:i4>
      </vt:variant>
      <vt:variant>
        <vt:i4>557</vt:i4>
      </vt:variant>
      <vt:variant>
        <vt:i4>0</vt:i4>
      </vt:variant>
      <vt:variant>
        <vt:i4>5</vt:i4>
      </vt:variant>
      <vt:variant>
        <vt:lpwstr/>
      </vt:variant>
      <vt:variant>
        <vt:lpwstr>_Toc86913812</vt:lpwstr>
      </vt:variant>
      <vt:variant>
        <vt:i4>1638451</vt:i4>
      </vt:variant>
      <vt:variant>
        <vt:i4>551</vt:i4>
      </vt:variant>
      <vt:variant>
        <vt:i4>0</vt:i4>
      </vt:variant>
      <vt:variant>
        <vt:i4>5</vt:i4>
      </vt:variant>
      <vt:variant>
        <vt:lpwstr/>
      </vt:variant>
      <vt:variant>
        <vt:lpwstr>_Toc86913811</vt:lpwstr>
      </vt:variant>
      <vt:variant>
        <vt:i4>1572915</vt:i4>
      </vt:variant>
      <vt:variant>
        <vt:i4>545</vt:i4>
      </vt:variant>
      <vt:variant>
        <vt:i4>0</vt:i4>
      </vt:variant>
      <vt:variant>
        <vt:i4>5</vt:i4>
      </vt:variant>
      <vt:variant>
        <vt:lpwstr/>
      </vt:variant>
      <vt:variant>
        <vt:lpwstr>_Toc86913810</vt:lpwstr>
      </vt:variant>
      <vt:variant>
        <vt:i4>1114162</vt:i4>
      </vt:variant>
      <vt:variant>
        <vt:i4>539</vt:i4>
      </vt:variant>
      <vt:variant>
        <vt:i4>0</vt:i4>
      </vt:variant>
      <vt:variant>
        <vt:i4>5</vt:i4>
      </vt:variant>
      <vt:variant>
        <vt:lpwstr/>
      </vt:variant>
      <vt:variant>
        <vt:lpwstr>_Toc86913809</vt:lpwstr>
      </vt:variant>
      <vt:variant>
        <vt:i4>1048626</vt:i4>
      </vt:variant>
      <vt:variant>
        <vt:i4>533</vt:i4>
      </vt:variant>
      <vt:variant>
        <vt:i4>0</vt:i4>
      </vt:variant>
      <vt:variant>
        <vt:i4>5</vt:i4>
      </vt:variant>
      <vt:variant>
        <vt:lpwstr/>
      </vt:variant>
      <vt:variant>
        <vt:lpwstr>_Toc86913808</vt:lpwstr>
      </vt:variant>
      <vt:variant>
        <vt:i4>2031666</vt:i4>
      </vt:variant>
      <vt:variant>
        <vt:i4>527</vt:i4>
      </vt:variant>
      <vt:variant>
        <vt:i4>0</vt:i4>
      </vt:variant>
      <vt:variant>
        <vt:i4>5</vt:i4>
      </vt:variant>
      <vt:variant>
        <vt:lpwstr/>
      </vt:variant>
      <vt:variant>
        <vt:lpwstr>_Toc86913807</vt:lpwstr>
      </vt:variant>
      <vt:variant>
        <vt:i4>1966130</vt:i4>
      </vt:variant>
      <vt:variant>
        <vt:i4>521</vt:i4>
      </vt:variant>
      <vt:variant>
        <vt:i4>0</vt:i4>
      </vt:variant>
      <vt:variant>
        <vt:i4>5</vt:i4>
      </vt:variant>
      <vt:variant>
        <vt:lpwstr/>
      </vt:variant>
      <vt:variant>
        <vt:lpwstr>_Toc86913806</vt:lpwstr>
      </vt:variant>
      <vt:variant>
        <vt:i4>1900594</vt:i4>
      </vt:variant>
      <vt:variant>
        <vt:i4>515</vt:i4>
      </vt:variant>
      <vt:variant>
        <vt:i4>0</vt:i4>
      </vt:variant>
      <vt:variant>
        <vt:i4>5</vt:i4>
      </vt:variant>
      <vt:variant>
        <vt:lpwstr/>
      </vt:variant>
      <vt:variant>
        <vt:lpwstr>_Toc86913805</vt:lpwstr>
      </vt:variant>
      <vt:variant>
        <vt:i4>1835058</vt:i4>
      </vt:variant>
      <vt:variant>
        <vt:i4>509</vt:i4>
      </vt:variant>
      <vt:variant>
        <vt:i4>0</vt:i4>
      </vt:variant>
      <vt:variant>
        <vt:i4>5</vt:i4>
      </vt:variant>
      <vt:variant>
        <vt:lpwstr/>
      </vt:variant>
      <vt:variant>
        <vt:lpwstr>_Toc86913804</vt:lpwstr>
      </vt:variant>
      <vt:variant>
        <vt:i4>1769522</vt:i4>
      </vt:variant>
      <vt:variant>
        <vt:i4>503</vt:i4>
      </vt:variant>
      <vt:variant>
        <vt:i4>0</vt:i4>
      </vt:variant>
      <vt:variant>
        <vt:i4>5</vt:i4>
      </vt:variant>
      <vt:variant>
        <vt:lpwstr/>
      </vt:variant>
      <vt:variant>
        <vt:lpwstr>_Toc86913803</vt:lpwstr>
      </vt:variant>
      <vt:variant>
        <vt:i4>1703986</vt:i4>
      </vt:variant>
      <vt:variant>
        <vt:i4>497</vt:i4>
      </vt:variant>
      <vt:variant>
        <vt:i4>0</vt:i4>
      </vt:variant>
      <vt:variant>
        <vt:i4>5</vt:i4>
      </vt:variant>
      <vt:variant>
        <vt:lpwstr/>
      </vt:variant>
      <vt:variant>
        <vt:lpwstr>_Toc86913802</vt:lpwstr>
      </vt:variant>
      <vt:variant>
        <vt:i4>1638450</vt:i4>
      </vt:variant>
      <vt:variant>
        <vt:i4>491</vt:i4>
      </vt:variant>
      <vt:variant>
        <vt:i4>0</vt:i4>
      </vt:variant>
      <vt:variant>
        <vt:i4>5</vt:i4>
      </vt:variant>
      <vt:variant>
        <vt:lpwstr/>
      </vt:variant>
      <vt:variant>
        <vt:lpwstr>_Toc86913801</vt:lpwstr>
      </vt:variant>
      <vt:variant>
        <vt:i4>1572914</vt:i4>
      </vt:variant>
      <vt:variant>
        <vt:i4>485</vt:i4>
      </vt:variant>
      <vt:variant>
        <vt:i4>0</vt:i4>
      </vt:variant>
      <vt:variant>
        <vt:i4>5</vt:i4>
      </vt:variant>
      <vt:variant>
        <vt:lpwstr/>
      </vt:variant>
      <vt:variant>
        <vt:lpwstr>_Toc86913800</vt:lpwstr>
      </vt:variant>
      <vt:variant>
        <vt:i4>1966139</vt:i4>
      </vt:variant>
      <vt:variant>
        <vt:i4>479</vt:i4>
      </vt:variant>
      <vt:variant>
        <vt:i4>0</vt:i4>
      </vt:variant>
      <vt:variant>
        <vt:i4>5</vt:i4>
      </vt:variant>
      <vt:variant>
        <vt:lpwstr/>
      </vt:variant>
      <vt:variant>
        <vt:lpwstr>_Toc86913799</vt:lpwstr>
      </vt:variant>
      <vt:variant>
        <vt:i4>2031675</vt:i4>
      </vt:variant>
      <vt:variant>
        <vt:i4>473</vt:i4>
      </vt:variant>
      <vt:variant>
        <vt:i4>0</vt:i4>
      </vt:variant>
      <vt:variant>
        <vt:i4>5</vt:i4>
      </vt:variant>
      <vt:variant>
        <vt:lpwstr/>
      </vt:variant>
      <vt:variant>
        <vt:lpwstr>_Toc86913798</vt:lpwstr>
      </vt:variant>
      <vt:variant>
        <vt:i4>1048635</vt:i4>
      </vt:variant>
      <vt:variant>
        <vt:i4>467</vt:i4>
      </vt:variant>
      <vt:variant>
        <vt:i4>0</vt:i4>
      </vt:variant>
      <vt:variant>
        <vt:i4>5</vt:i4>
      </vt:variant>
      <vt:variant>
        <vt:lpwstr/>
      </vt:variant>
      <vt:variant>
        <vt:lpwstr>_Toc86913797</vt:lpwstr>
      </vt:variant>
      <vt:variant>
        <vt:i4>1114171</vt:i4>
      </vt:variant>
      <vt:variant>
        <vt:i4>461</vt:i4>
      </vt:variant>
      <vt:variant>
        <vt:i4>0</vt:i4>
      </vt:variant>
      <vt:variant>
        <vt:i4>5</vt:i4>
      </vt:variant>
      <vt:variant>
        <vt:lpwstr/>
      </vt:variant>
      <vt:variant>
        <vt:lpwstr>_Toc86913796</vt:lpwstr>
      </vt:variant>
      <vt:variant>
        <vt:i4>1179707</vt:i4>
      </vt:variant>
      <vt:variant>
        <vt:i4>455</vt:i4>
      </vt:variant>
      <vt:variant>
        <vt:i4>0</vt:i4>
      </vt:variant>
      <vt:variant>
        <vt:i4>5</vt:i4>
      </vt:variant>
      <vt:variant>
        <vt:lpwstr/>
      </vt:variant>
      <vt:variant>
        <vt:lpwstr>_Toc86913795</vt:lpwstr>
      </vt:variant>
      <vt:variant>
        <vt:i4>1245243</vt:i4>
      </vt:variant>
      <vt:variant>
        <vt:i4>449</vt:i4>
      </vt:variant>
      <vt:variant>
        <vt:i4>0</vt:i4>
      </vt:variant>
      <vt:variant>
        <vt:i4>5</vt:i4>
      </vt:variant>
      <vt:variant>
        <vt:lpwstr/>
      </vt:variant>
      <vt:variant>
        <vt:lpwstr>_Toc86913794</vt:lpwstr>
      </vt:variant>
      <vt:variant>
        <vt:i4>1310779</vt:i4>
      </vt:variant>
      <vt:variant>
        <vt:i4>443</vt:i4>
      </vt:variant>
      <vt:variant>
        <vt:i4>0</vt:i4>
      </vt:variant>
      <vt:variant>
        <vt:i4>5</vt:i4>
      </vt:variant>
      <vt:variant>
        <vt:lpwstr/>
      </vt:variant>
      <vt:variant>
        <vt:lpwstr>_Toc86913793</vt:lpwstr>
      </vt:variant>
      <vt:variant>
        <vt:i4>1376315</vt:i4>
      </vt:variant>
      <vt:variant>
        <vt:i4>437</vt:i4>
      </vt:variant>
      <vt:variant>
        <vt:i4>0</vt:i4>
      </vt:variant>
      <vt:variant>
        <vt:i4>5</vt:i4>
      </vt:variant>
      <vt:variant>
        <vt:lpwstr/>
      </vt:variant>
      <vt:variant>
        <vt:lpwstr>_Toc86913792</vt:lpwstr>
      </vt:variant>
      <vt:variant>
        <vt:i4>1441851</vt:i4>
      </vt:variant>
      <vt:variant>
        <vt:i4>431</vt:i4>
      </vt:variant>
      <vt:variant>
        <vt:i4>0</vt:i4>
      </vt:variant>
      <vt:variant>
        <vt:i4>5</vt:i4>
      </vt:variant>
      <vt:variant>
        <vt:lpwstr/>
      </vt:variant>
      <vt:variant>
        <vt:lpwstr>_Toc86913791</vt:lpwstr>
      </vt:variant>
      <vt:variant>
        <vt:i4>1507387</vt:i4>
      </vt:variant>
      <vt:variant>
        <vt:i4>425</vt:i4>
      </vt:variant>
      <vt:variant>
        <vt:i4>0</vt:i4>
      </vt:variant>
      <vt:variant>
        <vt:i4>5</vt:i4>
      </vt:variant>
      <vt:variant>
        <vt:lpwstr/>
      </vt:variant>
      <vt:variant>
        <vt:lpwstr>_Toc86913790</vt:lpwstr>
      </vt:variant>
      <vt:variant>
        <vt:i4>1966138</vt:i4>
      </vt:variant>
      <vt:variant>
        <vt:i4>419</vt:i4>
      </vt:variant>
      <vt:variant>
        <vt:i4>0</vt:i4>
      </vt:variant>
      <vt:variant>
        <vt:i4>5</vt:i4>
      </vt:variant>
      <vt:variant>
        <vt:lpwstr/>
      </vt:variant>
      <vt:variant>
        <vt:lpwstr>_Toc86913789</vt:lpwstr>
      </vt:variant>
      <vt:variant>
        <vt:i4>2031674</vt:i4>
      </vt:variant>
      <vt:variant>
        <vt:i4>413</vt:i4>
      </vt:variant>
      <vt:variant>
        <vt:i4>0</vt:i4>
      </vt:variant>
      <vt:variant>
        <vt:i4>5</vt:i4>
      </vt:variant>
      <vt:variant>
        <vt:lpwstr/>
      </vt:variant>
      <vt:variant>
        <vt:lpwstr>_Toc86913788</vt:lpwstr>
      </vt:variant>
      <vt:variant>
        <vt:i4>1048634</vt:i4>
      </vt:variant>
      <vt:variant>
        <vt:i4>407</vt:i4>
      </vt:variant>
      <vt:variant>
        <vt:i4>0</vt:i4>
      </vt:variant>
      <vt:variant>
        <vt:i4>5</vt:i4>
      </vt:variant>
      <vt:variant>
        <vt:lpwstr/>
      </vt:variant>
      <vt:variant>
        <vt:lpwstr>_Toc86913787</vt:lpwstr>
      </vt:variant>
      <vt:variant>
        <vt:i4>1114170</vt:i4>
      </vt:variant>
      <vt:variant>
        <vt:i4>401</vt:i4>
      </vt:variant>
      <vt:variant>
        <vt:i4>0</vt:i4>
      </vt:variant>
      <vt:variant>
        <vt:i4>5</vt:i4>
      </vt:variant>
      <vt:variant>
        <vt:lpwstr/>
      </vt:variant>
      <vt:variant>
        <vt:lpwstr>_Toc86913786</vt:lpwstr>
      </vt:variant>
      <vt:variant>
        <vt:i4>1179706</vt:i4>
      </vt:variant>
      <vt:variant>
        <vt:i4>395</vt:i4>
      </vt:variant>
      <vt:variant>
        <vt:i4>0</vt:i4>
      </vt:variant>
      <vt:variant>
        <vt:i4>5</vt:i4>
      </vt:variant>
      <vt:variant>
        <vt:lpwstr/>
      </vt:variant>
      <vt:variant>
        <vt:lpwstr>_Toc86913785</vt:lpwstr>
      </vt:variant>
      <vt:variant>
        <vt:i4>1245242</vt:i4>
      </vt:variant>
      <vt:variant>
        <vt:i4>389</vt:i4>
      </vt:variant>
      <vt:variant>
        <vt:i4>0</vt:i4>
      </vt:variant>
      <vt:variant>
        <vt:i4>5</vt:i4>
      </vt:variant>
      <vt:variant>
        <vt:lpwstr/>
      </vt:variant>
      <vt:variant>
        <vt:lpwstr>_Toc86913784</vt:lpwstr>
      </vt:variant>
      <vt:variant>
        <vt:i4>1310778</vt:i4>
      </vt:variant>
      <vt:variant>
        <vt:i4>383</vt:i4>
      </vt:variant>
      <vt:variant>
        <vt:i4>0</vt:i4>
      </vt:variant>
      <vt:variant>
        <vt:i4>5</vt:i4>
      </vt:variant>
      <vt:variant>
        <vt:lpwstr/>
      </vt:variant>
      <vt:variant>
        <vt:lpwstr>_Toc86913783</vt:lpwstr>
      </vt:variant>
      <vt:variant>
        <vt:i4>1376314</vt:i4>
      </vt:variant>
      <vt:variant>
        <vt:i4>377</vt:i4>
      </vt:variant>
      <vt:variant>
        <vt:i4>0</vt:i4>
      </vt:variant>
      <vt:variant>
        <vt:i4>5</vt:i4>
      </vt:variant>
      <vt:variant>
        <vt:lpwstr/>
      </vt:variant>
      <vt:variant>
        <vt:lpwstr>_Toc86913782</vt:lpwstr>
      </vt:variant>
      <vt:variant>
        <vt:i4>1441850</vt:i4>
      </vt:variant>
      <vt:variant>
        <vt:i4>371</vt:i4>
      </vt:variant>
      <vt:variant>
        <vt:i4>0</vt:i4>
      </vt:variant>
      <vt:variant>
        <vt:i4>5</vt:i4>
      </vt:variant>
      <vt:variant>
        <vt:lpwstr/>
      </vt:variant>
      <vt:variant>
        <vt:lpwstr>_Toc86913781</vt:lpwstr>
      </vt:variant>
      <vt:variant>
        <vt:i4>1507386</vt:i4>
      </vt:variant>
      <vt:variant>
        <vt:i4>365</vt:i4>
      </vt:variant>
      <vt:variant>
        <vt:i4>0</vt:i4>
      </vt:variant>
      <vt:variant>
        <vt:i4>5</vt:i4>
      </vt:variant>
      <vt:variant>
        <vt:lpwstr/>
      </vt:variant>
      <vt:variant>
        <vt:lpwstr>_Toc86913780</vt:lpwstr>
      </vt:variant>
      <vt:variant>
        <vt:i4>1966133</vt:i4>
      </vt:variant>
      <vt:variant>
        <vt:i4>359</vt:i4>
      </vt:variant>
      <vt:variant>
        <vt:i4>0</vt:i4>
      </vt:variant>
      <vt:variant>
        <vt:i4>5</vt:i4>
      </vt:variant>
      <vt:variant>
        <vt:lpwstr/>
      </vt:variant>
      <vt:variant>
        <vt:lpwstr>_Toc86913779</vt:lpwstr>
      </vt:variant>
      <vt:variant>
        <vt:i4>2031669</vt:i4>
      </vt:variant>
      <vt:variant>
        <vt:i4>353</vt:i4>
      </vt:variant>
      <vt:variant>
        <vt:i4>0</vt:i4>
      </vt:variant>
      <vt:variant>
        <vt:i4>5</vt:i4>
      </vt:variant>
      <vt:variant>
        <vt:lpwstr/>
      </vt:variant>
      <vt:variant>
        <vt:lpwstr>_Toc86913778</vt:lpwstr>
      </vt:variant>
      <vt:variant>
        <vt:i4>1048629</vt:i4>
      </vt:variant>
      <vt:variant>
        <vt:i4>347</vt:i4>
      </vt:variant>
      <vt:variant>
        <vt:i4>0</vt:i4>
      </vt:variant>
      <vt:variant>
        <vt:i4>5</vt:i4>
      </vt:variant>
      <vt:variant>
        <vt:lpwstr/>
      </vt:variant>
      <vt:variant>
        <vt:lpwstr>_Toc86913777</vt:lpwstr>
      </vt:variant>
      <vt:variant>
        <vt:i4>1114165</vt:i4>
      </vt:variant>
      <vt:variant>
        <vt:i4>341</vt:i4>
      </vt:variant>
      <vt:variant>
        <vt:i4>0</vt:i4>
      </vt:variant>
      <vt:variant>
        <vt:i4>5</vt:i4>
      </vt:variant>
      <vt:variant>
        <vt:lpwstr/>
      </vt:variant>
      <vt:variant>
        <vt:lpwstr>_Toc86913776</vt:lpwstr>
      </vt:variant>
      <vt:variant>
        <vt:i4>1179701</vt:i4>
      </vt:variant>
      <vt:variant>
        <vt:i4>335</vt:i4>
      </vt:variant>
      <vt:variant>
        <vt:i4>0</vt:i4>
      </vt:variant>
      <vt:variant>
        <vt:i4>5</vt:i4>
      </vt:variant>
      <vt:variant>
        <vt:lpwstr/>
      </vt:variant>
      <vt:variant>
        <vt:lpwstr>_Toc86913775</vt:lpwstr>
      </vt:variant>
      <vt:variant>
        <vt:i4>1245237</vt:i4>
      </vt:variant>
      <vt:variant>
        <vt:i4>329</vt:i4>
      </vt:variant>
      <vt:variant>
        <vt:i4>0</vt:i4>
      </vt:variant>
      <vt:variant>
        <vt:i4>5</vt:i4>
      </vt:variant>
      <vt:variant>
        <vt:lpwstr/>
      </vt:variant>
      <vt:variant>
        <vt:lpwstr>_Toc86913774</vt:lpwstr>
      </vt:variant>
      <vt:variant>
        <vt:i4>1310773</vt:i4>
      </vt:variant>
      <vt:variant>
        <vt:i4>323</vt:i4>
      </vt:variant>
      <vt:variant>
        <vt:i4>0</vt:i4>
      </vt:variant>
      <vt:variant>
        <vt:i4>5</vt:i4>
      </vt:variant>
      <vt:variant>
        <vt:lpwstr/>
      </vt:variant>
      <vt:variant>
        <vt:lpwstr>_Toc86913773</vt:lpwstr>
      </vt:variant>
      <vt:variant>
        <vt:i4>1376309</vt:i4>
      </vt:variant>
      <vt:variant>
        <vt:i4>317</vt:i4>
      </vt:variant>
      <vt:variant>
        <vt:i4>0</vt:i4>
      </vt:variant>
      <vt:variant>
        <vt:i4>5</vt:i4>
      </vt:variant>
      <vt:variant>
        <vt:lpwstr/>
      </vt:variant>
      <vt:variant>
        <vt:lpwstr>_Toc86913772</vt:lpwstr>
      </vt:variant>
      <vt:variant>
        <vt:i4>1441845</vt:i4>
      </vt:variant>
      <vt:variant>
        <vt:i4>311</vt:i4>
      </vt:variant>
      <vt:variant>
        <vt:i4>0</vt:i4>
      </vt:variant>
      <vt:variant>
        <vt:i4>5</vt:i4>
      </vt:variant>
      <vt:variant>
        <vt:lpwstr/>
      </vt:variant>
      <vt:variant>
        <vt:lpwstr>_Toc86913771</vt:lpwstr>
      </vt:variant>
      <vt:variant>
        <vt:i4>1507381</vt:i4>
      </vt:variant>
      <vt:variant>
        <vt:i4>305</vt:i4>
      </vt:variant>
      <vt:variant>
        <vt:i4>0</vt:i4>
      </vt:variant>
      <vt:variant>
        <vt:i4>5</vt:i4>
      </vt:variant>
      <vt:variant>
        <vt:lpwstr/>
      </vt:variant>
      <vt:variant>
        <vt:lpwstr>_Toc86913770</vt:lpwstr>
      </vt:variant>
      <vt:variant>
        <vt:i4>1966132</vt:i4>
      </vt:variant>
      <vt:variant>
        <vt:i4>299</vt:i4>
      </vt:variant>
      <vt:variant>
        <vt:i4>0</vt:i4>
      </vt:variant>
      <vt:variant>
        <vt:i4>5</vt:i4>
      </vt:variant>
      <vt:variant>
        <vt:lpwstr/>
      </vt:variant>
      <vt:variant>
        <vt:lpwstr>_Toc86913769</vt:lpwstr>
      </vt:variant>
      <vt:variant>
        <vt:i4>2031668</vt:i4>
      </vt:variant>
      <vt:variant>
        <vt:i4>293</vt:i4>
      </vt:variant>
      <vt:variant>
        <vt:i4>0</vt:i4>
      </vt:variant>
      <vt:variant>
        <vt:i4>5</vt:i4>
      </vt:variant>
      <vt:variant>
        <vt:lpwstr/>
      </vt:variant>
      <vt:variant>
        <vt:lpwstr>_Toc86913768</vt:lpwstr>
      </vt:variant>
      <vt:variant>
        <vt:i4>1048628</vt:i4>
      </vt:variant>
      <vt:variant>
        <vt:i4>287</vt:i4>
      </vt:variant>
      <vt:variant>
        <vt:i4>0</vt:i4>
      </vt:variant>
      <vt:variant>
        <vt:i4>5</vt:i4>
      </vt:variant>
      <vt:variant>
        <vt:lpwstr/>
      </vt:variant>
      <vt:variant>
        <vt:lpwstr>_Toc86913767</vt:lpwstr>
      </vt:variant>
      <vt:variant>
        <vt:i4>1114164</vt:i4>
      </vt:variant>
      <vt:variant>
        <vt:i4>281</vt:i4>
      </vt:variant>
      <vt:variant>
        <vt:i4>0</vt:i4>
      </vt:variant>
      <vt:variant>
        <vt:i4>5</vt:i4>
      </vt:variant>
      <vt:variant>
        <vt:lpwstr/>
      </vt:variant>
      <vt:variant>
        <vt:lpwstr>_Toc86913766</vt:lpwstr>
      </vt:variant>
      <vt:variant>
        <vt:i4>1179700</vt:i4>
      </vt:variant>
      <vt:variant>
        <vt:i4>275</vt:i4>
      </vt:variant>
      <vt:variant>
        <vt:i4>0</vt:i4>
      </vt:variant>
      <vt:variant>
        <vt:i4>5</vt:i4>
      </vt:variant>
      <vt:variant>
        <vt:lpwstr/>
      </vt:variant>
      <vt:variant>
        <vt:lpwstr>_Toc86913765</vt:lpwstr>
      </vt:variant>
      <vt:variant>
        <vt:i4>1245236</vt:i4>
      </vt:variant>
      <vt:variant>
        <vt:i4>269</vt:i4>
      </vt:variant>
      <vt:variant>
        <vt:i4>0</vt:i4>
      </vt:variant>
      <vt:variant>
        <vt:i4>5</vt:i4>
      </vt:variant>
      <vt:variant>
        <vt:lpwstr/>
      </vt:variant>
      <vt:variant>
        <vt:lpwstr>_Toc86913764</vt:lpwstr>
      </vt:variant>
      <vt:variant>
        <vt:i4>1310772</vt:i4>
      </vt:variant>
      <vt:variant>
        <vt:i4>263</vt:i4>
      </vt:variant>
      <vt:variant>
        <vt:i4>0</vt:i4>
      </vt:variant>
      <vt:variant>
        <vt:i4>5</vt:i4>
      </vt:variant>
      <vt:variant>
        <vt:lpwstr/>
      </vt:variant>
      <vt:variant>
        <vt:lpwstr>_Toc86913763</vt:lpwstr>
      </vt:variant>
      <vt:variant>
        <vt:i4>1376308</vt:i4>
      </vt:variant>
      <vt:variant>
        <vt:i4>257</vt:i4>
      </vt:variant>
      <vt:variant>
        <vt:i4>0</vt:i4>
      </vt:variant>
      <vt:variant>
        <vt:i4>5</vt:i4>
      </vt:variant>
      <vt:variant>
        <vt:lpwstr/>
      </vt:variant>
      <vt:variant>
        <vt:lpwstr>_Toc86913762</vt:lpwstr>
      </vt:variant>
      <vt:variant>
        <vt:i4>1441844</vt:i4>
      </vt:variant>
      <vt:variant>
        <vt:i4>251</vt:i4>
      </vt:variant>
      <vt:variant>
        <vt:i4>0</vt:i4>
      </vt:variant>
      <vt:variant>
        <vt:i4>5</vt:i4>
      </vt:variant>
      <vt:variant>
        <vt:lpwstr/>
      </vt:variant>
      <vt:variant>
        <vt:lpwstr>_Toc86913761</vt:lpwstr>
      </vt:variant>
      <vt:variant>
        <vt:i4>1507380</vt:i4>
      </vt:variant>
      <vt:variant>
        <vt:i4>245</vt:i4>
      </vt:variant>
      <vt:variant>
        <vt:i4>0</vt:i4>
      </vt:variant>
      <vt:variant>
        <vt:i4>5</vt:i4>
      </vt:variant>
      <vt:variant>
        <vt:lpwstr/>
      </vt:variant>
      <vt:variant>
        <vt:lpwstr>_Toc86913760</vt:lpwstr>
      </vt:variant>
      <vt:variant>
        <vt:i4>1966135</vt:i4>
      </vt:variant>
      <vt:variant>
        <vt:i4>239</vt:i4>
      </vt:variant>
      <vt:variant>
        <vt:i4>0</vt:i4>
      </vt:variant>
      <vt:variant>
        <vt:i4>5</vt:i4>
      </vt:variant>
      <vt:variant>
        <vt:lpwstr/>
      </vt:variant>
      <vt:variant>
        <vt:lpwstr>_Toc86913759</vt:lpwstr>
      </vt:variant>
      <vt:variant>
        <vt:i4>2031671</vt:i4>
      </vt:variant>
      <vt:variant>
        <vt:i4>233</vt:i4>
      </vt:variant>
      <vt:variant>
        <vt:i4>0</vt:i4>
      </vt:variant>
      <vt:variant>
        <vt:i4>5</vt:i4>
      </vt:variant>
      <vt:variant>
        <vt:lpwstr/>
      </vt:variant>
      <vt:variant>
        <vt:lpwstr>_Toc86913758</vt:lpwstr>
      </vt:variant>
      <vt:variant>
        <vt:i4>1048631</vt:i4>
      </vt:variant>
      <vt:variant>
        <vt:i4>227</vt:i4>
      </vt:variant>
      <vt:variant>
        <vt:i4>0</vt:i4>
      </vt:variant>
      <vt:variant>
        <vt:i4>5</vt:i4>
      </vt:variant>
      <vt:variant>
        <vt:lpwstr/>
      </vt:variant>
      <vt:variant>
        <vt:lpwstr>_Toc86913757</vt:lpwstr>
      </vt:variant>
      <vt:variant>
        <vt:i4>1114167</vt:i4>
      </vt:variant>
      <vt:variant>
        <vt:i4>221</vt:i4>
      </vt:variant>
      <vt:variant>
        <vt:i4>0</vt:i4>
      </vt:variant>
      <vt:variant>
        <vt:i4>5</vt:i4>
      </vt:variant>
      <vt:variant>
        <vt:lpwstr/>
      </vt:variant>
      <vt:variant>
        <vt:lpwstr>_Toc86913756</vt:lpwstr>
      </vt:variant>
      <vt:variant>
        <vt:i4>1179703</vt:i4>
      </vt:variant>
      <vt:variant>
        <vt:i4>215</vt:i4>
      </vt:variant>
      <vt:variant>
        <vt:i4>0</vt:i4>
      </vt:variant>
      <vt:variant>
        <vt:i4>5</vt:i4>
      </vt:variant>
      <vt:variant>
        <vt:lpwstr/>
      </vt:variant>
      <vt:variant>
        <vt:lpwstr>_Toc86913755</vt:lpwstr>
      </vt:variant>
      <vt:variant>
        <vt:i4>1245239</vt:i4>
      </vt:variant>
      <vt:variant>
        <vt:i4>209</vt:i4>
      </vt:variant>
      <vt:variant>
        <vt:i4>0</vt:i4>
      </vt:variant>
      <vt:variant>
        <vt:i4>5</vt:i4>
      </vt:variant>
      <vt:variant>
        <vt:lpwstr/>
      </vt:variant>
      <vt:variant>
        <vt:lpwstr>_Toc86913754</vt:lpwstr>
      </vt:variant>
      <vt:variant>
        <vt:i4>1310775</vt:i4>
      </vt:variant>
      <vt:variant>
        <vt:i4>203</vt:i4>
      </vt:variant>
      <vt:variant>
        <vt:i4>0</vt:i4>
      </vt:variant>
      <vt:variant>
        <vt:i4>5</vt:i4>
      </vt:variant>
      <vt:variant>
        <vt:lpwstr/>
      </vt:variant>
      <vt:variant>
        <vt:lpwstr>_Toc86913753</vt:lpwstr>
      </vt:variant>
      <vt:variant>
        <vt:i4>1376311</vt:i4>
      </vt:variant>
      <vt:variant>
        <vt:i4>197</vt:i4>
      </vt:variant>
      <vt:variant>
        <vt:i4>0</vt:i4>
      </vt:variant>
      <vt:variant>
        <vt:i4>5</vt:i4>
      </vt:variant>
      <vt:variant>
        <vt:lpwstr/>
      </vt:variant>
      <vt:variant>
        <vt:lpwstr>_Toc86913752</vt:lpwstr>
      </vt:variant>
      <vt:variant>
        <vt:i4>1441847</vt:i4>
      </vt:variant>
      <vt:variant>
        <vt:i4>191</vt:i4>
      </vt:variant>
      <vt:variant>
        <vt:i4>0</vt:i4>
      </vt:variant>
      <vt:variant>
        <vt:i4>5</vt:i4>
      </vt:variant>
      <vt:variant>
        <vt:lpwstr/>
      </vt:variant>
      <vt:variant>
        <vt:lpwstr>_Toc86913751</vt:lpwstr>
      </vt:variant>
      <vt:variant>
        <vt:i4>1507383</vt:i4>
      </vt:variant>
      <vt:variant>
        <vt:i4>185</vt:i4>
      </vt:variant>
      <vt:variant>
        <vt:i4>0</vt:i4>
      </vt:variant>
      <vt:variant>
        <vt:i4>5</vt:i4>
      </vt:variant>
      <vt:variant>
        <vt:lpwstr/>
      </vt:variant>
      <vt:variant>
        <vt:lpwstr>_Toc86913750</vt:lpwstr>
      </vt:variant>
      <vt:variant>
        <vt:i4>1966134</vt:i4>
      </vt:variant>
      <vt:variant>
        <vt:i4>179</vt:i4>
      </vt:variant>
      <vt:variant>
        <vt:i4>0</vt:i4>
      </vt:variant>
      <vt:variant>
        <vt:i4>5</vt:i4>
      </vt:variant>
      <vt:variant>
        <vt:lpwstr/>
      </vt:variant>
      <vt:variant>
        <vt:lpwstr>_Toc86913749</vt:lpwstr>
      </vt:variant>
      <vt:variant>
        <vt:i4>2031670</vt:i4>
      </vt:variant>
      <vt:variant>
        <vt:i4>173</vt:i4>
      </vt:variant>
      <vt:variant>
        <vt:i4>0</vt:i4>
      </vt:variant>
      <vt:variant>
        <vt:i4>5</vt:i4>
      </vt:variant>
      <vt:variant>
        <vt:lpwstr/>
      </vt:variant>
      <vt:variant>
        <vt:lpwstr>_Toc86913748</vt:lpwstr>
      </vt:variant>
      <vt:variant>
        <vt:i4>1048630</vt:i4>
      </vt:variant>
      <vt:variant>
        <vt:i4>167</vt:i4>
      </vt:variant>
      <vt:variant>
        <vt:i4>0</vt:i4>
      </vt:variant>
      <vt:variant>
        <vt:i4>5</vt:i4>
      </vt:variant>
      <vt:variant>
        <vt:lpwstr/>
      </vt:variant>
      <vt:variant>
        <vt:lpwstr>_Toc86913747</vt:lpwstr>
      </vt:variant>
      <vt:variant>
        <vt:i4>1114166</vt:i4>
      </vt:variant>
      <vt:variant>
        <vt:i4>161</vt:i4>
      </vt:variant>
      <vt:variant>
        <vt:i4>0</vt:i4>
      </vt:variant>
      <vt:variant>
        <vt:i4>5</vt:i4>
      </vt:variant>
      <vt:variant>
        <vt:lpwstr/>
      </vt:variant>
      <vt:variant>
        <vt:lpwstr>_Toc86913746</vt:lpwstr>
      </vt:variant>
      <vt:variant>
        <vt:i4>1179702</vt:i4>
      </vt:variant>
      <vt:variant>
        <vt:i4>155</vt:i4>
      </vt:variant>
      <vt:variant>
        <vt:i4>0</vt:i4>
      </vt:variant>
      <vt:variant>
        <vt:i4>5</vt:i4>
      </vt:variant>
      <vt:variant>
        <vt:lpwstr/>
      </vt:variant>
      <vt:variant>
        <vt:lpwstr>_Toc86913745</vt:lpwstr>
      </vt:variant>
      <vt:variant>
        <vt:i4>1245238</vt:i4>
      </vt:variant>
      <vt:variant>
        <vt:i4>149</vt:i4>
      </vt:variant>
      <vt:variant>
        <vt:i4>0</vt:i4>
      </vt:variant>
      <vt:variant>
        <vt:i4>5</vt:i4>
      </vt:variant>
      <vt:variant>
        <vt:lpwstr/>
      </vt:variant>
      <vt:variant>
        <vt:lpwstr>_Toc86913744</vt:lpwstr>
      </vt:variant>
      <vt:variant>
        <vt:i4>1310774</vt:i4>
      </vt:variant>
      <vt:variant>
        <vt:i4>143</vt:i4>
      </vt:variant>
      <vt:variant>
        <vt:i4>0</vt:i4>
      </vt:variant>
      <vt:variant>
        <vt:i4>5</vt:i4>
      </vt:variant>
      <vt:variant>
        <vt:lpwstr/>
      </vt:variant>
      <vt:variant>
        <vt:lpwstr>_Toc86913743</vt:lpwstr>
      </vt:variant>
      <vt:variant>
        <vt:i4>1376310</vt:i4>
      </vt:variant>
      <vt:variant>
        <vt:i4>137</vt:i4>
      </vt:variant>
      <vt:variant>
        <vt:i4>0</vt:i4>
      </vt:variant>
      <vt:variant>
        <vt:i4>5</vt:i4>
      </vt:variant>
      <vt:variant>
        <vt:lpwstr/>
      </vt:variant>
      <vt:variant>
        <vt:lpwstr>_Toc86913742</vt:lpwstr>
      </vt:variant>
      <vt:variant>
        <vt:i4>1441846</vt:i4>
      </vt:variant>
      <vt:variant>
        <vt:i4>131</vt:i4>
      </vt:variant>
      <vt:variant>
        <vt:i4>0</vt:i4>
      </vt:variant>
      <vt:variant>
        <vt:i4>5</vt:i4>
      </vt:variant>
      <vt:variant>
        <vt:lpwstr/>
      </vt:variant>
      <vt:variant>
        <vt:lpwstr>_Toc86913741</vt:lpwstr>
      </vt:variant>
      <vt:variant>
        <vt:i4>1507382</vt:i4>
      </vt:variant>
      <vt:variant>
        <vt:i4>125</vt:i4>
      </vt:variant>
      <vt:variant>
        <vt:i4>0</vt:i4>
      </vt:variant>
      <vt:variant>
        <vt:i4>5</vt:i4>
      </vt:variant>
      <vt:variant>
        <vt:lpwstr/>
      </vt:variant>
      <vt:variant>
        <vt:lpwstr>_Toc86913740</vt:lpwstr>
      </vt:variant>
      <vt:variant>
        <vt:i4>1966129</vt:i4>
      </vt:variant>
      <vt:variant>
        <vt:i4>119</vt:i4>
      </vt:variant>
      <vt:variant>
        <vt:i4>0</vt:i4>
      </vt:variant>
      <vt:variant>
        <vt:i4>5</vt:i4>
      </vt:variant>
      <vt:variant>
        <vt:lpwstr/>
      </vt:variant>
      <vt:variant>
        <vt:lpwstr>_Toc86913739</vt:lpwstr>
      </vt:variant>
      <vt:variant>
        <vt:i4>2031665</vt:i4>
      </vt:variant>
      <vt:variant>
        <vt:i4>113</vt:i4>
      </vt:variant>
      <vt:variant>
        <vt:i4>0</vt:i4>
      </vt:variant>
      <vt:variant>
        <vt:i4>5</vt:i4>
      </vt:variant>
      <vt:variant>
        <vt:lpwstr/>
      </vt:variant>
      <vt:variant>
        <vt:lpwstr>_Toc86913738</vt:lpwstr>
      </vt:variant>
      <vt:variant>
        <vt:i4>1048625</vt:i4>
      </vt:variant>
      <vt:variant>
        <vt:i4>107</vt:i4>
      </vt:variant>
      <vt:variant>
        <vt:i4>0</vt:i4>
      </vt:variant>
      <vt:variant>
        <vt:i4>5</vt:i4>
      </vt:variant>
      <vt:variant>
        <vt:lpwstr/>
      </vt:variant>
      <vt:variant>
        <vt:lpwstr>_Toc86913737</vt:lpwstr>
      </vt:variant>
      <vt:variant>
        <vt:i4>1114161</vt:i4>
      </vt:variant>
      <vt:variant>
        <vt:i4>101</vt:i4>
      </vt:variant>
      <vt:variant>
        <vt:i4>0</vt:i4>
      </vt:variant>
      <vt:variant>
        <vt:i4>5</vt:i4>
      </vt:variant>
      <vt:variant>
        <vt:lpwstr/>
      </vt:variant>
      <vt:variant>
        <vt:lpwstr>_Toc86913736</vt:lpwstr>
      </vt:variant>
      <vt:variant>
        <vt:i4>1179697</vt:i4>
      </vt:variant>
      <vt:variant>
        <vt:i4>95</vt:i4>
      </vt:variant>
      <vt:variant>
        <vt:i4>0</vt:i4>
      </vt:variant>
      <vt:variant>
        <vt:i4>5</vt:i4>
      </vt:variant>
      <vt:variant>
        <vt:lpwstr/>
      </vt:variant>
      <vt:variant>
        <vt:lpwstr>_Toc86913735</vt:lpwstr>
      </vt:variant>
      <vt:variant>
        <vt:i4>1245233</vt:i4>
      </vt:variant>
      <vt:variant>
        <vt:i4>89</vt:i4>
      </vt:variant>
      <vt:variant>
        <vt:i4>0</vt:i4>
      </vt:variant>
      <vt:variant>
        <vt:i4>5</vt:i4>
      </vt:variant>
      <vt:variant>
        <vt:lpwstr/>
      </vt:variant>
      <vt:variant>
        <vt:lpwstr>_Toc86913734</vt:lpwstr>
      </vt:variant>
      <vt:variant>
        <vt:i4>1310769</vt:i4>
      </vt:variant>
      <vt:variant>
        <vt:i4>83</vt:i4>
      </vt:variant>
      <vt:variant>
        <vt:i4>0</vt:i4>
      </vt:variant>
      <vt:variant>
        <vt:i4>5</vt:i4>
      </vt:variant>
      <vt:variant>
        <vt:lpwstr/>
      </vt:variant>
      <vt:variant>
        <vt:lpwstr>_Toc86913733</vt:lpwstr>
      </vt:variant>
      <vt:variant>
        <vt:i4>1376305</vt:i4>
      </vt:variant>
      <vt:variant>
        <vt:i4>77</vt:i4>
      </vt:variant>
      <vt:variant>
        <vt:i4>0</vt:i4>
      </vt:variant>
      <vt:variant>
        <vt:i4>5</vt:i4>
      </vt:variant>
      <vt:variant>
        <vt:lpwstr/>
      </vt:variant>
      <vt:variant>
        <vt:lpwstr>_Toc86913732</vt:lpwstr>
      </vt:variant>
      <vt:variant>
        <vt:i4>1441841</vt:i4>
      </vt:variant>
      <vt:variant>
        <vt:i4>71</vt:i4>
      </vt:variant>
      <vt:variant>
        <vt:i4>0</vt:i4>
      </vt:variant>
      <vt:variant>
        <vt:i4>5</vt:i4>
      </vt:variant>
      <vt:variant>
        <vt:lpwstr/>
      </vt:variant>
      <vt:variant>
        <vt:lpwstr>_Toc86913731</vt:lpwstr>
      </vt:variant>
      <vt:variant>
        <vt:i4>1507377</vt:i4>
      </vt:variant>
      <vt:variant>
        <vt:i4>65</vt:i4>
      </vt:variant>
      <vt:variant>
        <vt:i4>0</vt:i4>
      </vt:variant>
      <vt:variant>
        <vt:i4>5</vt:i4>
      </vt:variant>
      <vt:variant>
        <vt:lpwstr/>
      </vt:variant>
      <vt:variant>
        <vt:lpwstr>_Toc86913730</vt:lpwstr>
      </vt:variant>
      <vt:variant>
        <vt:i4>1966128</vt:i4>
      </vt:variant>
      <vt:variant>
        <vt:i4>59</vt:i4>
      </vt:variant>
      <vt:variant>
        <vt:i4>0</vt:i4>
      </vt:variant>
      <vt:variant>
        <vt:i4>5</vt:i4>
      </vt:variant>
      <vt:variant>
        <vt:lpwstr/>
      </vt:variant>
      <vt:variant>
        <vt:lpwstr>_Toc86913729</vt:lpwstr>
      </vt:variant>
      <vt:variant>
        <vt:i4>2031664</vt:i4>
      </vt:variant>
      <vt:variant>
        <vt:i4>53</vt:i4>
      </vt:variant>
      <vt:variant>
        <vt:i4>0</vt:i4>
      </vt:variant>
      <vt:variant>
        <vt:i4>5</vt:i4>
      </vt:variant>
      <vt:variant>
        <vt:lpwstr/>
      </vt:variant>
      <vt:variant>
        <vt:lpwstr>_Toc86913728</vt:lpwstr>
      </vt:variant>
      <vt:variant>
        <vt:i4>1048624</vt:i4>
      </vt:variant>
      <vt:variant>
        <vt:i4>47</vt:i4>
      </vt:variant>
      <vt:variant>
        <vt:i4>0</vt:i4>
      </vt:variant>
      <vt:variant>
        <vt:i4>5</vt:i4>
      </vt:variant>
      <vt:variant>
        <vt:lpwstr/>
      </vt:variant>
      <vt:variant>
        <vt:lpwstr>_Toc86913727</vt:lpwstr>
      </vt:variant>
      <vt:variant>
        <vt:i4>1114160</vt:i4>
      </vt:variant>
      <vt:variant>
        <vt:i4>41</vt:i4>
      </vt:variant>
      <vt:variant>
        <vt:i4>0</vt:i4>
      </vt:variant>
      <vt:variant>
        <vt:i4>5</vt:i4>
      </vt:variant>
      <vt:variant>
        <vt:lpwstr/>
      </vt:variant>
      <vt:variant>
        <vt:lpwstr>_Toc86913726</vt:lpwstr>
      </vt:variant>
      <vt:variant>
        <vt:i4>1179696</vt:i4>
      </vt:variant>
      <vt:variant>
        <vt:i4>35</vt:i4>
      </vt:variant>
      <vt:variant>
        <vt:i4>0</vt:i4>
      </vt:variant>
      <vt:variant>
        <vt:i4>5</vt:i4>
      </vt:variant>
      <vt:variant>
        <vt:lpwstr/>
      </vt:variant>
      <vt:variant>
        <vt:lpwstr>_Toc86913725</vt:lpwstr>
      </vt:variant>
      <vt:variant>
        <vt:i4>1245232</vt:i4>
      </vt:variant>
      <vt:variant>
        <vt:i4>29</vt:i4>
      </vt:variant>
      <vt:variant>
        <vt:i4>0</vt:i4>
      </vt:variant>
      <vt:variant>
        <vt:i4>5</vt:i4>
      </vt:variant>
      <vt:variant>
        <vt:lpwstr/>
      </vt:variant>
      <vt:variant>
        <vt:lpwstr>_Toc86913724</vt:lpwstr>
      </vt:variant>
      <vt:variant>
        <vt:i4>3932247</vt:i4>
      </vt:variant>
      <vt:variant>
        <vt:i4>24</vt:i4>
      </vt:variant>
      <vt:variant>
        <vt:i4>0</vt:i4>
      </vt:variant>
      <vt:variant>
        <vt:i4>5</vt:i4>
      </vt:variant>
      <vt:variant>
        <vt:lpwstr>mailto:Sandeep.pulluru@itpeoplecorp.com</vt:lpwstr>
      </vt:variant>
      <vt:variant>
        <vt:lpwstr/>
      </vt:variant>
      <vt:variant>
        <vt:i4>4784255</vt:i4>
      </vt:variant>
      <vt:variant>
        <vt:i4>21</vt:i4>
      </vt:variant>
      <vt:variant>
        <vt:i4>0</vt:i4>
      </vt:variant>
      <vt:variant>
        <vt:i4>5</vt:i4>
      </vt:variant>
      <vt:variant>
        <vt:lpwstr>mailto:sesha@itpeoplecorp.com</vt:lpwstr>
      </vt:variant>
      <vt:variant>
        <vt:lpwstr/>
      </vt:variant>
      <vt:variant>
        <vt:i4>5046317</vt:i4>
      </vt:variant>
      <vt:variant>
        <vt:i4>18</vt:i4>
      </vt:variant>
      <vt:variant>
        <vt:i4>0</vt:i4>
      </vt:variant>
      <vt:variant>
        <vt:i4>5</vt:i4>
      </vt:variant>
      <vt:variant>
        <vt:lpwstr>mailto:Chaitanya.kommoju@itpeoplecorp.com</vt:lpwstr>
      </vt:variant>
      <vt:variant>
        <vt:lpwstr/>
      </vt:variant>
      <vt:variant>
        <vt:i4>2818138</vt:i4>
      </vt:variant>
      <vt:variant>
        <vt:i4>15</vt:i4>
      </vt:variant>
      <vt:variant>
        <vt:i4>0</vt:i4>
      </vt:variant>
      <vt:variant>
        <vt:i4>5</vt:i4>
      </vt:variant>
      <vt:variant>
        <vt:lpwstr>mailto:Surya.lanka@itpeoplecorp.com</vt:lpwstr>
      </vt:variant>
      <vt:variant>
        <vt:lpwstr/>
      </vt:variant>
      <vt:variant>
        <vt:i4>4522080</vt:i4>
      </vt:variant>
      <vt:variant>
        <vt:i4>12</vt:i4>
      </vt:variant>
      <vt:variant>
        <vt:i4>0</vt:i4>
      </vt:variant>
      <vt:variant>
        <vt:i4>5</vt:i4>
      </vt:variant>
      <vt:variant>
        <vt:lpwstr>mailto:toma@aaisonline.com</vt:lpwstr>
      </vt:variant>
      <vt:variant>
        <vt:lpwstr/>
      </vt:variant>
      <vt:variant>
        <vt:i4>196662</vt:i4>
      </vt:variant>
      <vt:variant>
        <vt:i4>9</vt:i4>
      </vt:variant>
      <vt:variant>
        <vt:i4>0</vt:i4>
      </vt:variant>
      <vt:variant>
        <vt:i4>5</vt:i4>
      </vt:variant>
      <vt:variant>
        <vt:lpwstr>mailto:marcs@aaisionline.com</vt:lpwstr>
      </vt:variant>
      <vt:variant>
        <vt:lpwstr/>
      </vt:variant>
      <vt:variant>
        <vt:i4>5832824</vt:i4>
      </vt:variant>
      <vt:variant>
        <vt:i4>6</vt:i4>
      </vt:variant>
      <vt:variant>
        <vt:i4>0</vt:i4>
      </vt:variant>
      <vt:variant>
        <vt:i4>5</vt:i4>
      </vt:variant>
      <vt:variant>
        <vt:lpwstr>mailto:kens@aaisonline.com</vt:lpwstr>
      </vt:variant>
      <vt:variant>
        <vt:lpwstr/>
      </vt:variant>
      <vt:variant>
        <vt:i4>7929872</vt:i4>
      </vt:variant>
      <vt:variant>
        <vt:i4>3</vt:i4>
      </vt:variant>
      <vt:variant>
        <vt:i4>0</vt:i4>
      </vt:variant>
      <vt:variant>
        <vt:i4>5</vt:i4>
      </vt:variant>
      <vt:variant>
        <vt:lpwstr>mailto:Srinivas.rachakonda@itpeoplecorp.com</vt:lpwstr>
      </vt:variant>
      <vt:variant>
        <vt:lpwstr/>
      </vt:variant>
      <vt:variant>
        <vt:i4>917624</vt:i4>
      </vt:variant>
      <vt:variant>
        <vt:i4>0</vt:i4>
      </vt:variant>
      <vt:variant>
        <vt:i4>0</vt:i4>
      </vt:variant>
      <vt:variant>
        <vt:i4>5</vt:i4>
      </vt:variant>
      <vt:variant>
        <vt:lpwstr>mailto:Aashish.shreshthra@chainyard.com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 Sanjeevi</dc:creator>
  <cp:keywords/>
  <dc:description/>
  <cp:lastModifiedBy>Rajesh Sanjeevi</cp:lastModifiedBy>
  <cp:revision>4</cp:revision>
  <cp:lastPrinted>2021-11-01T20:14:00Z</cp:lastPrinted>
  <dcterms:created xsi:type="dcterms:W3CDTF">2022-01-24T01:02:00Z</dcterms:created>
  <dcterms:modified xsi:type="dcterms:W3CDTF">2022-01-26T05:24:00Z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v1.4</vt:lpwstr>
  </property>
</Properties>
</file>